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5842090" w:displacedByCustomXml="next"/>
    <w:sdt>
      <w:sdtPr>
        <w:id w:val="1874643219"/>
        <w:docPartObj>
          <w:docPartGallery w:val="Cover Pages"/>
          <w:docPartUnique/>
        </w:docPartObj>
      </w:sdtPr>
      <w:sdtEndPr>
        <w:rPr>
          <w:noProof/>
        </w:rPr>
      </w:sdtEndPr>
      <w:sdtContent>
        <w:p w14:paraId="6FEDBACB" w14:textId="1430798D" w:rsidR="005151D3" w:rsidRDefault="005151D3">
          <w:r>
            <w:rPr>
              <w:noProof/>
            </w:rPr>
            <mc:AlternateContent>
              <mc:Choice Requires="wpg">
                <w:drawing>
                  <wp:anchor distT="0" distB="0" distL="114300" distR="114300" simplePos="0" relativeHeight="251658240" behindDoc="0" locked="0" layoutInCell="1" allowOverlap="1" wp14:anchorId="112EFA84" wp14:editId="55DC249D">
                    <wp:simplePos x="0" y="0"/>
                    <wp:positionH relativeFrom="page">
                      <wp:posOffset>3011214</wp:posOffset>
                    </wp:positionH>
                    <wp:positionV relativeFrom="page">
                      <wp:posOffset>0</wp:posOffset>
                    </wp:positionV>
                    <wp:extent cx="4642925" cy="10058400"/>
                    <wp:effectExtent l="0" t="0" r="5715" b="0"/>
                    <wp:wrapNone/>
                    <wp:docPr id="453" name="Group 453"/>
                    <wp:cNvGraphicFramePr/>
                    <a:graphic xmlns:a="http://schemas.openxmlformats.org/drawingml/2006/main">
                      <a:graphicData uri="http://schemas.microsoft.com/office/word/2010/wordprocessingGroup">
                        <wpg:wgp>
                          <wpg:cNvGrpSpPr/>
                          <wpg:grpSpPr>
                            <a:xfrm>
                              <a:off x="0" y="0"/>
                              <a:ext cx="4642925" cy="10058400"/>
                              <a:chOff x="-1529255" y="0"/>
                              <a:chExt cx="4642925"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2">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EndPr/>
                                  <w:sdtContent>
                                    <w:p w14:paraId="1EAA408C" w14:textId="641AE297" w:rsidR="00FB6FD3" w:rsidRDefault="00FB6FD3">
                                      <w:pPr>
                                        <w:pStyle w:val="NoSpacing"/>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1529255" y="6619437"/>
                                <a:ext cx="4529667"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47AFEC0" w14:textId="435A7C3F" w:rsidR="00FB6FD3" w:rsidRPr="0082074A" w:rsidRDefault="00982A72" w:rsidP="0082074A">
                                      <w:pPr>
                                        <w:pStyle w:val="NoSpacing"/>
                                        <w:spacing w:line="360" w:lineRule="auto"/>
                                        <w:jc w:val="right"/>
                                        <w:rPr>
                                          <w:rFonts w:ascii="Verdana" w:hAnsi="Verdana"/>
                                          <w:color w:val="7030A0"/>
                                          <w:sz w:val="28"/>
                                          <w:szCs w:val="28"/>
                                        </w:rPr>
                                      </w:pPr>
                                      <w:r>
                                        <w:rPr>
                                          <w:rFonts w:ascii="Verdana" w:hAnsi="Verdana"/>
                                          <w:color w:val="7030A0"/>
                                          <w:sz w:val="28"/>
                                          <w:szCs w:val="28"/>
                                        </w:rPr>
                                        <w:t>Rhys</w:t>
                                      </w:r>
                                      <w:r w:rsidR="000F63BA">
                                        <w:rPr>
                                          <w:rFonts w:ascii="Verdana" w:hAnsi="Verdana"/>
                                          <w:color w:val="7030A0"/>
                                          <w:sz w:val="28"/>
                                          <w:szCs w:val="28"/>
                                        </w:rPr>
                                        <w:t xml:space="preserve"> </w:t>
                                      </w:r>
                                      <w:r>
                                        <w:rPr>
                                          <w:rFonts w:ascii="Verdana" w:hAnsi="Verdana"/>
                                          <w:color w:val="7030A0"/>
                                          <w:sz w:val="28"/>
                                          <w:szCs w:val="28"/>
                                        </w:rPr>
                                        <w:t>Gilmartin</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Pr>
                                          <w:rFonts w:ascii="Verdana" w:hAnsi="Verdana"/>
                                          <w:color w:val="7030A0"/>
                                          <w:sz w:val="28"/>
                                          <w:szCs w:val="28"/>
                                        </w:rPr>
                                        <w:t>Leigh</w:t>
                                      </w:r>
                                      <w:r w:rsidR="000F63BA">
                                        <w:rPr>
                                          <w:rFonts w:ascii="Verdana" w:hAnsi="Verdana"/>
                                          <w:color w:val="7030A0"/>
                                          <w:sz w:val="28"/>
                                          <w:szCs w:val="28"/>
                                        </w:rPr>
                                        <w:t xml:space="preserve"> </w:t>
                                      </w:r>
                                      <w:r>
                                        <w:rPr>
                                          <w:rFonts w:ascii="Verdana" w:hAnsi="Verdana"/>
                                          <w:color w:val="7030A0"/>
                                          <w:sz w:val="28"/>
                                          <w:szCs w:val="28"/>
                                        </w:rPr>
                                        <w:t>McGuinness</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Pr>
                                          <w:rFonts w:ascii="Verdana" w:hAnsi="Verdana"/>
                                          <w:color w:val="7030A0"/>
                                          <w:sz w:val="28"/>
                                          <w:szCs w:val="28"/>
                                        </w:rPr>
                                        <w:t>Stephen</w:t>
                                      </w:r>
                                      <w:r w:rsidR="000F63BA">
                                        <w:rPr>
                                          <w:rFonts w:ascii="Verdana" w:hAnsi="Verdana"/>
                                          <w:color w:val="7030A0"/>
                                          <w:sz w:val="28"/>
                                          <w:szCs w:val="28"/>
                                        </w:rPr>
                                        <w:t xml:space="preserve"> </w:t>
                                      </w:r>
                                      <w:r>
                                        <w:rPr>
                                          <w:rFonts w:ascii="Verdana" w:hAnsi="Verdana"/>
                                          <w:color w:val="7030A0"/>
                                          <w:sz w:val="28"/>
                                          <w:szCs w:val="28"/>
                                        </w:rPr>
                                        <w:t>Meehan</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sidR="00A76DAE">
                                        <w:rPr>
                                          <w:rFonts w:ascii="Verdana" w:hAnsi="Verdana"/>
                                          <w:color w:val="7030A0"/>
                                          <w:sz w:val="28"/>
                                          <w:szCs w:val="28"/>
                                        </w:rPr>
                                        <w:t xml:space="preserve">  </w:t>
                                      </w:r>
                                      <w:r w:rsidR="000F63BA">
                                        <w:rPr>
                                          <w:rFonts w:ascii="Verdana" w:hAnsi="Verdana"/>
                                          <w:color w:val="7030A0"/>
                                          <w:sz w:val="28"/>
                                          <w:szCs w:val="28"/>
                                        </w:rPr>
                                        <w:t xml:space="preserve">             </w:t>
                                      </w:r>
                                      <w:r>
                                        <w:rPr>
                                          <w:rFonts w:ascii="Verdana" w:hAnsi="Verdana"/>
                                          <w:color w:val="7030A0"/>
                                          <w:sz w:val="28"/>
                                          <w:szCs w:val="28"/>
                                        </w:rPr>
                                        <w:t>Abdul</w:t>
                                      </w:r>
                                      <w:r w:rsidR="000F63BA">
                                        <w:rPr>
                                          <w:rFonts w:ascii="Verdana" w:hAnsi="Verdana"/>
                                          <w:color w:val="7030A0"/>
                                          <w:sz w:val="28"/>
                                          <w:szCs w:val="28"/>
                                        </w:rPr>
                                        <w:t xml:space="preserve"> </w:t>
                                      </w:r>
                                      <w:r>
                                        <w:rPr>
                                          <w:rFonts w:ascii="Verdana" w:hAnsi="Verdana"/>
                                          <w:color w:val="7030A0"/>
                                          <w:sz w:val="28"/>
                                          <w:szCs w:val="28"/>
                                        </w:rPr>
                                        <w:t>Rahman</w:t>
                                      </w:r>
                                      <w:r w:rsidR="000F63BA">
                                        <w:rPr>
                                          <w:rFonts w:ascii="Verdana" w:hAnsi="Verdana"/>
                                          <w:color w:val="7030A0"/>
                                          <w:sz w:val="28"/>
                                          <w:szCs w:val="28"/>
                                        </w:rPr>
                                        <w:t xml:space="preserve"> </w:t>
                                      </w:r>
                                      <w:r>
                                        <w:rPr>
                                          <w:rFonts w:ascii="Verdana" w:hAnsi="Verdana"/>
                                          <w:color w:val="7030A0"/>
                                          <w:sz w:val="28"/>
                                          <w:szCs w:val="28"/>
                                        </w:rPr>
                                        <w:t>Saif</w:t>
                                      </w:r>
                                      <w:r w:rsidR="000F63BA">
                                        <w:rPr>
                                          <w:rFonts w:ascii="Verdana" w:hAnsi="Verdana"/>
                                          <w:color w:val="7030A0"/>
                                          <w:sz w:val="28"/>
                                          <w:szCs w:val="28"/>
                                        </w:rPr>
                                        <w:t xml:space="preserve"> </w:t>
                                      </w:r>
                                      <w:r>
                                        <w:rPr>
                                          <w:rFonts w:ascii="Verdana" w:hAnsi="Verdana"/>
                                          <w:color w:val="7030A0"/>
                                          <w:sz w:val="28"/>
                                          <w:szCs w:val="28"/>
                                        </w:rPr>
                                        <w:t>Al</w:t>
                                      </w:r>
                                      <w:r w:rsidR="000F63BA">
                                        <w:rPr>
                                          <w:rFonts w:ascii="Verdana" w:hAnsi="Verdana"/>
                                          <w:color w:val="7030A0"/>
                                          <w:sz w:val="28"/>
                                          <w:szCs w:val="28"/>
                                        </w:rPr>
                                        <w:t xml:space="preserve"> </w:t>
                                      </w:r>
                                      <w:r>
                                        <w:rPr>
                                          <w:rFonts w:ascii="Verdana" w:hAnsi="Verdana"/>
                                          <w:color w:val="7030A0"/>
                                          <w:sz w:val="28"/>
                                          <w:szCs w:val="28"/>
                                        </w:rPr>
                                        <w:t>Adhubi</w:t>
                                      </w:r>
                                    </w:p>
                                  </w:sdtContent>
                                </w:sdt>
                                <w:p w14:paraId="7D8BAE97" w14:textId="6D4531DD" w:rsidR="00FB6FD3" w:rsidRDefault="00FB6FD3">
                                  <w:pPr>
                                    <w:pStyle w:val="NoSpacing"/>
                                    <w:spacing w:line="360" w:lineRule="auto"/>
                                    <w:rPr>
                                      <w:color w:val="FFFFFF" w:themeColor="background1"/>
                                    </w:rPr>
                                  </w:pPr>
                                </w:p>
                                <w:p w14:paraId="72B5C273" w14:textId="015D43B3" w:rsidR="00FB6FD3" w:rsidRDefault="00FB6FD3">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12EFA84" id="Group 453" o:spid="_x0000_s1026" style="position:absolute;margin-left:237.1pt;margin-top:0;width:365.6pt;height:11in;z-index:251658240;mso-height-percent:1000;mso-position-horizontal-relative:page;mso-position-vertical-relative:page;mso-height-percent:1000" coordorigin="-15292" coordsize="4642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" fillcolor="#a8d08d [1945]" stroked="f" strokecolor="white" strokeweight="1pt">
                      <v:fill r:id="rId12"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" fillcolor="#f4b083 [1941]"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EndPr/>
                            <w:sdtContent>
                              <w:p w14:paraId="1EAA408C" w14:textId="641AE297" w:rsidR="00FB6FD3" w:rsidRDefault="00FB6FD3">
                                <w:pPr>
                                  <w:pStyle w:val="NoSpacing"/>
                                  <w:rPr>
                                    <w:color w:val="FFFFFF" w:themeColor="background1"/>
                                    <w:sz w:val="96"/>
                                    <w:szCs w:val="96"/>
                                  </w:rPr>
                                </w:pPr>
                                <w:r>
                                  <w:rPr>
                                    <w:color w:val="FFFFFF" w:themeColor="background1"/>
                                    <w:sz w:val="96"/>
                                    <w:szCs w:val="96"/>
                                  </w:rPr>
                                  <w:t>2021</w:t>
                                </w:r>
                              </w:p>
                            </w:sdtContent>
                          </w:sdt>
                        </w:txbxContent>
                      </v:textbox>
                    </v:rect>
                    <v:rect id="Rectangle 9" o:spid="_x0000_s1030" style="position:absolute;left:-15292;top:66194;width:45296;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47AFEC0" w14:textId="435A7C3F" w:rsidR="00FB6FD3" w:rsidRPr="0082074A" w:rsidRDefault="00982A72" w:rsidP="0082074A">
                                <w:pPr>
                                  <w:pStyle w:val="NoSpacing"/>
                                  <w:spacing w:line="360" w:lineRule="auto"/>
                                  <w:jc w:val="right"/>
                                  <w:rPr>
                                    <w:rFonts w:ascii="Verdana" w:hAnsi="Verdana"/>
                                    <w:color w:val="7030A0"/>
                                    <w:sz w:val="28"/>
                                    <w:szCs w:val="28"/>
                                  </w:rPr>
                                </w:pPr>
                                <w:r>
                                  <w:rPr>
                                    <w:rFonts w:ascii="Verdana" w:hAnsi="Verdana"/>
                                    <w:color w:val="7030A0"/>
                                    <w:sz w:val="28"/>
                                    <w:szCs w:val="28"/>
                                  </w:rPr>
                                  <w:t>Rhys</w:t>
                                </w:r>
                                <w:r w:rsidR="000F63BA">
                                  <w:rPr>
                                    <w:rFonts w:ascii="Verdana" w:hAnsi="Verdana"/>
                                    <w:color w:val="7030A0"/>
                                    <w:sz w:val="28"/>
                                    <w:szCs w:val="28"/>
                                  </w:rPr>
                                  <w:t xml:space="preserve"> </w:t>
                                </w:r>
                                <w:r>
                                  <w:rPr>
                                    <w:rFonts w:ascii="Verdana" w:hAnsi="Verdana"/>
                                    <w:color w:val="7030A0"/>
                                    <w:sz w:val="28"/>
                                    <w:szCs w:val="28"/>
                                  </w:rPr>
                                  <w:t>Gilmartin</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Pr>
                                    <w:rFonts w:ascii="Verdana" w:hAnsi="Verdana"/>
                                    <w:color w:val="7030A0"/>
                                    <w:sz w:val="28"/>
                                    <w:szCs w:val="28"/>
                                  </w:rPr>
                                  <w:t>Leigh</w:t>
                                </w:r>
                                <w:r w:rsidR="000F63BA">
                                  <w:rPr>
                                    <w:rFonts w:ascii="Verdana" w:hAnsi="Verdana"/>
                                    <w:color w:val="7030A0"/>
                                    <w:sz w:val="28"/>
                                    <w:szCs w:val="28"/>
                                  </w:rPr>
                                  <w:t xml:space="preserve"> </w:t>
                                </w:r>
                                <w:r>
                                  <w:rPr>
                                    <w:rFonts w:ascii="Verdana" w:hAnsi="Verdana"/>
                                    <w:color w:val="7030A0"/>
                                    <w:sz w:val="28"/>
                                    <w:szCs w:val="28"/>
                                  </w:rPr>
                                  <w:t>McGuinness</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Pr>
                                    <w:rFonts w:ascii="Verdana" w:hAnsi="Verdana"/>
                                    <w:color w:val="7030A0"/>
                                    <w:sz w:val="28"/>
                                    <w:szCs w:val="28"/>
                                  </w:rPr>
                                  <w:t>Stephen</w:t>
                                </w:r>
                                <w:r w:rsidR="000F63BA">
                                  <w:rPr>
                                    <w:rFonts w:ascii="Verdana" w:hAnsi="Verdana"/>
                                    <w:color w:val="7030A0"/>
                                    <w:sz w:val="28"/>
                                    <w:szCs w:val="28"/>
                                  </w:rPr>
                                  <w:t xml:space="preserve"> </w:t>
                                </w:r>
                                <w:r>
                                  <w:rPr>
                                    <w:rFonts w:ascii="Verdana" w:hAnsi="Verdana"/>
                                    <w:color w:val="7030A0"/>
                                    <w:sz w:val="28"/>
                                    <w:szCs w:val="28"/>
                                  </w:rPr>
                                  <w:t>Meehan</w:t>
                                </w:r>
                                <w:r w:rsidR="00A36706">
                                  <w:rPr>
                                    <w:rFonts w:ascii="Verdana" w:hAnsi="Verdana"/>
                                    <w:color w:val="7030A0"/>
                                    <w:sz w:val="28"/>
                                    <w:szCs w:val="28"/>
                                  </w:rPr>
                                  <w:t xml:space="preserve">         </w:t>
                                </w:r>
                                <w:r w:rsidR="000F63BA">
                                  <w:rPr>
                                    <w:rFonts w:ascii="Verdana" w:hAnsi="Verdana"/>
                                    <w:color w:val="7030A0"/>
                                    <w:sz w:val="28"/>
                                    <w:szCs w:val="28"/>
                                  </w:rPr>
                                  <w:t xml:space="preserve">       </w:t>
                                </w:r>
                                <w:r w:rsidR="00A36706">
                                  <w:rPr>
                                    <w:rFonts w:ascii="Verdana" w:hAnsi="Verdana"/>
                                    <w:color w:val="7030A0"/>
                                    <w:sz w:val="28"/>
                                    <w:szCs w:val="28"/>
                                  </w:rPr>
                                  <w:t xml:space="preserve">  </w:t>
                                </w:r>
                                <w:r w:rsidR="00A76DAE">
                                  <w:rPr>
                                    <w:rFonts w:ascii="Verdana" w:hAnsi="Verdana"/>
                                    <w:color w:val="7030A0"/>
                                    <w:sz w:val="28"/>
                                    <w:szCs w:val="28"/>
                                  </w:rPr>
                                  <w:t xml:space="preserve">  </w:t>
                                </w:r>
                                <w:r w:rsidR="000F63BA">
                                  <w:rPr>
                                    <w:rFonts w:ascii="Verdana" w:hAnsi="Verdana"/>
                                    <w:color w:val="7030A0"/>
                                    <w:sz w:val="28"/>
                                    <w:szCs w:val="28"/>
                                  </w:rPr>
                                  <w:t xml:space="preserve">             </w:t>
                                </w:r>
                                <w:r>
                                  <w:rPr>
                                    <w:rFonts w:ascii="Verdana" w:hAnsi="Verdana"/>
                                    <w:color w:val="7030A0"/>
                                    <w:sz w:val="28"/>
                                    <w:szCs w:val="28"/>
                                  </w:rPr>
                                  <w:t>Abdul</w:t>
                                </w:r>
                                <w:r w:rsidR="000F63BA">
                                  <w:rPr>
                                    <w:rFonts w:ascii="Verdana" w:hAnsi="Verdana"/>
                                    <w:color w:val="7030A0"/>
                                    <w:sz w:val="28"/>
                                    <w:szCs w:val="28"/>
                                  </w:rPr>
                                  <w:t xml:space="preserve"> </w:t>
                                </w:r>
                                <w:r>
                                  <w:rPr>
                                    <w:rFonts w:ascii="Verdana" w:hAnsi="Verdana"/>
                                    <w:color w:val="7030A0"/>
                                    <w:sz w:val="28"/>
                                    <w:szCs w:val="28"/>
                                  </w:rPr>
                                  <w:t>Rahman</w:t>
                                </w:r>
                                <w:r w:rsidR="000F63BA">
                                  <w:rPr>
                                    <w:rFonts w:ascii="Verdana" w:hAnsi="Verdana"/>
                                    <w:color w:val="7030A0"/>
                                    <w:sz w:val="28"/>
                                    <w:szCs w:val="28"/>
                                  </w:rPr>
                                  <w:t xml:space="preserve"> </w:t>
                                </w:r>
                                <w:r>
                                  <w:rPr>
                                    <w:rFonts w:ascii="Verdana" w:hAnsi="Verdana"/>
                                    <w:color w:val="7030A0"/>
                                    <w:sz w:val="28"/>
                                    <w:szCs w:val="28"/>
                                  </w:rPr>
                                  <w:t>Saif</w:t>
                                </w:r>
                                <w:r w:rsidR="000F63BA">
                                  <w:rPr>
                                    <w:rFonts w:ascii="Verdana" w:hAnsi="Verdana"/>
                                    <w:color w:val="7030A0"/>
                                    <w:sz w:val="28"/>
                                    <w:szCs w:val="28"/>
                                  </w:rPr>
                                  <w:t xml:space="preserve"> </w:t>
                                </w:r>
                                <w:r>
                                  <w:rPr>
                                    <w:rFonts w:ascii="Verdana" w:hAnsi="Verdana"/>
                                    <w:color w:val="7030A0"/>
                                    <w:sz w:val="28"/>
                                    <w:szCs w:val="28"/>
                                  </w:rPr>
                                  <w:t>Al</w:t>
                                </w:r>
                                <w:r w:rsidR="000F63BA">
                                  <w:rPr>
                                    <w:rFonts w:ascii="Verdana" w:hAnsi="Verdana"/>
                                    <w:color w:val="7030A0"/>
                                    <w:sz w:val="28"/>
                                    <w:szCs w:val="28"/>
                                  </w:rPr>
                                  <w:t xml:space="preserve"> </w:t>
                                </w:r>
                                <w:r>
                                  <w:rPr>
                                    <w:rFonts w:ascii="Verdana" w:hAnsi="Verdana"/>
                                    <w:color w:val="7030A0"/>
                                    <w:sz w:val="28"/>
                                    <w:szCs w:val="28"/>
                                  </w:rPr>
                                  <w:t>Adhubi</w:t>
                                </w:r>
                              </w:p>
                            </w:sdtContent>
                          </w:sdt>
                          <w:p w14:paraId="7D8BAE97" w14:textId="6D4531DD" w:rsidR="00FB6FD3" w:rsidRDefault="00FB6FD3">
                            <w:pPr>
                              <w:pStyle w:val="NoSpacing"/>
                              <w:spacing w:line="360" w:lineRule="auto"/>
                              <w:rPr>
                                <w:color w:val="FFFFFF" w:themeColor="background1"/>
                              </w:rPr>
                            </w:pPr>
                          </w:p>
                          <w:p w14:paraId="72B5C273" w14:textId="015D43B3" w:rsidR="00FB6FD3" w:rsidRDefault="00FB6FD3">
                            <w:pPr>
                              <w:pStyle w:val="NoSpacing"/>
                              <w:spacing w:line="360" w:lineRule="auto"/>
                              <w:rPr>
                                <w:color w:val="FFFFFF" w:themeColor="background1"/>
                              </w:rPr>
                            </w:pPr>
                          </w:p>
                        </w:txbxContent>
                      </v:textbox>
                    </v:rect>
                    <w10:wrap anchorx="page" anchory="page"/>
                  </v:group>
                </w:pict>
              </mc:Fallback>
            </mc:AlternateContent>
          </w:r>
        </w:p>
        <w:p w14:paraId="51FEE358" w14:textId="786B75C8" w:rsidR="00C50DDA" w:rsidRDefault="007A5AF3" w:rsidP="009C49E0">
          <w:pPr>
            <w:rPr>
              <w:noProof/>
            </w:rPr>
          </w:pPr>
          <w:r>
            <w:rPr>
              <w:noProof/>
            </w:rPr>
            <mc:AlternateContent>
              <mc:Choice Requires="wps">
                <w:drawing>
                  <wp:anchor distT="0" distB="0" distL="114300" distR="114300" simplePos="0" relativeHeight="251658243" behindDoc="0" locked="0" layoutInCell="0" allowOverlap="1" wp14:anchorId="78FF7962" wp14:editId="347DA9BD">
                    <wp:simplePos x="0" y="0"/>
                    <wp:positionH relativeFrom="margin">
                      <wp:posOffset>-339725</wp:posOffset>
                    </wp:positionH>
                    <wp:positionV relativeFrom="page">
                      <wp:posOffset>3276600</wp:posOffset>
                    </wp:positionV>
                    <wp:extent cx="6970395" cy="195707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957070"/>
                            </a:xfrm>
                            <a:prstGeom prst="rect">
                              <a:avLst/>
                            </a:prstGeom>
                            <a:noFill/>
                            <a:ln w="3175">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1F1AFB0" w14:textId="5F894886" w:rsidR="00FB6FD3" w:rsidRDefault="00FB6FD3">
                                    <w:pPr>
                                      <w:pStyle w:val="NoSpacing"/>
                                      <w:jc w:val="right"/>
                                      <w:rPr>
                                        <w:color w:val="FFFFFF" w:themeColor="background1"/>
                                        <w:sz w:val="72"/>
                                        <w:szCs w:val="72"/>
                                      </w:rPr>
                                    </w:pPr>
                                    <w:r>
                                      <w:rPr>
                                        <w:color w:val="FFFFFF" w:themeColor="background1"/>
                                        <w:sz w:val="72"/>
                                        <w:szCs w:val="72"/>
                                      </w:rPr>
                                      <w:t>Cradle-Care                                  Baby Monitor</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78FF7962" id="Rectangle 16" o:spid="_x0000_s1031" style="position:absolute;margin-left:-26.75pt;margin-top:258pt;width:548.85pt;height:154.1pt;z-index:251658243;visibility:visible;mso-wrap-style:square;mso-width-percent:900;mso-height-percent:0;mso-wrap-distance-left:9pt;mso-wrap-distance-top:0;mso-wrap-distance-right:9pt;mso-wrap-distance-bottom:0;mso-position-horizontal:absolute;mso-position-horizontal-relative:margin;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" o:allowincell="f" filled="f" stroked="f" strokeweight=".25pt">
                    <v:textbox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1F1AFB0" w14:textId="5F894886" w:rsidR="00FB6FD3" w:rsidRDefault="00FB6FD3">
                              <w:pPr>
                                <w:pStyle w:val="NoSpacing"/>
                                <w:jc w:val="right"/>
                                <w:rPr>
                                  <w:color w:val="FFFFFF" w:themeColor="background1"/>
                                  <w:sz w:val="72"/>
                                  <w:szCs w:val="72"/>
                                </w:rPr>
                              </w:pPr>
                              <w:r>
                                <w:rPr>
                                  <w:color w:val="FFFFFF" w:themeColor="background1"/>
                                  <w:sz w:val="72"/>
                                  <w:szCs w:val="72"/>
                                </w:rPr>
                                <w:t>Cradle-Care                                  Baby Monitor</w:t>
                              </w:r>
                            </w:p>
                          </w:sdtContent>
                        </w:sdt>
                      </w:txbxContent>
                    </v:textbox>
                    <w10:wrap anchorx="margin" anchory="page"/>
                  </v:rect>
                </w:pict>
              </mc:Fallback>
            </mc:AlternateContent>
          </w:r>
          <w:r>
            <w:rPr>
              <w:noProof/>
            </w:rPr>
            <mc:AlternateContent>
              <mc:Choice Requires="wps">
                <w:drawing>
                  <wp:anchor distT="0" distB="0" distL="114300" distR="114300" simplePos="0" relativeHeight="251658241" behindDoc="0" locked="0" layoutInCell="1" allowOverlap="1" wp14:anchorId="61C831FE" wp14:editId="4A95AB26">
                    <wp:simplePos x="0" y="0"/>
                    <wp:positionH relativeFrom="column">
                      <wp:posOffset>-257175</wp:posOffset>
                    </wp:positionH>
                    <wp:positionV relativeFrom="paragraph">
                      <wp:posOffset>2275840</wp:posOffset>
                    </wp:positionV>
                    <wp:extent cx="6810375" cy="378142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6810375" cy="3781425"/>
                            </a:xfrm>
                            <a:prstGeom prst="rect">
                              <a:avLst/>
                            </a:prstGeom>
                            <a:noFill/>
                            <a:ln w="6350">
                              <a:noFill/>
                            </a:ln>
                          </wps:spPr>
                          <wps:txbx>
                            <w:txbxContent>
                              <w:p w14:paraId="2FE65FD5" w14:textId="0C4A3D94" w:rsidR="00FB6FD3" w:rsidRDefault="00FB6FD3">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3">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831FE" id="_x0000_t202" coordsize="21600,21600" o:spt="202" path="m,l,21600r21600,l21600,xe">
                    <v:stroke joinstyle="miter"/>
                    <v:path gradientshapeok="t" o:connecttype="rect"/>
                  </v:shapetype>
                  <v:shape id="Text Box 450" o:spid="_x0000_s1032" type="#_x0000_t202" style="position:absolute;margin-left:-20.25pt;margin-top:179.2pt;width:536.25pt;height:297.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" filled="f" stroked="f" strokeweight=".5pt">
                    <v:textbox>
                      <w:txbxContent>
                        <w:p w14:paraId="2FE65FD5" w14:textId="0C4A3D94" w:rsidR="00FB6FD3" w:rsidRDefault="00FB6FD3">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4">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v:textbox>
                  </v:shape>
                </w:pict>
              </mc:Fallback>
            </mc:AlternateContent>
          </w:r>
          <w:r w:rsidR="005151D3">
            <w:rPr>
              <w:noProof/>
            </w:rPr>
            <w:br w:type="page"/>
          </w:r>
        </w:p>
        <w:sdt>
          <w:sdtPr>
            <w:rPr>
              <w:rFonts w:ascii="Century Gothic" w:eastAsiaTheme="minorHAnsi" w:hAnsi="Century Gothic" w:cstheme="minorBidi"/>
              <w:color w:val="auto"/>
              <w:sz w:val="22"/>
              <w:szCs w:val="22"/>
            </w:rPr>
            <w:id w:val="-2051828899"/>
            <w:docPartObj>
              <w:docPartGallery w:val="Table of Contents"/>
              <w:docPartUnique/>
            </w:docPartObj>
          </w:sdtPr>
          <w:sdtEndPr>
            <w:rPr>
              <w:b/>
              <w:bCs/>
              <w:noProof/>
            </w:rPr>
          </w:sdtEndPr>
          <w:sdtContent>
            <w:p w14:paraId="51BB1A18" w14:textId="389B8F6E" w:rsidR="004909B0" w:rsidRDefault="004909B0">
              <w:pPr>
                <w:pStyle w:val="TOCHeading"/>
              </w:pPr>
              <w:r>
                <w:t>Table of Contents</w:t>
              </w:r>
            </w:p>
            <w:p w14:paraId="7ECDD322" w14:textId="384345B6" w:rsidR="004909B0" w:rsidRPr="005C49BB" w:rsidRDefault="004909B0">
              <w:pPr>
                <w:pStyle w:val="TOC1"/>
                <w:tabs>
                  <w:tab w:val="right" w:leader="dot" w:pos="9016"/>
                </w:tabs>
                <w:rPr>
                  <w:rFonts w:asciiTheme="minorHAnsi" w:eastAsiaTheme="minorEastAsia" w:hAnsiTheme="minorHAnsi"/>
                  <w:noProof/>
                  <w:sz w:val="20"/>
                  <w:szCs w:val="20"/>
                  <w:lang w:val="en-IE" w:eastAsia="en-IE"/>
                </w:rPr>
              </w:pPr>
              <w:r>
                <w:fldChar w:fldCharType="begin"/>
              </w:r>
              <w:r>
                <w:instrText xml:space="preserve"> TOC \o "1-3" \h \z \u </w:instrText>
              </w:r>
              <w:r>
                <w:fldChar w:fldCharType="separate"/>
              </w:r>
              <w:hyperlink w:anchor="_TABLE_OF_FIGURES" w:history="1">
                <w:r w:rsidRPr="005C49BB">
                  <w:rPr>
                    <w:rStyle w:val="Hyperlink"/>
                    <w:noProof/>
                    <w:sz w:val="20"/>
                    <w:szCs w:val="20"/>
                  </w:rPr>
                  <w:t>TABLE OF FIGURES</w:t>
                </w:r>
                <w:r w:rsidRPr="005C49BB">
                  <w:rPr>
                    <w:noProof/>
                    <w:webHidden/>
                    <w:sz w:val="20"/>
                    <w:szCs w:val="20"/>
                  </w:rPr>
                  <w:tab/>
                </w:r>
                <w:r w:rsidRPr="005C49BB">
                  <w:rPr>
                    <w:noProof/>
                    <w:webHidden/>
                    <w:sz w:val="20"/>
                    <w:szCs w:val="20"/>
                  </w:rPr>
                  <w:fldChar w:fldCharType="begin"/>
                </w:r>
                <w:r w:rsidRPr="005C49BB">
                  <w:rPr>
                    <w:noProof/>
                    <w:webHidden/>
                    <w:sz w:val="20"/>
                    <w:szCs w:val="20"/>
                  </w:rPr>
                  <w:instrText xml:space="preserve"> PAGEREF _Toc67645980 \h </w:instrText>
                </w:r>
                <w:r w:rsidRPr="005C49BB">
                  <w:rPr>
                    <w:noProof/>
                    <w:webHidden/>
                    <w:sz w:val="20"/>
                    <w:szCs w:val="20"/>
                  </w:rPr>
                </w:r>
                <w:r w:rsidRPr="005C49BB">
                  <w:rPr>
                    <w:noProof/>
                    <w:webHidden/>
                    <w:sz w:val="20"/>
                    <w:szCs w:val="20"/>
                  </w:rPr>
                  <w:fldChar w:fldCharType="separate"/>
                </w:r>
                <w:r w:rsidR="005F6371">
                  <w:rPr>
                    <w:noProof/>
                    <w:webHidden/>
                    <w:sz w:val="20"/>
                    <w:szCs w:val="20"/>
                  </w:rPr>
                  <w:t>4</w:t>
                </w:r>
                <w:r w:rsidRPr="005C49BB">
                  <w:rPr>
                    <w:noProof/>
                    <w:webHidden/>
                    <w:sz w:val="20"/>
                    <w:szCs w:val="20"/>
                  </w:rPr>
                  <w:fldChar w:fldCharType="end"/>
                </w:r>
              </w:hyperlink>
            </w:p>
            <w:p w14:paraId="3929C001" w14:textId="70D7C24C" w:rsidR="004909B0" w:rsidRPr="005C49BB" w:rsidRDefault="005C49BB">
              <w:pPr>
                <w:pStyle w:val="TOC1"/>
                <w:tabs>
                  <w:tab w:val="right" w:leader="dot" w:pos="9016"/>
                </w:tabs>
                <w:rPr>
                  <w:rStyle w:val="Hyperlink"/>
                  <w:rFonts w:asciiTheme="minorHAnsi" w:eastAsiaTheme="minorEastAsia" w:hAnsiTheme="minorHAnsi"/>
                  <w:noProof/>
                  <w:sz w:val="20"/>
                  <w:szCs w:val="20"/>
                  <w:lang w:val="en-IE" w:eastAsia="en-IE"/>
                </w:rPr>
              </w:pPr>
              <w:r w:rsidRPr="005C49BB">
                <w:rPr>
                  <w:rStyle w:val="Hyperlink"/>
                  <w:noProof/>
                  <w:sz w:val="20"/>
                  <w:szCs w:val="20"/>
                </w:rPr>
                <w:fldChar w:fldCharType="begin"/>
              </w:r>
              <w:r w:rsidRPr="005C49BB">
                <w:rPr>
                  <w:rStyle w:val="Hyperlink"/>
                  <w:noProof/>
                  <w:sz w:val="20"/>
                  <w:szCs w:val="20"/>
                </w:rPr>
                <w:instrText xml:space="preserve"> HYPERLINK  \l "_LINKS_TO_GITHUB" </w:instrText>
              </w:r>
              <w:r w:rsidRPr="005C49BB">
                <w:rPr>
                  <w:rStyle w:val="Hyperlink"/>
                  <w:noProof/>
                  <w:sz w:val="20"/>
                  <w:szCs w:val="20"/>
                </w:rPr>
                <w:fldChar w:fldCharType="separate"/>
              </w:r>
              <w:r w:rsidR="004909B0" w:rsidRPr="005C49BB">
                <w:rPr>
                  <w:rStyle w:val="Hyperlink"/>
                  <w:noProof/>
                  <w:sz w:val="20"/>
                  <w:szCs w:val="20"/>
                </w:rPr>
                <w:t>LINKS TO GITHUB &amp; TRELLO</w:t>
              </w:r>
              <w:r w:rsidR="004909B0" w:rsidRPr="005C49BB">
                <w:rPr>
                  <w:rStyle w:val="Hyperlink"/>
                  <w:noProof/>
                  <w:webHidden/>
                  <w:sz w:val="20"/>
                  <w:szCs w:val="20"/>
                </w:rPr>
                <w:tab/>
              </w:r>
              <w:r w:rsidR="004909B0" w:rsidRPr="005C49BB">
                <w:rPr>
                  <w:rStyle w:val="Hyperlink"/>
                  <w:noProof/>
                  <w:webHidden/>
                  <w:sz w:val="20"/>
                  <w:szCs w:val="20"/>
                </w:rPr>
                <w:fldChar w:fldCharType="begin"/>
              </w:r>
              <w:r w:rsidR="004909B0" w:rsidRPr="005C49BB">
                <w:rPr>
                  <w:rStyle w:val="Hyperlink"/>
                  <w:noProof/>
                  <w:webHidden/>
                  <w:sz w:val="20"/>
                  <w:szCs w:val="20"/>
                </w:rPr>
                <w:instrText xml:space="preserve"> PAGEREF _Toc67645981 \h </w:instrText>
              </w:r>
              <w:r w:rsidR="004909B0" w:rsidRPr="005C49BB">
                <w:rPr>
                  <w:rStyle w:val="Hyperlink"/>
                  <w:noProof/>
                  <w:webHidden/>
                  <w:sz w:val="20"/>
                  <w:szCs w:val="20"/>
                </w:rPr>
              </w:r>
              <w:r w:rsidR="004909B0" w:rsidRPr="005C49BB">
                <w:rPr>
                  <w:rStyle w:val="Hyperlink"/>
                  <w:noProof/>
                  <w:webHidden/>
                  <w:sz w:val="20"/>
                  <w:szCs w:val="20"/>
                </w:rPr>
                <w:fldChar w:fldCharType="separate"/>
              </w:r>
              <w:r w:rsidR="005F6371">
                <w:rPr>
                  <w:rStyle w:val="Hyperlink"/>
                  <w:noProof/>
                  <w:webHidden/>
                  <w:sz w:val="20"/>
                  <w:szCs w:val="20"/>
                </w:rPr>
                <w:t>5</w:t>
              </w:r>
              <w:r w:rsidR="004909B0" w:rsidRPr="005C49BB">
                <w:rPr>
                  <w:rStyle w:val="Hyperlink"/>
                  <w:noProof/>
                  <w:webHidden/>
                  <w:sz w:val="20"/>
                  <w:szCs w:val="20"/>
                </w:rPr>
                <w:fldChar w:fldCharType="end"/>
              </w:r>
            </w:p>
            <w:p w14:paraId="11B7BB8F" w14:textId="14829C75" w:rsidR="004909B0" w:rsidRPr="005C49BB" w:rsidRDefault="005C49BB">
              <w:pPr>
                <w:pStyle w:val="TOC1"/>
                <w:tabs>
                  <w:tab w:val="right" w:leader="dot" w:pos="9016"/>
                </w:tabs>
                <w:rPr>
                  <w:rFonts w:asciiTheme="minorHAnsi" w:eastAsiaTheme="minorEastAsia" w:hAnsiTheme="minorHAnsi"/>
                  <w:noProof/>
                  <w:sz w:val="20"/>
                  <w:szCs w:val="20"/>
                  <w:lang w:val="en-IE" w:eastAsia="en-IE"/>
                </w:rPr>
              </w:pPr>
              <w:r w:rsidRPr="005C49BB">
                <w:rPr>
                  <w:rStyle w:val="Hyperlink"/>
                  <w:noProof/>
                  <w:sz w:val="20"/>
                  <w:szCs w:val="20"/>
                </w:rPr>
                <w:fldChar w:fldCharType="end"/>
              </w:r>
              <w:hyperlink w:anchor="_Toc67645982" w:history="1">
                <w:r w:rsidR="004909B0" w:rsidRPr="005C49BB">
                  <w:rPr>
                    <w:rStyle w:val="Hyperlink"/>
                    <w:noProof/>
                    <w:sz w:val="20"/>
                    <w:szCs w:val="20"/>
                  </w:rPr>
                  <w:t>LINKS TO RESERCH DATA</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_Toc67645982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5</w:t>
                </w:r>
                <w:r w:rsidR="004909B0" w:rsidRPr="005C49BB">
                  <w:rPr>
                    <w:noProof/>
                    <w:webHidden/>
                    <w:sz w:val="20"/>
                    <w:szCs w:val="20"/>
                  </w:rPr>
                  <w:fldChar w:fldCharType="end"/>
                </w:r>
              </w:hyperlink>
            </w:p>
            <w:p w14:paraId="50A32494" w14:textId="324B973B"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5983" w:history="1">
                <w:r w:rsidR="004909B0" w:rsidRPr="005C49BB">
                  <w:rPr>
                    <w:rStyle w:val="Hyperlink"/>
                    <w:noProof/>
                    <w:sz w:val="20"/>
                    <w:szCs w:val="20"/>
                  </w:rPr>
                  <w:t>OUTLINE OF THE PROBLEM</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_Toc67645983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6</w:t>
                </w:r>
                <w:r w:rsidR="004909B0" w:rsidRPr="005C49BB">
                  <w:rPr>
                    <w:noProof/>
                    <w:webHidden/>
                    <w:sz w:val="20"/>
                    <w:szCs w:val="20"/>
                  </w:rPr>
                  <w:fldChar w:fldCharType="end"/>
                </w:r>
              </w:hyperlink>
            </w:p>
            <w:p w14:paraId="1DBF347C" w14:textId="5B85352E"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5984" w:history="1">
                <w:r w:rsidR="004909B0" w:rsidRPr="005C49BB">
                  <w:rPr>
                    <w:rStyle w:val="Hyperlink"/>
                    <w:noProof/>
                    <w:sz w:val="20"/>
                    <w:szCs w:val="20"/>
                  </w:rPr>
                  <w:t>REQUIREMENTS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_Toc67645984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7</w:t>
                </w:r>
                <w:r w:rsidR="004909B0" w:rsidRPr="005C49BB">
                  <w:rPr>
                    <w:noProof/>
                    <w:webHidden/>
                    <w:sz w:val="20"/>
                    <w:szCs w:val="20"/>
                  </w:rPr>
                  <w:fldChar w:fldCharType="end"/>
                </w:r>
              </w:hyperlink>
            </w:p>
            <w:p w14:paraId="4B4D300B" w14:textId="27708359"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5985" w:history="1">
                <w:r w:rsidR="004909B0" w:rsidRPr="005C49BB">
                  <w:rPr>
                    <w:rStyle w:val="Hyperlink"/>
                    <w:noProof/>
                    <w:sz w:val="20"/>
                    <w:szCs w:val="20"/>
                  </w:rPr>
                  <w:t>1.RESEARCH</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_Toc67645985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8</w:t>
                </w:r>
                <w:r w:rsidR="004909B0" w:rsidRPr="005C49BB">
                  <w:rPr>
                    <w:noProof/>
                    <w:webHidden/>
                    <w:sz w:val="20"/>
                    <w:szCs w:val="20"/>
                  </w:rPr>
                  <w:fldChar w:fldCharType="end"/>
                </w:r>
              </w:hyperlink>
            </w:p>
            <w:p w14:paraId="6B38FC45" w14:textId="067B441D"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86" w:history="1">
                <w:r w:rsidR="004909B0" w:rsidRPr="005C49BB">
                  <w:rPr>
                    <w:rStyle w:val="Hyperlink"/>
                    <w:noProof/>
                    <w:sz w:val="20"/>
                    <w:szCs w:val="20"/>
                  </w:rPr>
                  <w:t xml:space="preserve">1.1 </w:t>
                </w:r>
                <w:r w:rsidR="004909B0" w:rsidRPr="005C49BB">
                  <w:rPr>
                    <w:rStyle w:val="Hyperlink"/>
                    <w:caps/>
                    <w:noProof/>
                    <w:sz w:val="20"/>
                    <w:szCs w:val="20"/>
                  </w:rPr>
                  <w:t>Online Research of Babies Sleep Cycles.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_Toc67645986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8</w:t>
                </w:r>
                <w:r w:rsidR="004909B0" w:rsidRPr="005C49BB">
                  <w:rPr>
                    <w:noProof/>
                    <w:webHidden/>
                    <w:sz w:val="20"/>
                    <w:szCs w:val="20"/>
                  </w:rPr>
                  <w:fldChar w:fldCharType="end"/>
                </w:r>
              </w:hyperlink>
            </w:p>
            <w:p w14:paraId="0432E0F3" w14:textId="444EC9B3"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87" w:history="1">
                <w:r w:rsidR="004909B0" w:rsidRPr="005C49BB">
                  <w:rPr>
                    <w:rStyle w:val="Hyperlink"/>
                    <w:caps/>
                    <w:noProof/>
                    <w:sz w:val="20"/>
                    <w:szCs w:val="20"/>
                  </w:rPr>
                  <w:t>1.1.1 Sleep-movement and Noise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_Toc67645987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8</w:t>
                </w:r>
                <w:r w:rsidR="004909B0" w:rsidRPr="005C49BB">
                  <w:rPr>
                    <w:noProof/>
                    <w:webHidden/>
                    <w:sz w:val="20"/>
                    <w:szCs w:val="20"/>
                  </w:rPr>
                  <w:fldChar w:fldCharType="end"/>
                </w:r>
              </w:hyperlink>
            </w:p>
            <w:p w14:paraId="2EEC83C0" w14:textId="0A724E7D"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88" w:history="1">
                <w:r w:rsidR="004909B0" w:rsidRPr="005C49BB">
                  <w:rPr>
                    <w:rStyle w:val="Hyperlink"/>
                    <w:caps/>
                    <w:noProof/>
                    <w:sz w:val="20"/>
                    <w:szCs w:val="20"/>
                  </w:rPr>
                  <w:t>1.1.2 Music / White noise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_Toc67645988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9</w:t>
                </w:r>
                <w:r w:rsidR="004909B0" w:rsidRPr="005C49BB">
                  <w:rPr>
                    <w:noProof/>
                    <w:webHidden/>
                    <w:sz w:val="20"/>
                    <w:szCs w:val="20"/>
                  </w:rPr>
                  <w:fldChar w:fldCharType="end"/>
                </w:r>
              </w:hyperlink>
            </w:p>
            <w:p w14:paraId="42871C70" w14:textId="12CF128B"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89" w:history="1">
                <w:r w:rsidR="004909B0" w:rsidRPr="005C49BB">
                  <w:rPr>
                    <w:rStyle w:val="Hyperlink"/>
                    <w:caps/>
                    <w:noProof/>
                    <w:sz w:val="20"/>
                    <w:szCs w:val="20"/>
                  </w:rPr>
                  <w:t>1.1.3 Applying research to the scope of our project</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_Toc67645989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9</w:t>
                </w:r>
                <w:r w:rsidR="004909B0" w:rsidRPr="005C49BB">
                  <w:rPr>
                    <w:noProof/>
                    <w:webHidden/>
                    <w:sz w:val="20"/>
                    <w:szCs w:val="20"/>
                  </w:rPr>
                  <w:fldChar w:fldCharType="end"/>
                </w:r>
              </w:hyperlink>
            </w:p>
            <w:p w14:paraId="545ADDA9" w14:textId="591EE388"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90" w:history="1">
                <w:r w:rsidR="004909B0" w:rsidRPr="005C49BB">
                  <w:rPr>
                    <w:rStyle w:val="Hyperlink"/>
                    <w:caps/>
                    <w:noProof/>
                    <w:sz w:val="20"/>
                    <w:szCs w:val="20"/>
                  </w:rPr>
                  <w:t>1.1.4 Possible solutions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_Toc67645990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9</w:t>
                </w:r>
                <w:r w:rsidR="004909B0" w:rsidRPr="005C49BB">
                  <w:rPr>
                    <w:noProof/>
                    <w:webHidden/>
                    <w:sz w:val="20"/>
                    <w:szCs w:val="20"/>
                  </w:rPr>
                  <w:fldChar w:fldCharType="end"/>
                </w:r>
              </w:hyperlink>
            </w:p>
            <w:p w14:paraId="3CF68897" w14:textId="7CF687FE"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1" w:history="1">
                <w:r w:rsidR="004909B0" w:rsidRPr="005C49BB">
                  <w:rPr>
                    <w:rStyle w:val="Hyperlink"/>
                    <w:noProof/>
                    <w:sz w:val="20"/>
                    <w:szCs w:val="20"/>
                  </w:rPr>
                  <w:t>1.2 EXTERNAL SURVEY</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_Toc67645991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10</w:t>
                </w:r>
                <w:r w:rsidR="004909B0" w:rsidRPr="005C49BB">
                  <w:rPr>
                    <w:noProof/>
                    <w:webHidden/>
                    <w:sz w:val="20"/>
                    <w:szCs w:val="20"/>
                  </w:rPr>
                  <w:fldChar w:fldCharType="end"/>
                </w:r>
              </w:hyperlink>
            </w:p>
            <w:p w14:paraId="58E2EDC8" w14:textId="2F886BA2"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2" w:history="1">
                <w:r w:rsidR="004909B0" w:rsidRPr="005C49BB">
                  <w:rPr>
                    <w:rStyle w:val="Hyperlink"/>
                    <w:noProof/>
                    <w:sz w:val="20"/>
                    <w:szCs w:val="20"/>
                  </w:rPr>
                  <w:t>1.3 USER SURVEY</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_Toc67645992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10</w:t>
                </w:r>
                <w:r w:rsidR="004909B0" w:rsidRPr="005C49BB">
                  <w:rPr>
                    <w:noProof/>
                    <w:webHidden/>
                    <w:sz w:val="20"/>
                    <w:szCs w:val="20"/>
                  </w:rPr>
                  <w:fldChar w:fldCharType="end"/>
                </w:r>
              </w:hyperlink>
            </w:p>
            <w:p w14:paraId="14C90533" w14:textId="18C65200"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3" w:history="1">
                <w:r w:rsidR="004909B0" w:rsidRPr="005C49BB">
                  <w:rPr>
                    <w:rStyle w:val="Hyperlink"/>
                    <w:noProof/>
                    <w:sz w:val="20"/>
                    <w:szCs w:val="20"/>
                  </w:rPr>
                  <w:t>1.4 RESEARCH ANALYSIS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_Toc67645993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11</w:t>
                </w:r>
                <w:r w:rsidR="004909B0" w:rsidRPr="005C49BB">
                  <w:rPr>
                    <w:noProof/>
                    <w:webHidden/>
                    <w:sz w:val="20"/>
                    <w:szCs w:val="20"/>
                  </w:rPr>
                  <w:fldChar w:fldCharType="end"/>
                </w:r>
              </w:hyperlink>
            </w:p>
            <w:p w14:paraId="7ED92C72" w14:textId="0BFE4567"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94" w:history="1">
                <w:r w:rsidR="004909B0" w:rsidRPr="005C49BB">
                  <w:rPr>
                    <w:rStyle w:val="Hyperlink"/>
                    <w:noProof/>
                    <w:sz w:val="20"/>
                    <w:szCs w:val="20"/>
                  </w:rPr>
                  <w:t>1.4.1 SURVEY ANALYSIS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_Toc67645994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11</w:t>
                </w:r>
                <w:r w:rsidR="004909B0" w:rsidRPr="005C49BB">
                  <w:rPr>
                    <w:noProof/>
                    <w:webHidden/>
                    <w:sz w:val="20"/>
                    <w:szCs w:val="20"/>
                  </w:rPr>
                  <w:fldChar w:fldCharType="end"/>
                </w:r>
              </w:hyperlink>
            </w:p>
            <w:p w14:paraId="6C8B1715" w14:textId="6269E84D"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5995" w:history="1">
                <w:r w:rsidR="004909B0" w:rsidRPr="005C49BB">
                  <w:rPr>
                    <w:rStyle w:val="Hyperlink"/>
                    <w:rFonts w:ascii="Verdana" w:hAnsi="Verdana"/>
                    <w:noProof/>
                    <w:sz w:val="20"/>
                    <w:szCs w:val="20"/>
                  </w:rPr>
                  <w:t>1.4.2 CONCLUSION</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_Toc67645995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18</w:t>
                </w:r>
                <w:r w:rsidR="004909B0" w:rsidRPr="005C49BB">
                  <w:rPr>
                    <w:noProof/>
                    <w:webHidden/>
                    <w:sz w:val="20"/>
                    <w:szCs w:val="20"/>
                  </w:rPr>
                  <w:fldChar w:fldCharType="end"/>
                </w:r>
              </w:hyperlink>
            </w:p>
            <w:p w14:paraId="2F0182A1" w14:textId="698DA044"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5996" w:history="1">
                <w:r w:rsidR="004909B0" w:rsidRPr="005C49BB">
                  <w:rPr>
                    <w:rStyle w:val="Hyperlink"/>
                    <w:noProof/>
                    <w:sz w:val="20"/>
                    <w:szCs w:val="20"/>
                  </w:rPr>
                  <w:t>2. INITIAL DESIGN</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_Toc67645996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19</w:t>
                </w:r>
                <w:r w:rsidR="004909B0" w:rsidRPr="005C49BB">
                  <w:rPr>
                    <w:noProof/>
                    <w:webHidden/>
                    <w:sz w:val="20"/>
                    <w:szCs w:val="20"/>
                  </w:rPr>
                  <w:fldChar w:fldCharType="end"/>
                </w:r>
              </w:hyperlink>
            </w:p>
            <w:p w14:paraId="67FD3A05" w14:textId="6E6E875B"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7" w:history="1">
                <w:r w:rsidR="004909B0" w:rsidRPr="005C49BB">
                  <w:rPr>
                    <w:rStyle w:val="Hyperlink"/>
                    <w:noProof/>
                    <w:sz w:val="20"/>
                    <w:szCs w:val="20"/>
                  </w:rPr>
                  <w:t>2.1 INITIAL CONCEPTUAL SKETCHES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_Toc67645997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19</w:t>
                </w:r>
                <w:r w:rsidR="004909B0" w:rsidRPr="005C49BB">
                  <w:rPr>
                    <w:noProof/>
                    <w:webHidden/>
                    <w:sz w:val="20"/>
                    <w:szCs w:val="20"/>
                  </w:rPr>
                  <w:fldChar w:fldCharType="end"/>
                </w:r>
              </w:hyperlink>
            </w:p>
            <w:p w14:paraId="78A7C25B" w14:textId="1FB976E2"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8" w:history="1">
                <w:r w:rsidR="004909B0" w:rsidRPr="005C49BB">
                  <w:rPr>
                    <w:rStyle w:val="Hyperlink"/>
                    <w:noProof/>
                    <w:sz w:val="20"/>
                    <w:szCs w:val="20"/>
                  </w:rPr>
                  <w:t>2.3 HARDWARE SETUP</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_Toc67645998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20</w:t>
                </w:r>
                <w:r w:rsidR="004909B0" w:rsidRPr="005C49BB">
                  <w:rPr>
                    <w:noProof/>
                    <w:webHidden/>
                    <w:sz w:val="20"/>
                    <w:szCs w:val="20"/>
                  </w:rPr>
                  <w:fldChar w:fldCharType="end"/>
                </w:r>
              </w:hyperlink>
            </w:p>
            <w:p w14:paraId="56D81684" w14:textId="7C1D2635"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5999" w:history="1">
                <w:r w:rsidR="004909B0" w:rsidRPr="005C49BB">
                  <w:rPr>
                    <w:rStyle w:val="Hyperlink"/>
                    <w:noProof/>
                    <w:sz w:val="20"/>
                    <w:szCs w:val="20"/>
                  </w:rPr>
                  <w:t>2.4 HARDWARE SCHEMATICS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_Toc67645999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22</w:t>
                </w:r>
                <w:r w:rsidR="004909B0" w:rsidRPr="005C49BB">
                  <w:rPr>
                    <w:noProof/>
                    <w:webHidden/>
                    <w:sz w:val="20"/>
                    <w:szCs w:val="20"/>
                  </w:rPr>
                  <w:fldChar w:fldCharType="end"/>
                </w:r>
              </w:hyperlink>
            </w:p>
            <w:p w14:paraId="3AE4B0BA" w14:textId="67DA364E"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00" w:history="1">
                <w:r w:rsidR="004909B0" w:rsidRPr="005C49BB">
                  <w:rPr>
                    <w:rStyle w:val="Hyperlink"/>
                    <w:noProof/>
                    <w:sz w:val="20"/>
                    <w:szCs w:val="20"/>
                  </w:rPr>
                  <w:t>3. IMPLEMENTATION PLAN</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_Toc67646000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24</w:t>
                </w:r>
                <w:r w:rsidR="004909B0" w:rsidRPr="005C49BB">
                  <w:rPr>
                    <w:noProof/>
                    <w:webHidden/>
                    <w:sz w:val="20"/>
                    <w:szCs w:val="20"/>
                  </w:rPr>
                  <w:fldChar w:fldCharType="end"/>
                </w:r>
              </w:hyperlink>
            </w:p>
            <w:p w14:paraId="725CA330" w14:textId="0FCF5812"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01" w:history="1">
                <w:r w:rsidR="004909B0" w:rsidRPr="005C49BB">
                  <w:rPr>
                    <w:rStyle w:val="Hyperlink"/>
                    <w:noProof/>
                    <w:sz w:val="20"/>
                    <w:szCs w:val="20"/>
                  </w:rPr>
                  <w:t>3.1 EQUPIMENT USED</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_Toc67646001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24</w:t>
                </w:r>
                <w:r w:rsidR="004909B0" w:rsidRPr="005C49BB">
                  <w:rPr>
                    <w:noProof/>
                    <w:webHidden/>
                    <w:sz w:val="20"/>
                    <w:szCs w:val="20"/>
                  </w:rPr>
                  <w:fldChar w:fldCharType="end"/>
                </w:r>
              </w:hyperlink>
            </w:p>
            <w:p w14:paraId="66ED5D8C" w14:textId="40753732"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02" w:history="1">
                <w:r w:rsidR="004909B0" w:rsidRPr="005C49BB">
                  <w:rPr>
                    <w:rStyle w:val="Hyperlink"/>
                    <w:noProof/>
                    <w:sz w:val="20"/>
                    <w:szCs w:val="20"/>
                  </w:rPr>
                  <w:t>3.2 CODE DESIGN</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_Toc67646002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25</w:t>
                </w:r>
                <w:r w:rsidR="004909B0" w:rsidRPr="005C49BB">
                  <w:rPr>
                    <w:noProof/>
                    <w:webHidden/>
                    <w:sz w:val="20"/>
                    <w:szCs w:val="20"/>
                  </w:rPr>
                  <w:fldChar w:fldCharType="end"/>
                </w:r>
              </w:hyperlink>
            </w:p>
            <w:p w14:paraId="3B2AC077" w14:textId="01AD42A0"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6003" w:history="1">
                <w:r w:rsidR="004909B0" w:rsidRPr="005C49BB">
                  <w:rPr>
                    <w:rStyle w:val="Hyperlink"/>
                    <w:noProof/>
                    <w:sz w:val="20"/>
                    <w:szCs w:val="20"/>
                  </w:rPr>
                  <w:t>3.2.1 EARLY CODE FLOWCHART</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_Toc67646003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25</w:t>
                </w:r>
                <w:r w:rsidR="004909B0" w:rsidRPr="005C49BB">
                  <w:rPr>
                    <w:noProof/>
                    <w:webHidden/>
                    <w:sz w:val="20"/>
                    <w:szCs w:val="20"/>
                  </w:rPr>
                  <w:fldChar w:fldCharType="end"/>
                </w:r>
              </w:hyperlink>
            </w:p>
            <w:p w14:paraId="722671B0" w14:textId="21A7C075"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6004" w:history="1">
                <w:r w:rsidR="004909B0" w:rsidRPr="005C49BB">
                  <w:rPr>
                    <w:rStyle w:val="Hyperlink"/>
                    <w:noProof/>
                    <w:sz w:val="20"/>
                    <w:szCs w:val="20"/>
                  </w:rPr>
                  <w:t>3.2.2 FINAL-CODE FLOWCHART</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_Toc67646004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26</w:t>
                </w:r>
                <w:r w:rsidR="004909B0" w:rsidRPr="005C49BB">
                  <w:rPr>
                    <w:noProof/>
                    <w:webHidden/>
                    <w:sz w:val="20"/>
                    <w:szCs w:val="20"/>
                  </w:rPr>
                  <w:fldChar w:fldCharType="end"/>
                </w:r>
              </w:hyperlink>
            </w:p>
            <w:p w14:paraId="47E472AF" w14:textId="4109FF82"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05" w:history="1">
                <w:r w:rsidR="004909B0" w:rsidRPr="005C49BB">
                  <w:rPr>
                    <w:rStyle w:val="Hyperlink"/>
                    <w:noProof/>
                    <w:sz w:val="20"/>
                    <w:szCs w:val="20"/>
                  </w:rPr>
                  <w:t>4. TESTING</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_Toc67646005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28</w:t>
                </w:r>
                <w:r w:rsidR="004909B0" w:rsidRPr="005C49BB">
                  <w:rPr>
                    <w:noProof/>
                    <w:webHidden/>
                    <w:sz w:val="20"/>
                    <w:szCs w:val="20"/>
                  </w:rPr>
                  <w:fldChar w:fldCharType="end"/>
                </w:r>
              </w:hyperlink>
            </w:p>
            <w:p w14:paraId="22108642" w14:textId="1735E3E8"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06" w:history="1">
                <w:r w:rsidR="004909B0" w:rsidRPr="005C49BB">
                  <w:rPr>
                    <w:rStyle w:val="Hyperlink"/>
                    <w:noProof/>
                    <w:sz w:val="20"/>
                    <w:szCs w:val="20"/>
                  </w:rPr>
                  <w:t>4.1 TESTING APPROACH</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_Toc67646006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28</w:t>
                </w:r>
                <w:r w:rsidR="004909B0" w:rsidRPr="005C49BB">
                  <w:rPr>
                    <w:noProof/>
                    <w:webHidden/>
                    <w:sz w:val="20"/>
                    <w:szCs w:val="20"/>
                  </w:rPr>
                  <w:fldChar w:fldCharType="end"/>
                </w:r>
              </w:hyperlink>
            </w:p>
            <w:p w14:paraId="6EFB4DEB" w14:textId="6F6B317C"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07" w:history="1">
                <w:r w:rsidR="004909B0" w:rsidRPr="005C49BB">
                  <w:rPr>
                    <w:rStyle w:val="Hyperlink"/>
                    <w:noProof/>
                    <w:sz w:val="20"/>
                    <w:szCs w:val="20"/>
                  </w:rPr>
                  <w:t>4.2 TEST DATA</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_Toc67646007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30</w:t>
                </w:r>
                <w:r w:rsidR="004909B0" w:rsidRPr="005C49BB">
                  <w:rPr>
                    <w:noProof/>
                    <w:webHidden/>
                    <w:sz w:val="20"/>
                    <w:szCs w:val="20"/>
                  </w:rPr>
                  <w:fldChar w:fldCharType="end"/>
                </w:r>
              </w:hyperlink>
            </w:p>
            <w:p w14:paraId="39E91633" w14:textId="0BAD014B"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6008" w:history="1">
                <w:r w:rsidR="004909B0" w:rsidRPr="005C49BB">
                  <w:rPr>
                    <w:rStyle w:val="Hyperlink"/>
                    <w:noProof/>
                    <w:sz w:val="20"/>
                    <w:szCs w:val="20"/>
                  </w:rPr>
                  <w:t>4.2.1 INITIAL INPUT / OUTPUT TESTING</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_Toc67646008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30</w:t>
                </w:r>
                <w:r w:rsidR="004909B0" w:rsidRPr="005C49BB">
                  <w:rPr>
                    <w:noProof/>
                    <w:webHidden/>
                    <w:sz w:val="20"/>
                    <w:szCs w:val="20"/>
                  </w:rPr>
                  <w:fldChar w:fldCharType="end"/>
                </w:r>
              </w:hyperlink>
            </w:p>
            <w:p w14:paraId="3E0576AC" w14:textId="3344ECBF" w:rsidR="004909B0" w:rsidRPr="005C49BB" w:rsidRDefault="00A41E68">
              <w:pPr>
                <w:pStyle w:val="TOC3"/>
                <w:tabs>
                  <w:tab w:val="right" w:leader="dot" w:pos="9016"/>
                </w:tabs>
                <w:rPr>
                  <w:rFonts w:asciiTheme="minorHAnsi" w:eastAsiaTheme="minorEastAsia" w:hAnsiTheme="minorHAnsi"/>
                  <w:noProof/>
                  <w:sz w:val="20"/>
                  <w:szCs w:val="20"/>
                  <w:lang w:val="en-IE" w:eastAsia="en-IE"/>
                </w:rPr>
              </w:pPr>
              <w:hyperlink w:anchor="_Toc67646009" w:history="1">
                <w:r w:rsidR="004909B0" w:rsidRPr="005C49BB">
                  <w:rPr>
                    <w:rStyle w:val="Hyperlink"/>
                    <w:noProof/>
                    <w:sz w:val="20"/>
                    <w:szCs w:val="20"/>
                  </w:rPr>
                  <w:t>4.2.2 FINAL TEST DATA</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_Toc67646009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33</w:t>
                </w:r>
                <w:r w:rsidR="004909B0" w:rsidRPr="005C49BB">
                  <w:rPr>
                    <w:noProof/>
                    <w:webHidden/>
                    <w:sz w:val="20"/>
                    <w:szCs w:val="20"/>
                  </w:rPr>
                  <w:fldChar w:fldCharType="end"/>
                </w:r>
              </w:hyperlink>
            </w:p>
            <w:p w14:paraId="72A67DA5" w14:textId="4F44538C"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10" w:history="1">
                <w:r w:rsidR="004909B0" w:rsidRPr="005C49BB">
                  <w:rPr>
                    <w:rStyle w:val="Hyperlink"/>
                    <w:noProof/>
                    <w:sz w:val="20"/>
                    <w:szCs w:val="20"/>
                  </w:rPr>
                  <w:t>ETHICS AND SECURITY ANALYSIS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_Toc67646010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42</w:t>
                </w:r>
                <w:r w:rsidR="004909B0" w:rsidRPr="005C49BB">
                  <w:rPr>
                    <w:noProof/>
                    <w:webHidden/>
                    <w:sz w:val="20"/>
                    <w:szCs w:val="20"/>
                  </w:rPr>
                  <w:fldChar w:fldCharType="end"/>
                </w:r>
              </w:hyperlink>
            </w:p>
            <w:p w14:paraId="782F28FC" w14:textId="21E31809"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1" w:history="1">
                <w:r w:rsidR="004909B0" w:rsidRPr="005C49BB">
                  <w:rPr>
                    <w:rStyle w:val="Hyperlink"/>
                    <w:caps/>
                    <w:noProof/>
                    <w:sz w:val="20"/>
                    <w:szCs w:val="20"/>
                  </w:rPr>
                  <w:t>Internet of Things, Brief Technology Overview</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_Toc67646011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42</w:t>
                </w:r>
                <w:r w:rsidR="004909B0" w:rsidRPr="005C49BB">
                  <w:rPr>
                    <w:noProof/>
                    <w:webHidden/>
                    <w:sz w:val="20"/>
                    <w:szCs w:val="20"/>
                  </w:rPr>
                  <w:fldChar w:fldCharType="end"/>
                </w:r>
              </w:hyperlink>
            </w:p>
            <w:p w14:paraId="44444A1A" w14:textId="302AFBD8"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2" w:history="1">
                <w:r w:rsidR="004909B0" w:rsidRPr="005C49BB">
                  <w:rPr>
                    <w:rStyle w:val="Hyperlink"/>
                    <w:caps/>
                    <w:noProof/>
                    <w:sz w:val="20"/>
                    <w:szCs w:val="20"/>
                  </w:rPr>
                  <w:t>Ethics and security in a baby monitoring device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_Toc67646012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43</w:t>
                </w:r>
                <w:r w:rsidR="004909B0" w:rsidRPr="005C49BB">
                  <w:rPr>
                    <w:noProof/>
                    <w:webHidden/>
                    <w:sz w:val="20"/>
                    <w:szCs w:val="20"/>
                  </w:rPr>
                  <w:fldChar w:fldCharType="end"/>
                </w:r>
              </w:hyperlink>
            </w:p>
            <w:p w14:paraId="0ADB9958" w14:textId="615AD1ED"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13" w:history="1">
                <w:r w:rsidR="004909B0" w:rsidRPr="005C49BB">
                  <w:rPr>
                    <w:rStyle w:val="Hyperlink"/>
                    <w:noProof/>
                    <w:sz w:val="20"/>
                    <w:szCs w:val="20"/>
                  </w:rPr>
                  <w:t>FUTURE IMPROVEMENTS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_Toc67646013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44</w:t>
                </w:r>
                <w:r w:rsidR="004909B0" w:rsidRPr="005C49BB">
                  <w:rPr>
                    <w:noProof/>
                    <w:webHidden/>
                    <w:sz w:val="20"/>
                    <w:szCs w:val="20"/>
                  </w:rPr>
                  <w:fldChar w:fldCharType="end"/>
                </w:r>
              </w:hyperlink>
            </w:p>
            <w:p w14:paraId="25968CE7" w14:textId="7B5D572A"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4" w:history="1">
                <w:r w:rsidR="004909B0" w:rsidRPr="005C49BB">
                  <w:rPr>
                    <w:rStyle w:val="Hyperlink"/>
                    <w:caps/>
                    <w:noProof/>
                    <w:sz w:val="20"/>
                    <w:szCs w:val="20"/>
                  </w:rPr>
                  <w:t>Motorised LED Globe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_Toc67646014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44</w:t>
                </w:r>
                <w:r w:rsidR="004909B0" w:rsidRPr="005C49BB">
                  <w:rPr>
                    <w:noProof/>
                    <w:webHidden/>
                    <w:sz w:val="20"/>
                    <w:szCs w:val="20"/>
                  </w:rPr>
                  <w:fldChar w:fldCharType="end"/>
                </w:r>
              </w:hyperlink>
            </w:p>
            <w:p w14:paraId="1BA83BC8" w14:textId="40A9EEBF"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5" w:history="1">
                <w:r w:rsidR="004909B0" w:rsidRPr="005C49BB">
                  <w:rPr>
                    <w:rStyle w:val="Hyperlink"/>
                    <w:caps/>
                    <w:noProof/>
                    <w:sz w:val="20"/>
                    <w:szCs w:val="20"/>
                  </w:rPr>
                  <w:t>Baby Cot Mobile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_Toc67646015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45</w:t>
                </w:r>
                <w:r w:rsidR="004909B0" w:rsidRPr="005C49BB">
                  <w:rPr>
                    <w:noProof/>
                    <w:webHidden/>
                    <w:sz w:val="20"/>
                    <w:szCs w:val="20"/>
                  </w:rPr>
                  <w:fldChar w:fldCharType="end"/>
                </w:r>
              </w:hyperlink>
            </w:p>
            <w:p w14:paraId="200A3489" w14:textId="27820997"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6" w:history="1">
                <w:r w:rsidR="004909B0" w:rsidRPr="005C49BB">
                  <w:rPr>
                    <w:rStyle w:val="Hyperlink"/>
                    <w:caps/>
                    <w:noProof/>
                    <w:sz w:val="20"/>
                    <w:szCs w:val="20"/>
                  </w:rPr>
                  <w:t>TEMPERATURE SENSOR</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_Toc67646016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46</w:t>
                </w:r>
                <w:r w:rsidR="004909B0" w:rsidRPr="005C49BB">
                  <w:rPr>
                    <w:noProof/>
                    <w:webHidden/>
                    <w:sz w:val="20"/>
                    <w:szCs w:val="20"/>
                  </w:rPr>
                  <w:fldChar w:fldCharType="end"/>
                </w:r>
              </w:hyperlink>
            </w:p>
            <w:p w14:paraId="428E2D2F" w14:textId="10EBE387"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7" w:history="1">
                <w:r w:rsidR="004909B0" w:rsidRPr="005C49BB">
                  <w:rPr>
                    <w:rStyle w:val="Hyperlink"/>
                    <w:caps/>
                    <w:noProof/>
                    <w:sz w:val="20"/>
                    <w:szCs w:val="20"/>
                  </w:rPr>
                  <w:t>PIR SENSOR</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_Toc67646017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47</w:t>
                </w:r>
                <w:r w:rsidR="004909B0" w:rsidRPr="005C49BB">
                  <w:rPr>
                    <w:noProof/>
                    <w:webHidden/>
                    <w:sz w:val="20"/>
                    <w:szCs w:val="20"/>
                  </w:rPr>
                  <w:fldChar w:fldCharType="end"/>
                </w:r>
              </w:hyperlink>
            </w:p>
            <w:p w14:paraId="63682D81" w14:textId="77413B7A"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8" w:history="1">
                <w:r w:rsidR="004909B0" w:rsidRPr="005C49BB">
                  <w:rPr>
                    <w:rStyle w:val="Hyperlink"/>
                    <w:caps/>
                    <w:noProof/>
                    <w:sz w:val="20"/>
                    <w:szCs w:val="20"/>
                  </w:rPr>
                  <w:t>PUSHING BOX</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_Toc67646018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48</w:t>
                </w:r>
                <w:r w:rsidR="004909B0" w:rsidRPr="005C49BB">
                  <w:rPr>
                    <w:noProof/>
                    <w:webHidden/>
                    <w:sz w:val="20"/>
                    <w:szCs w:val="20"/>
                  </w:rPr>
                  <w:fldChar w:fldCharType="end"/>
                </w:r>
              </w:hyperlink>
            </w:p>
            <w:p w14:paraId="2EA68801" w14:textId="70C2EEFA"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19" w:history="1">
                <w:r w:rsidR="004909B0" w:rsidRPr="005C49BB">
                  <w:rPr>
                    <w:rStyle w:val="Hyperlink"/>
                    <w:caps/>
                    <w:noProof/>
                    <w:sz w:val="20"/>
                    <w:szCs w:val="20"/>
                  </w:rPr>
                  <w:t>BLYNK &amp; ARDUINO IOT CODE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_Toc67646019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48</w:t>
                </w:r>
                <w:r w:rsidR="004909B0" w:rsidRPr="005C49BB">
                  <w:rPr>
                    <w:noProof/>
                    <w:webHidden/>
                    <w:sz w:val="20"/>
                    <w:szCs w:val="20"/>
                  </w:rPr>
                  <w:fldChar w:fldCharType="end"/>
                </w:r>
              </w:hyperlink>
            </w:p>
            <w:p w14:paraId="45BC558C" w14:textId="680EAEA4"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20" w:history="1">
                <w:r w:rsidR="004909B0" w:rsidRPr="005C49BB">
                  <w:rPr>
                    <w:rStyle w:val="Hyperlink"/>
                    <w:caps/>
                    <w:noProof/>
                    <w:sz w:val="20"/>
                    <w:szCs w:val="20"/>
                  </w:rPr>
                  <w:t>NEGATIVE POINTS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_Toc67646020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48</w:t>
                </w:r>
                <w:r w:rsidR="004909B0" w:rsidRPr="005C49BB">
                  <w:rPr>
                    <w:noProof/>
                    <w:webHidden/>
                    <w:sz w:val="20"/>
                    <w:szCs w:val="20"/>
                  </w:rPr>
                  <w:fldChar w:fldCharType="end"/>
                </w:r>
              </w:hyperlink>
            </w:p>
            <w:p w14:paraId="652AA4C3" w14:textId="45F91BF6" w:rsidR="004909B0" w:rsidRPr="005C49BB" w:rsidRDefault="00A41E68">
              <w:pPr>
                <w:pStyle w:val="TOC2"/>
                <w:tabs>
                  <w:tab w:val="right" w:leader="dot" w:pos="9016"/>
                </w:tabs>
                <w:rPr>
                  <w:rFonts w:asciiTheme="minorHAnsi" w:eastAsiaTheme="minorEastAsia" w:hAnsiTheme="minorHAnsi"/>
                  <w:noProof/>
                  <w:sz w:val="20"/>
                  <w:szCs w:val="20"/>
                  <w:lang w:val="en-IE" w:eastAsia="en-IE"/>
                </w:rPr>
              </w:pPr>
              <w:hyperlink w:anchor="_Toc67646021" w:history="1">
                <w:r w:rsidR="004909B0" w:rsidRPr="005C49BB">
                  <w:rPr>
                    <w:rStyle w:val="Hyperlink"/>
                    <w:caps/>
                    <w:noProof/>
                    <w:sz w:val="20"/>
                    <w:szCs w:val="20"/>
                  </w:rPr>
                  <w:t>MAKING YOUR OWN WEBSITE</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_Toc67646021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48</w:t>
                </w:r>
                <w:r w:rsidR="004909B0" w:rsidRPr="005C49BB">
                  <w:rPr>
                    <w:noProof/>
                    <w:webHidden/>
                    <w:sz w:val="20"/>
                    <w:szCs w:val="20"/>
                  </w:rPr>
                  <w:fldChar w:fldCharType="end"/>
                </w:r>
              </w:hyperlink>
            </w:p>
            <w:p w14:paraId="2FFFC2EE" w14:textId="301ADDC2"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22" w:history="1">
                <w:r w:rsidR="004909B0" w:rsidRPr="005C49BB">
                  <w:rPr>
                    <w:rStyle w:val="Hyperlink"/>
                    <w:noProof/>
                    <w:sz w:val="20"/>
                    <w:szCs w:val="20"/>
                  </w:rPr>
                  <w:t>TECHNOLOGIES USED</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_Toc67646022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49</w:t>
                </w:r>
                <w:r w:rsidR="004909B0" w:rsidRPr="005C49BB">
                  <w:rPr>
                    <w:noProof/>
                    <w:webHidden/>
                    <w:sz w:val="20"/>
                    <w:szCs w:val="20"/>
                  </w:rPr>
                  <w:fldChar w:fldCharType="end"/>
                </w:r>
              </w:hyperlink>
            </w:p>
            <w:p w14:paraId="01E5E222" w14:textId="5DD9AC04" w:rsidR="004909B0" w:rsidRPr="005C49BB" w:rsidRDefault="00A41E68">
              <w:pPr>
                <w:pStyle w:val="TOC1"/>
                <w:tabs>
                  <w:tab w:val="right" w:leader="dot" w:pos="9016"/>
                </w:tabs>
                <w:rPr>
                  <w:rFonts w:asciiTheme="minorHAnsi" w:eastAsiaTheme="minorEastAsia" w:hAnsiTheme="minorHAnsi"/>
                  <w:noProof/>
                  <w:sz w:val="20"/>
                  <w:szCs w:val="20"/>
                  <w:lang w:val="en-IE" w:eastAsia="en-IE"/>
                </w:rPr>
              </w:pPr>
              <w:hyperlink w:anchor="_Toc67646023" w:history="1">
                <w:r w:rsidR="004909B0" w:rsidRPr="005C49BB">
                  <w:rPr>
                    <w:rStyle w:val="Hyperlink"/>
                    <w:noProof/>
                    <w:sz w:val="20"/>
                    <w:szCs w:val="20"/>
                  </w:rPr>
                  <w:t>CONCLUSION</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_Toc67646023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49</w:t>
                </w:r>
                <w:r w:rsidR="004909B0" w:rsidRPr="005C49BB">
                  <w:rPr>
                    <w:noProof/>
                    <w:webHidden/>
                    <w:sz w:val="20"/>
                    <w:szCs w:val="20"/>
                  </w:rPr>
                  <w:fldChar w:fldCharType="end"/>
                </w:r>
              </w:hyperlink>
            </w:p>
            <w:p w14:paraId="6B20D245" w14:textId="5064C473" w:rsidR="004909B0" w:rsidRDefault="00A41E68">
              <w:pPr>
                <w:pStyle w:val="TOC1"/>
                <w:tabs>
                  <w:tab w:val="right" w:leader="dot" w:pos="9016"/>
                </w:tabs>
                <w:rPr>
                  <w:rFonts w:asciiTheme="minorHAnsi" w:eastAsiaTheme="minorEastAsia" w:hAnsiTheme="minorHAnsi"/>
                  <w:noProof/>
                  <w:lang w:val="en-IE" w:eastAsia="en-IE"/>
                </w:rPr>
              </w:pPr>
              <w:hyperlink w:anchor="_Toc67646024" w:history="1">
                <w:r w:rsidR="004909B0" w:rsidRPr="005C49BB">
                  <w:rPr>
                    <w:rStyle w:val="Hyperlink"/>
                    <w:noProof/>
                    <w:sz w:val="20"/>
                    <w:szCs w:val="20"/>
                  </w:rPr>
                  <w:t>REFERENCES</w:t>
                </w:r>
                <w:r w:rsidR="004909B0" w:rsidRPr="005C49BB">
                  <w:rPr>
                    <w:noProof/>
                    <w:webHidden/>
                    <w:sz w:val="20"/>
                    <w:szCs w:val="20"/>
                  </w:rPr>
                  <w:tab/>
                </w:r>
                <w:r w:rsidR="004909B0" w:rsidRPr="005C49BB">
                  <w:rPr>
                    <w:noProof/>
                    <w:webHidden/>
                    <w:sz w:val="20"/>
                    <w:szCs w:val="20"/>
                  </w:rPr>
                  <w:fldChar w:fldCharType="begin"/>
                </w:r>
                <w:r w:rsidR="004909B0" w:rsidRPr="005C49BB">
                  <w:rPr>
                    <w:noProof/>
                    <w:webHidden/>
                    <w:sz w:val="20"/>
                    <w:szCs w:val="20"/>
                  </w:rPr>
                  <w:instrText xml:space="preserve"> PAGEREF _Toc67646024 \h </w:instrText>
                </w:r>
                <w:r w:rsidR="004909B0" w:rsidRPr="005C49BB">
                  <w:rPr>
                    <w:noProof/>
                    <w:webHidden/>
                    <w:sz w:val="20"/>
                    <w:szCs w:val="20"/>
                  </w:rPr>
                </w:r>
                <w:r w:rsidR="004909B0" w:rsidRPr="005C49BB">
                  <w:rPr>
                    <w:noProof/>
                    <w:webHidden/>
                    <w:sz w:val="20"/>
                    <w:szCs w:val="20"/>
                  </w:rPr>
                  <w:fldChar w:fldCharType="separate"/>
                </w:r>
                <w:r w:rsidR="005F6371">
                  <w:rPr>
                    <w:noProof/>
                    <w:webHidden/>
                    <w:sz w:val="20"/>
                    <w:szCs w:val="20"/>
                  </w:rPr>
                  <w:t>50</w:t>
                </w:r>
                <w:r w:rsidR="004909B0" w:rsidRPr="005C49BB">
                  <w:rPr>
                    <w:noProof/>
                    <w:webHidden/>
                    <w:sz w:val="20"/>
                    <w:szCs w:val="20"/>
                  </w:rPr>
                  <w:fldChar w:fldCharType="end"/>
                </w:r>
              </w:hyperlink>
            </w:p>
            <w:p w14:paraId="6AFC4DA8" w14:textId="0D61064E" w:rsidR="001A123D" w:rsidRPr="001A123D" w:rsidRDefault="004909B0" w:rsidP="001A123D">
              <w:pPr>
                <w:rPr>
                  <w:b/>
                  <w:bCs/>
                  <w:noProof/>
                </w:rPr>
              </w:pPr>
              <w:r>
                <w:rPr>
                  <w:b/>
                  <w:bCs/>
                  <w:noProof/>
                </w:rPr>
                <w:fldChar w:fldCharType="end"/>
              </w:r>
            </w:p>
          </w:sdtContent>
        </w:sdt>
      </w:sdtContent>
    </w:sdt>
    <w:bookmarkStart w:id="1" w:name="_TABLE_OF_FIGURES" w:displacedByCustomXml="prev"/>
    <w:bookmarkEnd w:id="1" w:displacedByCustomXml="prev"/>
    <w:bookmarkStart w:id="2" w:name="_Toc67645980" w:displacedByCustomXml="prev"/>
    <w:bookmarkStart w:id="3" w:name="_Toc67641545" w:displacedByCustomXml="prev"/>
    <w:p w14:paraId="1FB47F19" w14:textId="77777777" w:rsidR="001A123D" w:rsidRDefault="001A123D" w:rsidP="001A123D"/>
    <w:p w14:paraId="49A1D3B0" w14:textId="77777777" w:rsidR="001A123D" w:rsidRDefault="001A123D" w:rsidP="001A123D"/>
    <w:p w14:paraId="05C7A32E" w14:textId="77777777" w:rsidR="001A123D" w:rsidRDefault="001A123D" w:rsidP="001A123D"/>
    <w:p w14:paraId="64F7A92D" w14:textId="77777777" w:rsidR="001A123D" w:rsidRDefault="001A123D" w:rsidP="001A123D"/>
    <w:p w14:paraId="10651BD1" w14:textId="77777777" w:rsidR="001A123D" w:rsidRDefault="001A123D" w:rsidP="001A123D"/>
    <w:p w14:paraId="2EC42716" w14:textId="77777777" w:rsidR="001A123D" w:rsidRDefault="001A123D" w:rsidP="001A123D"/>
    <w:p w14:paraId="77B788A7" w14:textId="77777777" w:rsidR="001A123D" w:rsidRDefault="001A123D" w:rsidP="001A123D"/>
    <w:p w14:paraId="0F92DEBC" w14:textId="77777777" w:rsidR="001A123D" w:rsidRDefault="001A123D" w:rsidP="001A123D"/>
    <w:p w14:paraId="529082E8" w14:textId="77777777" w:rsidR="001A123D" w:rsidRDefault="001A123D" w:rsidP="001A123D"/>
    <w:p w14:paraId="0D6A58A3" w14:textId="77777777" w:rsidR="001A123D" w:rsidRDefault="001A123D" w:rsidP="001A123D"/>
    <w:p w14:paraId="2E1D2D00" w14:textId="77777777" w:rsidR="001A123D" w:rsidRDefault="001A123D" w:rsidP="001A123D"/>
    <w:p w14:paraId="266933B9" w14:textId="77777777" w:rsidR="001A123D" w:rsidRDefault="001A123D" w:rsidP="001A123D"/>
    <w:p w14:paraId="5C1DCFB7" w14:textId="77777777" w:rsidR="001A123D" w:rsidRDefault="001A123D" w:rsidP="001A123D"/>
    <w:p w14:paraId="3B1C5C28" w14:textId="77777777" w:rsidR="001A123D" w:rsidRDefault="001A123D" w:rsidP="001A123D"/>
    <w:p w14:paraId="3AEBB9E8" w14:textId="77777777" w:rsidR="001A123D" w:rsidRDefault="001A123D" w:rsidP="001A123D"/>
    <w:p w14:paraId="5F21D66E" w14:textId="77777777" w:rsidR="001A123D" w:rsidRDefault="001A123D" w:rsidP="001A123D"/>
    <w:p w14:paraId="2A5BCD5B" w14:textId="77777777" w:rsidR="001A123D" w:rsidRDefault="001A123D" w:rsidP="001A123D"/>
    <w:p w14:paraId="58F1C049" w14:textId="77777777" w:rsidR="001A123D" w:rsidRDefault="001A123D" w:rsidP="001A123D"/>
    <w:p w14:paraId="0AA9C457" w14:textId="77777777" w:rsidR="001A123D" w:rsidRDefault="001A123D" w:rsidP="001A123D"/>
    <w:p w14:paraId="367C440B" w14:textId="77777777" w:rsidR="001A123D" w:rsidRDefault="001A123D" w:rsidP="001A123D"/>
    <w:p w14:paraId="56C2F96A" w14:textId="77777777" w:rsidR="001A123D" w:rsidRDefault="001A123D" w:rsidP="001A123D"/>
    <w:p w14:paraId="12F21743" w14:textId="77777777" w:rsidR="001A123D" w:rsidRDefault="001A123D" w:rsidP="001A123D"/>
    <w:p w14:paraId="7D4B7DA4" w14:textId="04EBF400" w:rsidR="001A123D" w:rsidRPr="001A123D" w:rsidRDefault="00F9532E" w:rsidP="001A123D">
      <w:pPr>
        <w:pStyle w:val="Heading1"/>
        <w:ind w:firstLine="1080"/>
        <w:rPr>
          <w:sz w:val="36"/>
          <w:szCs w:val="52"/>
        </w:rPr>
      </w:pPr>
      <w:r w:rsidRPr="0090324C">
        <w:rPr>
          <w:sz w:val="36"/>
          <w:szCs w:val="52"/>
        </w:rPr>
        <w:lastRenderedPageBreak/>
        <w:t>TABLE OF FIGURES</w:t>
      </w:r>
      <w:bookmarkEnd w:id="3"/>
      <w:bookmarkEnd w:id="2"/>
    </w:p>
    <w:p w14:paraId="12F6C3CF" w14:textId="500927ED" w:rsidR="00B47F37" w:rsidRDefault="00B47F37">
      <w:pPr>
        <w:pStyle w:val="TableofFigures"/>
        <w:tabs>
          <w:tab w:val="right" w:leader="dot" w:pos="9016"/>
        </w:tabs>
        <w:rPr>
          <w:rFonts w:asciiTheme="minorHAnsi" w:eastAsiaTheme="minorEastAsia" w:hAnsiTheme="minorHAnsi"/>
          <w:noProof/>
          <w:lang w:val="en-IE" w:eastAsia="en-IE"/>
        </w:rPr>
      </w:pPr>
      <w:r>
        <w:fldChar w:fldCharType="begin"/>
      </w:r>
      <w:r>
        <w:instrText xml:space="preserve"> TOC \h \z \c "Figure" </w:instrText>
      </w:r>
      <w:r>
        <w:fldChar w:fldCharType="separate"/>
      </w:r>
      <w:hyperlink w:anchor="_Toc67645936" w:history="1">
        <w:r w:rsidRPr="00D04AF5">
          <w:rPr>
            <w:rStyle w:val="Hyperlink"/>
            <w:noProof/>
          </w:rPr>
          <w:t>Figure 1 Baby sleep chart based on</w:t>
        </w:r>
        <w:r>
          <w:rPr>
            <w:noProof/>
            <w:webHidden/>
          </w:rPr>
          <w:tab/>
        </w:r>
        <w:r>
          <w:rPr>
            <w:noProof/>
            <w:webHidden/>
          </w:rPr>
          <w:fldChar w:fldCharType="begin"/>
        </w:r>
        <w:r>
          <w:rPr>
            <w:noProof/>
            <w:webHidden/>
          </w:rPr>
          <w:instrText xml:space="preserve"> PAGEREF _Toc67645936 \h </w:instrText>
        </w:r>
        <w:r>
          <w:rPr>
            <w:noProof/>
            <w:webHidden/>
          </w:rPr>
        </w:r>
        <w:r>
          <w:rPr>
            <w:noProof/>
            <w:webHidden/>
          </w:rPr>
          <w:fldChar w:fldCharType="separate"/>
        </w:r>
        <w:r>
          <w:rPr>
            <w:noProof/>
            <w:webHidden/>
          </w:rPr>
          <w:t>5</w:t>
        </w:r>
        <w:r>
          <w:rPr>
            <w:noProof/>
            <w:webHidden/>
          </w:rPr>
          <w:fldChar w:fldCharType="end"/>
        </w:r>
      </w:hyperlink>
    </w:p>
    <w:p w14:paraId="1FC29E83" w14:textId="41AA5646" w:rsidR="00B47F37" w:rsidRDefault="00A41E68">
      <w:pPr>
        <w:pStyle w:val="TableofFigures"/>
        <w:tabs>
          <w:tab w:val="right" w:leader="dot" w:pos="9016"/>
        </w:tabs>
        <w:rPr>
          <w:rFonts w:asciiTheme="minorHAnsi" w:eastAsiaTheme="minorEastAsia" w:hAnsiTheme="minorHAnsi"/>
          <w:noProof/>
          <w:lang w:val="en-IE" w:eastAsia="en-IE"/>
        </w:rPr>
      </w:pPr>
      <w:hyperlink w:anchor="_Toc67645937" w:history="1">
        <w:r w:rsidR="00B47F37" w:rsidRPr="00D04AF5">
          <w:rPr>
            <w:rStyle w:val="Hyperlink"/>
            <w:noProof/>
          </w:rPr>
          <w:t>Figure 2 Baby Sleep patterns</w:t>
        </w:r>
        <w:r w:rsidR="00B47F37">
          <w:rPr>
            <w:noProof/>
            <w:webHidden/>
          </w:rPr>
          <w:tab/>
        </w:r>
        <w:r w:rsidR="00B47F37">
          <w:rPr>
            <w:noProof/>
            <w:webHidden/>
          </w:rPr>
          <w:fldChar w:fldCharType="begin"/>
        </w:r>
        <w:r w:rsidR="00B47F37">
          <w:rPr>
            <w:noProof/>
            <w:webHidden/>
          </w:rPr>
          <w:instrText xml:space="preserve"> PAGEREF _Toc67645937 \h </w:instrText>
        </w:r>
        <w:r w:rsidR="00B47F37">
          <w:rPr>
            <w:noProof/>
            <w:webHidden/>
          </w:rPr>
        </w:r>
        <w:r w:rsidR="00B47F37">
          <w:rPr>
            <w:noProof/>
            <w:webHidden/>
          </w:rPr>
          <w:fldChar w:fldCharType="separate"/>
        </w:r>
        <w:r w:rsidR="00B47F37">
          <w:rPr>
            <w:noProof/>
            <w:webHidden/>
          </w:rPr>
          <w:t>6</w:t>
        </w:r>
        <w:r w:rsidR="00B47F37">
          <w:rPr>
            <w:noProof/>
            <w:webHidden/>
          </w:rPr>
          <w:fldChar w:fldCharType="end"/>
        </w:r>
      </w:hyperlink>
    </w:p>
    <w:p w14:paraId="0847D7EB" w14:textId="4753CAE2" w:rsidR="00B47F37" w:rsidRDefault="00A41E68">
      <w:pPr>
        <w:pStyle w:val="TableofFigures"/>
        <w:tabs>
          <w:tab w:val="right" w:leader="dot" w:pos="9016"/>
        </w:tabs>
        <w:rPr>
          <w:rFonts w:asciiTheme="minorHAnsi" w:eastAsiaTheme="minorEastAsia" w:hAnsiTheme="minorHAnsi"/>
          <w:noProof/>
          <w:lang w:val="en-IE" w:eastAsia="en-IE"/>
        </w:rPr>
      </w:pPr>
      <w:hyperlink w:anchor="_Toc67645938" w:history="1">
        <w:r w:rsidR="00B47F37" w:rsidRPr="00D04AF5">
          <w:rPr>
            <w:rStyle w:val="Hyperlink"/>
            <w:noProof/>
          </w:rPr>
          <w:t>Figure 3</w:t>
        </w:r>
        <w:r w:rsidR="00B47F37">
          <w:rPr>
            <w:noProof/>
            <w:webHidden/>
          </w:rPr>
          <w:tab/>
        </w:r>
        <w:r w:rsidR="00B47F37">
          <w:rPr>
            <w:noProof/>
            <w:webHidden/>
          </w:rPr>
          <w:fldChar w:fldCharType="begin"/>
        </w:r>
        <w:r w:rsidR="00B47F37">
          <w:rPr>
            <w:noProof/>
            <w:webHidden/>
          </w:rPr>
          <w:instrText xml:space="preserve"> PAGEREF _Toc67645938 \h </w:instrText>
        </w:r>
        <w:r w:rsidR="00B47F37">
          <w:rPr>
            <w:noProof/>
            <w:webHidden/>
          </w:rPr>
        </w:r>
        <w:r w:rsidR="00B47F37">
          <w:rPr>
            <w:noProof/>
            <w:webHidden/>
          </w:rPr>
          <w:fldChar w:fldCharType="separate"/>
        </w:r>
        <w:r w:rsidR="00B47F37">
          <w:rPr>
            <w:noProof/>
            <w:webHidden/>
          </w:rPr>
          <w:t>8</w:t>
        </w:r>
        <w:r w:rsidR="00B47F37">
          <w:rPr>
            <w:noProof/>
            <w:webHidden/>
          </w:rPr>
          <w:fldChar w:fldCharType="end"/>
        </w:r>
      </w:hyperlink>
    </w:p>
    <w:p w14:paraId="4732FB0F" w14:textId="128EBC7A" w:rsidR="00B47F37" w:rsidRDefault="00A41E68">
      <w:pPr>
        <w:pStyle w:val="TableofFigures"/>
        <w:tabs>
          <w:tab w:val="right" w:leader="dot" w:pos="9016"/>
        </w:tabs>
        <w:rPr>
          <w:rFonts w:asciiTheme="minorHAnsi" w:eastAsiaTheme="minorEastAsia" w:hAnsiTheme="minorHAnsi"/>
          <w:noProof/>
          <w:lang w:val="en-IE" w:eastAsia="en-IE"/>
        </w:rPr>
      </w:pPr>
      <w:hyperlink w:anchor="_Toc67645939" w:history="1">
        <w:r w:rsidR="00B47F37" w:rsidRPr="00D04AF5">
          <w:rPr>
            <w:rStyle w:val="Hyperlink"/>
            <w:noProof/>
          </w:rPr>
          <w:t>Figure 4</w:t>
        </w:r>
        <w:r w:rsidR="00B47F37">
          <w:rPr>
            <w:noProof/>
            <w:webHidden/>
          </w:rPr>
          <w:tab/>
        </w:r>
        <w:r w:rsidR="00B47F37">
          <w:rPr>
            <w:noProof/>
            <w:webHidden/>
          </w:rPr>
          <w:fldChar w:fldCharType="begin"/>
        </w:r>
        <w:r w:rsidR="00B47F37">
          <w:rPr>
            <w:noProof/>
            <w:webHidden/>
          </w:rPr>
          <w:instrText xml:space="preserve"> PAGEREF _Toc67645939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09D63A21" w14:textId="3D3A8E94" w:rsidR="00B47F37" w:rsidRDefault="00A41E68">
      <w:pPr>
        <w:pStyle w:val="TableofFigures"/>
        <w:tabs>
          <w:tab w:val="right" w:leader="dot" w:pos="9016"/>
        </w:tabs>
        <w:rPr>
          <w:rFonts w:asciiTheme="minorHAnsi" w:eastAsiaTheme="minorEastAsia" w:hAnsiTheme="minorHAnsi"/>
          <w:noProof/>
          <w:lang w:val="en-IE" w:eastAsia="en-IE"/>
        </w:rPr>
      </w:pPr>
      <w:hyperlink w:anchor="_Toc67645940" w:history="1">
        <w:r w:rsidR="00B47F37" w:rsidRPr="00D04AF5">
          <w:rPr>
            <w:rStyle w:val="Hyperlink"/>
            <w:noProof/>
          </w:rPr>
          <w:t>Figure 5</w:t>
        </w:r>
        <w:r w:rsidR="00B47F37">
          <w:rPr>
            <w:noProof/>
            <w:webHidden/>
          </w:rPr>
          <w:tab/>
        </w:r>
        <w:r w:rsidR="00B47F37">
          <w:rPr>
            <w:noProof/>
            <w:webHidden/>
          </w:rPr>
          <w:fldChar w:fldCharType="begin"/>
        </w:r>
        <w:r w:rsidR="00B47F37">
          <w:rPr>
            <w:noProof/>
            <w:webHidden/>
          </w:rPr>
          <w:instrText xml:space="preserve"> PAGEREF _Toc67645940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7A80C8FE" w14:textId="0D8DE09A" w:rsidR="00B47F37" w:rsidRDefault="00A41E68">
      <w:pPr>
        <w:pStyle w:val="TableofFigures"/>
        <w:tabs>
          <w:tab w:val="right" w:leader="dot" w:pos="9016"/>
        </w:tabs>
        <w:rPr>
          <w:rFonts w:asciiTheme="minorHAnsi" w:eastAsiaTheme="minorEastAsia" w:hAnsiTheme="minorHAnsi"/>
          <w:noProof/>
          <w:lang w:val="en-IE" w:eastAsia="en-IE"/>
        </w:rPr>
      </w:pPr>
      <w:hyperlink w:anchor="_Toc67645941" w:history="1">
        <w:r w:rsidR="00B47F37" w:rsidRPr="00D04AF5">
          <w:rPr>
            <w:rStyle w:val="Hyperlink"/>
            <w:noProof/>
          </w:rPr>
          <w:t>Figure 6</w:t>
        </w:r>
        <w:r w:rsidR="00B47F37">
          <w:rPr>
            <w:noProof/>
            <w:webHidden/>
          </w:rPr>
          <w:tab/>
        </w:r>
        <w:r w:rsidR="00B47F37">
          <w:rPr>
            <w:noProof/>
            <w:webHidden/>
          </w:rPr>
          <w:fldChar w:fldCharType="begin"/>
        </w:r>
        <w:r w:rsidR="00B47F37">
          <w:rPr>
            <w:noProof/>
            <w:webHidden/>
          </w:rPr>
          <w:instrText xml:space="preserve"> PAGEREF _Toc67645941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39ABC3A4" w14:textId="1DB342A4" w:rsidR="00B47F37" w:rsidRDefault="00A41E68">
      <w:pPr>
        <w:pStyle w:val="TableofFigures"/>
        <w:tabs>
          <w:tab w:val="right" w:leader="dot" w:pos="9016"/>
        </w:tabs>
        <w:rPr>
          <w:rFonts w:asciiTheme="minorHAnsi" w:eastAsiaTheme="minorEastAsia" w:hAnsiTheme="minorHAnsi"/>
          <w:noProof/>
          <w:lang w:val="en-IE" w:eastAsia="en-IE"/>
        </w:rPr>
      </w:pPr>
      <w:hyperlink w:anchor="_Toc67645942" w:history="1">
        <w:r w:rsidR="00B47F37" w:rsidRPr="00D04AF5">
          <w:rPr>
            <w:rStyle w:val="Hyperlink"/>
            <w:noProof/>
          </w:rPr>
          <w:t>Figure 7</w:t>
        </w:r>
        <w:r w:rsidR="00B47F37">
          <w:rPr>
            <w:noProof/>
            <w:webHidden/>
          </w:rPr>
          <w:tab/>
        </w:r>
        <w:r w:rsidR="00B47F37">
          <w:rPr>
            <w:noProof/>
            <w:webHidden/>
          </w:rPr>
          <w:fldChar w:fldCharType="begin"/>
        </w:r>
        <w:r w:rsidR="00B47F37">
          <w:rPr>
            <w:noProof/>
            <w:webHidden/>
          </w:rPr>
          <w:instrText xml:space="preserve"> PAGEREF _Toc67645942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0D7D3EBA" w14:textId="2A4543C6" w:rsidR="00B47F37" w:rsidRDefault="00A41E68">
      <w:pPr>
        <w:pStyle w:val="TableofFigures"/>
        <w:tabs>
          <w:tab w:val="right" w:leader="dot" w:pos="9016"/>
        </w:tabs>
        <w:rPr>
          <w:rFonts w:asciiTheme="minorHAnsi" w:eastAsiaTheme="minorEastAsia" w:hAnsiTheme="minorHAnsi"/>
          <w:noProof/>
          <w:lang w:val="en-IE" w:eastAsia="en-IE"/>
        </w:rPr>
      </w:pPr>
      <w:hyperlink w:anchor="_Toc67645943" w:history="1">
        <w:r w:rsidR="00B47F37" w:rsidRPr="00D04AF5">
          <w:rPr>
            <w:rStyle w:val="Hyperlink"/>
            <w:noProof/>
          </w:rPr>
          <w:t>Figure 8</w:t>
        </w:r>
        <w:r w:rsidR="00B47F37">
          <w:rPr>
            <w:noProof/>
            <w:webHidden/>
          </w:rPr>
          <w:tab/>
        </w:r>
        <w:r w:rsidR="00B47F37">
          <w:rPr>
            <w:noProof/>
            <w:webHidden/>
          </w:rPr>
          <w:fldChar w:fldCharType="begin"/>
        </w:r>
        <w:r w:rsidR="00B47F37">
          <w:rPr>
            <w:noProof/>
            <w:webHidden/>
          </w:rPr>
          <w:instrText xml:space="preserve"> PAGEREF _Toc67645943 \h </w:instrText>
        </w:r>
        <w:r w:rsidR="00B47F37">
          <w:rPr>
            <w:noProof/>
            <w:webHidden/>
          </w:rPr>
        </w:r>
        <w:r w:rsidR="00B47F37">
          <w:rPr>
            <w:noProof/>
            <w:webHidden/>
          </w:rPr>
          <w:fldChar w:fldCharType="separate"/>
        </w:r>
        <w:r w:rsidR="00B47F37">
          <w:rPr>
            <w:noProof/>
            <w:webHidden/>
          </w:rPr>
          <w:t>11</w:t>
        </w:r>
        <w:r w:rsidR="00B47F37">
          <w:rPr>
            <w:noProof/>
            <w:webHidden/>
          </w:rPr>
          <w:fldChar w:fldCharType="end"/>
        </w:r>
      </w:hyperlink>
    </w:p>
    <w:p w14:paraId="18DC1860" w14:textId="7D0B32BF" w:rsidR="00B47F37" w:rsidRDefault="00A41E68">
      <w:pPr>
        <w:pStyle w:val="TableofFigures"/>
        <w:tabs>
          <w:tab w:val="right" w:leader="dot" w:pos="9016"/>
        </w:tabs>
        <w:rPr>
          <w:rFonts w:asciiTheme="minorHAnsi" w:eastAsiaTheme="minorEastAsia" w:hAnsiTheme="minorHAnsi"/>
          <w:noProof/>
          <w:lang w:val="en-IE" w:eastAsia="en-IE"/>
        </w:rPr>
      </w:pPr>
      <w:hyperlink w:anchor="_Toc67645944" w:history="1">
        <w:r w:rsidR="00B47F37" w:rsidRPr="00D04AF5">
          <w:rPr>
            <w:rStyle w:val="Hyperlink"/>
            <w:noProof/>
          </w:rPr>
          <w:t>Figure 9</w:t>
        </w:r>
        <w:r w:rsidR="00B47F37">
          <w:rPr>
            <w:noProof/>
            <w:webHidden/>
          </w:rPr>
          <w:tab/>
        </w:r>
        <w:r w:rsidR="00B47F37">
          <w:rPr>
            <w:noProof/>
            <w:webHidden/>
          </w:rPr>
          <w:fldChar w:fldCharType="begin"/>
        </w:r>
        <w:r w:rsidR="00B47F37">
          <w:rPr>
            <w:noProof/>
            <w:webHidden/>
          </w:rPr>
          <w:instrText xml:space="preserve"> PAGEREF _Toc67645944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4E9FD432" w14:textId="1F2DA727" w:rsidR="00B47F37" w:rsidRDefault="00A41E68">
      <w:pPr>
        <w:pStyle w:val="TableofFigures"/>
        <w:tabs>
          <w:tab w:val="right" w:leader="dot" w:pos="9016"/>
        </w:tabs>
        <w:rPr>
          <w:rFonts w:asciiTheme="minorHAnsi" w:eastAsiaTheme="minorEastAsia" w:hAnsiTheme="minorHAnsi"/>
          <w:noProof/>
          <w:lang w:val="en-IE" w:eastAsia="en-IE"/>
        </w:rPr>
      </w:pPr>
      <w:hyperlink w:anchor="_Toc67645945" w:history="1">
        <w:r w:rsidR="00B47F37" w:rsidRPr="00D04AF5">
          <w:rPr>
            <w:rStyle w:val="Hyperlink"/>
            <w:noProof/>
          </w:rPr>
          <w:t>Figure 10</w:t>
        </w:r>
        <w:r w:rsidR="00B47F37">
          <w:rPr>
            <w:noProof/>
            <w:webHidden/>
          </w:rPr>
          <w:tab/>
        </w:r>
        <w:r w:rsidR="00B47F37">
          <w:rPr>
            <w:noProof/>
            <w:webHidden/>
          </w:rPr>
          <w:fldChar w:fldCharType="begin"/>
        </w:r>
        <w:r w:rsidR="00B47F37">
          <w:rPr>
            <w:noProof/>
            <w:webHidden/>
          </w:rPr>
          <w:instrText xml:space="preserve"> PAGEREF _Toc67645945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649C5A47" w14:textId="77DBEEF1" w:rsidR="00B47F37" w:rsidRDefault="00A41E68">
      <w:pPr>
        <w:pStyle w:val="TableofFigures"/>
        <w:tabs>
          <w:tab w:val="right" w:leader="dot" w:pos="9016"/>
        </w:tabs>
        <w:rPr>
          <w:rFonts w:asciiTheme="minorHAnsi" w:eastAsiaTheme="minorEastAsia" w:hAnsiTheme="minorHAnsi"/>
          <w:noProof/>
          <w:lang w:val="en-IE" w:eastAsia="en-IE"/>
        </w:rPr>
      </w:pPr>
      <w:hyperlink w:anchor="_Toc67645946" w:history="1">
        <w:r w:rsidR="00B47F37" w:rsidRPr="00D04AF5">
          <w:rPr>
            <w:rStyle w:val="Hyperlink"/>
            <w:noProof/>
          </w:rPr>
          <w:t>Figure 11</w:t>
        </w:r>
        <w:r w:rsidR="00B47F37">
          <w:rPr>
            <w:noProof/>
            <w:webHidden/>
          </w:rPr>
          <w:tab/>
        </w:r>
        <w:r w:rsidR="00B47F37">
          <w:rPr>
            <w:noProof/>
            <w:webHidden/>
          </w:rPr>
          <w:fldChar w:fldCharType="begin"/>
        </w:r>
        <w:r w:rsidR="00B47F37">
          <w:rPr>
            <w:noProof/>
            <w:webHidden/>
          </w:rPr>
          <w:instrText xml:space="preserve"> PAGEREF _Toc67645946 \h </w:instrText>
        </w:r>
        <w:r w:rsidR="00B47F37">
          <w:rPr>
            <w:noProof/>
            <w:webHidden/>
          </w:rPr>
        </w:r>
        <w:r w:rsidR="00B47F37">
          <w:rPr>
            <w:noProof/>
            <w:webHidden/>
          </w:rPr>
          <w:fldChar w:fldCharType="separate"/>
        </w:r>
        <w:r w:rsidR="00B47F37">
          <w:rPr>
            <w:noProof/>
            <w:webHidden/>
          </w:rPr>
          <w:t>14</w:t>
        </w:r>
        <w:r w:rsidR="00B47F37">
          <w:rPr>
            <w:noProof/>
            <w:webHidden/>
          </w:rPr>
          <w:fldChar w:fldCharType="end"/>
        </w:r>
      </w:hyperlink>
    </w:p>
    <w:p w14:paraId="5D404702" w14:textId="70002EC3" w:rsidR="00B47F37" w:rsidRDefault="00A41E68">
      <w:pPr>
        <w:pStyle w:val="TableofFigures"/>
        <w:tabs>
          <w:tab w:val="right" w:leader="dot" w:pos="9016"/>
        </w:tabs>
        <w:rPr>
          <w:rFonts w:asciiTheme="minorHAnsi" w:eastAsiaTheme="minorEastAsia" w:hAnsiTheme="minorHAnsi"/>
          <w:noProof/>
          <w:lang w:val="en-IE" w:eastAsia="en-IE"/>
        </w:rPr>
      </w:pPr>
      <w:hyperlink w:anchor="_Toc67645947" w:history="1">
        <w:r w:rsidR="00B47F37" w:rsidRPr="00D04AF5">
          <w:rPr>
            <w:rStyle w:val="Hyperlink"/>
            <w:noProof/>
          </w:rPr>
          <w:t>Figure 12</w:t>
        </w:r>
        <w:r w:rsidR="00B47F37">
          <w:rPr>
            <w:noProof/>
            <w:webHidden/>
          </w:rPr>
          <w:tab/>
        </w:r>
        <w:r w:rsidR="00B47F37">
          <w:rPr>
            <w:noProof/>
            <w:webHidden/>
          </w:rPr>
          <w:fldChar w:fldCharType="begin"/>
        </w:r>
        <w:r w:rsidR="00B47F37">
          <w:rPr>
            <w:noProof/>
            <w:webHidden/>
          </w:rPr>
          <w:instrText xml:space="preserve"> PAGEREF _Toc67645947 \h </w:instrText>
        </w:r>
        <w:r w:rsidR="00B47F37">
          <w:rPr>
            <w:noProof/>
            <w:webHidden/>
          </w:rPr>
        </w:r>
        <w:r w:rsidR="00B47F37">
          <w:rPr>
            <w:noProof/>
            <w:webHidden/>
          </w:rPr>
          <w:fldChar w:fldCharType="separate"/>
        </w:r>
        <w:r w:rsidR="00B47F37">
          <w:rPr>
            <w:noProof/>
            <w:webHidden/>
          </w:rPr>
          <w:t>15</w:t>
        </w:r>
        <w:r w:rsidR="00B47F37">
          <w:rPr>
            <w:noProof/>
            <w:webHidden/>
          </w:rPr>
          <w:fldChar w:fldCharType="end"/>
        </w:r>
      </w:hyperlink>
    </w:p>
    <w:p w14:paraId="05F1032D" w14:textId="4622C13A" w:rsidR="00B47F37" w:rsidRDefault="00A41E68">
      <w:pPr>
        <w:pStyle w:val="TableofFigures"/>
        <w:tabs>
          <w:tab w:val="right" w:leader="dot" w:pos="9016"/>
        </w:tabs>
        <w:rPr>
          <w:rFonts w:asciiTheme="minorHAnsi" w:eastAsiaTheme="minorEastAsia" w:hAnsiTheme="minorHAnsi"/>
          <w:noProof/>
          <w:lang w:val="en-IE" w:eastAsia="en-IE"/>
        </w:rPr>
      </w:pPr>
      <w:hyperlink w:anchor="_Toc67645948" w:history="1">
        <w:r w:rsidR="00B47F37" w:rsidRPr="00D04AF5">
          <w:rPr>
            <w:rStyle w:val="Hyperlink"/>
            <w:noProof/>
          </w:rPr>
          <w:t>Figure 13 Sketch of Baby monitor in-situ</w:t>
        </w:r>
        <w:r w:rsidR="00B47F37">
          <w:rPr>
            <w:noProof/>
            <w:webHidden/>
          </w:rPr>
          <w:tab/>
        </w:r>
        <w:r w:rsidR="00B47F37">
          <w:rPr>
            <w:noProof/>
            <w:webHidden/>
          </w:rPr>
          <w:fldChar w:fldCharType="begin"/>
        </w:r>
        <w:r w:rsidR="00B47F37">
          <w:rPr>
            <w:noProof/>
            <w:webHidden/>
          </w:rPr>
          <w:instrText xml:space="preserve"> PAGEREF _Toc67645948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0A139AF6" w14:textId="561A905A" w:rsidR="00B47F37" w:rsidRDefault="00A41E68">
      <w:pPr>
        <w:pStyle w:val="TableofFigures"/>
        <w:tabs>
          <w:tab w:val="right" w:leader="dot" w:pos="9016"/>
        </w:tabs>
        <w:rPr>
          <w:rFonts w:asciiTheme="minorHAnsi" w:eastAsiaTheme="minorEastAsia" w:hAnsiTheme="minorHAnsi"/>
          <w:noProof/>
          <w:lang w:val="en-IE" w:eastAsia="en-IE"/>
        </w:rPr>
      </w:pPr>
      <w:hyperlink w:anchor="_Toc67645949" w:history="1">
        <w:r w:rsidR="00B47F37" w:rsidRPr="00D04AF5">
          <w:rPr>
            <w:rStyle w:val="Hyperlink"/>
            <w:noProof/>
          </w:rPr>
          <w:t>Figure 14 Proposed layout of Arduino Yun and components</w:t>
        </w:r>
        <w:r w:rsidR="00B47F37">
          <w:rPr>
            <w:noProof/>
            <w:webHidden/>
          </w:rPr>
          <w:tab/>
        </w:r>
        <w:r w:rsidR="00B47F37">
          <w:rPr>
            <w:noProof/>
            <w:webHidden/>
          </w:rPr>
          <w:fldChar w:fldCharType="begin"/>
        </w:r>
        <w:r w:rsidR="00B47F37">
          <w:rPr>
            <w:noProof/>
            <w:webHidden/>
          </w:rPr>
          <w:instrText xml:space="preserve"> PAGEREF _Toc67645949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2D2C7907" w14:textId="7D832736" w:rsidR="00B47F37" w:rsidRDefault="00A41E68">
      <w:pPr>
        <w:pStyle w:val="TableofFigures"/>
        <w:tabs>
          <w:tab w:val="right" w:leader="dot" w:pos="9016"/>
        </w:tabs>
        <w:rPr>
          <w:rFonts w:asciiTheme="minorHAnsi" w:eastAsiaTheme="minorEastAsia" w:hAnsiTheme="minorHAnsi"/>
          <w:noProof/>
          <w:lang w:val="en-IE" w:eastAsia="en-IE"/>
        </w:rPr>
      </w:pPr>
      <w:hyperlink w:anchor="_Toc67645950" w:history="1">
        <w:r w:rsidR="00B47F37" w:rsidRPr="00D04AF5">
          <w:rPr>
            <w:rStyle w:val="Hyperlink"/>
            <w:noProof/>
          </w:rPr>
          <w:t>Figure 15 – Early schematic sketch</w:t>
        </w:r>
        <w:r w:rsidR="00B47F37">
          <w:rPr>
            <w:noProof/>
            <w:webHidden/>
          </w:rPr>
          <w:tab/>
        </w:r>
        <w:r w:rsidR="00B47F37">
          <w:rPr>
            <w:noProof/>
            <w:webHidden/>
          </w:rPr>
          <w:fldChar w:fldCharType="begin"/>
        </w:r>
        <w:r w:rsidR="00B47F37">
          <w:rPr>
            <w:noProof/>
            <w:webHidden/>
          </w:rPr>
          <w:instrText xml:space="preserve"> PAGEREF _Toc67645950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E2BDB16" w14:textId="7D644D5C" w:rsidR="00B47F37" w:rsidRDefault="00A41E68">
      <w:pPr>
        <w:pStyle w:val="TableofFigures"/>
        <w:tabs>
          <w:tab w:val="right" w:leader="dot" w:pos="9016"/>
        </w:tabs>
        <w:rPr>
          <w:rFonts w:asciiTheme="minorHAnsi" w:eastAsiaTheme="minorEastAsia" w:hAnsiTheme="minorHAnsi"/>
          <w:noProof/>
          <w:lang w:val="en-IE" w:eastAsia="en-IE"/>
        </w:rPr>
      </w:pPr>
      <w:hyperlink w:anchor="_Toc67645951" w:history="1">
        <w:r w:rsidR="00B47F37" w:rsidRPr="00D04AF5">
          <w:rPr>
            <w:rStyle w:val="Hyperlink"/>
            <w:noProof/>
          </w:rPr>
          <w:t>Figure 16 – Led and Buzzer connected to the Arduino Yun</w:t>
        </w:r>
        <w:r w:rsidR="00B47F37">
          <w:rPr>
            <w:noProof/>
            <w:webHidden/>
          </w:rPr>
          <w:tab/>
        </w:r>
        <w:r w:rsidR="00B47F37">
          <w:rPr>
            <w:noProof/>
            <w:webHidden/>
          </w:rPr>
          <w:fldChar w:fldCharType="begin"/>
        </w:r>
        <w:r w:rsidR="00B47F37">
          <w:rPr>
            <w:noProof/>
            <w:webHidden/>
          </w:rPr>
          <w:instrText xml:space="preserve"> PAGEREF _Toc67645951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38090CB" w14:textId="738FFBF3" w:rsidR="00B47F37" w:rsidRDefault="00A41E68">
      <w:pPr>
        <w:pStyle w:val="TableofFigures"/>
        <w:tabs>
          <w:tab w:val="right" w:leader="dot" w:pos="9016"/>
        </w:tabs>
        <w:rPr>
          <w:rFonts w:asciiTheme="minorHAnsi" w:eastAsiaTheme="minorEastAsia" w:hAnsiTheme="minorHAnsi"/>
          <w:noProof/>
          <w:lang w:val="en-IE" w:eastAsia="en-IE"/>
        </w:rPr>
      </w:pPr>
      <w:hyperlink w:anchor="_Toc67645952" w:history="1">
        <w:r w:rsidR="00B47F37" w:rsidRPr="00D04AF5">
          <w:rPr>
            <w:rStyle w:val="Hyperlink"/>
            <w:noProof/>
          </w:rPr>
          <w:t>Figure 17 – Led, Buzzer and ……. connected to the Arduino Yun</w:t>
        </w:r>
        <w:r w:rsidR="00B47F37">
          <w:rPr>
            <w:noProof/>
            <w:webHidden/>
          </w:rPr>
          <w:tab/>
        </w:r>
        <w:r w:rsidR="00B47F37">
          <w:rPr>
            <w:noProof/>
            <w:webHidden/>
          </w:rPr>
          <w:fldChar w:fldCharType="begin"/>
        </w:r>
        <w:r w:rsidR="00B47F37">
          <w:rPr>
            <w:noProof/>
            <w:webHidden/>
          </w:rPr>
          <w:instrText xml:space="preserve"> PAGEREF _Toc67645952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463F7F42" w14:textId="67419265" w:rsidR="00B47F37" w:rsidRDefault="00A41E68">
      <w:pPr>
        <w:pStyle w:val="TableofFigures"/>
        <w:tabs>
          <w:tab w:val="right" w:leader="dot" w:pos="9016"/>
        </w:tabs>
        <w:rPr>
          <w:rFonts w:asciiTheme="minorHAnsi" w:eastAsiaTheme="minorEastAsia" w:hAnsiTheme="minorHAnsi"/>
          <w:noProof/>
          <w:lang w:val="en-IE" w:eastAsia="en-IE"/>
        </w:rPr>
      </w:pPr>
      <w:hyperlink w:anchor="_Toc67645953" w:history="1">
        <w:r w:rsidR="00B47F37" w:rsidRPr="00D04AF5">
          <w:rPr>
            <w:rStyle w:val="Hyperlink"/>
            <w:noProof/>
          </w:rPr>
          <w:t>Figure 18 – Led, Buzzer, and Sound Sensor connected to the Arduino Yun</w:t>
        </w:r>
        <w:r w:rsidR="00B47F37">
          <w:rPr>
            <w:noProof/>
            <w:webHidden/>
          </w:rPr>
          <w:tab/>
        </w:r>
        <w:r w:rsidR="00B47F37">
          <w:rPr>
            <w:noProof/>
            <w:webHidden/>
          </w:rPr>
          <w:fldChar w:fldCharType="begin"/>
        </w:r>
        <w:r w:rsidR="00B47F37">
          <w:rPr>
            <w:noProof/>
            <w:webHidden/>
          </w:rPr>
          <w:instrText xml:space="preserve"> PAGEREF _Toc67645953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0D01D3B5" w14:textId="6462692D" w:rsidR="00B47F37" w:rsidRDefault="00A41E68">
      <w:pPr>
        <w:pStyle w:val="TableofFigures"/>
        <w:tabs>
          <w:tab w:val="right" w:leader="dot" w:pos="9016"/>
        </w:tabs>
        <w:rPr>
          <w:rFonts w:asciiTheme="minorHAnsi" w:eastAsiaTheme="minorEastAsia" w:hAnsiTheme="minorHAnsi"/>
          <w:noProof/>
          <w:lang w:val="en-IE" w:eastAsia="en-IE"/>
        </w:rPr>
      </w:pPr>
      <w:hyperlink w:anchor="_Toc67645954" w:history="1">
        <w:r w:rsidR="00B47F37" w:rsidRPr="00D04AF5">
          <w:rPr>
            <w:rStyle w:val="Hyperlink"/>
            <w:noProof/>
          </w:rPr>
          <w:t>Figure 19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_Toc67645954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1A237A3B" w14:textId="4EA7A9B0" w:rsidR="00B47F37" w:rsidRDefault="00A41E68">
      <w:pPr>
        <w:pStyle w:val="TableofFigures"/>
        <w:tabs>
          <w:tab w:val="right" w:leader="dot" w:pos="9016"/>
        </w:tabs>
        <w:rPr>
          <w:rFonts w:asciiTheme="minorHAnsi" w:eastAsiaTheme="minorEastAsia" w:hAnsiTheme="minorHAnsi"/>
          <w:noProof/>
          <w:lang w:val="en-IE" w:eastAsia="en-IE"/>
        </w:rPr>
      </w:pPr>
      <w:hyperlink w:anchor="_Toc67645955" w:history="1">
        <w:r w:rsidR="00B47F37" w:rsidRPr="00D04AF5">
          <w:rPr>
            <w:rStyle w:val="Hyperlink"/>
            <w:noProof/>
          </w:rPr>
          <w:t>Figure 20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_Toc67645955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5E14FB1B" w14:textId="14BCDC44" w:rsidR="00B47F37" w:rsidRDefault="00A41E68">
      <w:pPr>
        <w:pStyle w:val="TableofFigures"/>
        <w:tabs>
          <w:tab w:val="right" w:leader="dot" w:pos="9016"/>
        </w:tabs>
        <w:rPr>
          <w:rFonts w:asciiTheme="minorHAnsi" w:eastAsiaTheme="minorEastAsia" w:hAnsiTheme="minorHAnsi"/>
          <w:noProof/>
          <w:lang w:val="en-IE" w:eastAsia="en-IE"/>
        </w:rPr>
      </w:pPr>
      <w:hyperlink w:anchor="_Toc67645956" w:history="1">
        <w:r w:rsidR="00B47F37" w:rsidRPr="00D04AF5">
          <w:rPr>
            <w:rStyle w:val="Hyperlink"/>
            <w:noProof/>
          </w:rPr>
          <w:t>Figure 21 – Schematic diagram of LED, Buzzer, Mic and Vibration sensor connected to The Yun via a breadboard.</w:t>
        </w:r>
        <w:r w:rsidR="00B47F37">
          <w:rPr>
            <w:noProof/>
            <w:webHidden/>
          </w:rPr>
          <w:tab/>
        </w:r>
        <w:r w:rsidR="00B47F37">
          <w:rPr>
            <w:noProof/>
            <w:webHidden/>
          </w:rPr>
          <w:fldChar w:fldCharType="begin"/>
        </w:r>
        <w:r w:rsidR="00B47F37">
          <w:rPr>
            <w:noProof/>
            <w:webHidden/>
          </w:rPr>
          <w:instrText xml:space="preserve"> PAGEREF _Toc67645956 \h </w:instrText>
        </w:r>
        <w:r w:rsidR="00B47F37">
          <w:rPr>
            <w:noProof/>
            <w:webHidden/>
          </w:rPr>
        </w:r>
        <w:r w:rsidR="00B47F37">
          <w:rPr>
            <w:noProof/>
            <w:webHidden/>
          </w:rPr>
          <w:fldChar w:fldCharType="separate"/>
        </w:r>
        <w:r w:rsidR="00B47F37">
          <w:rPr>
            <w:noProof/>
            <w:webHidden/>
          </w:rPr>
          <w:t>21</w:t>
        </w:r>
        <w:r w:rsidR="00B47F37">
          <w:rPr>
            <w:noProof/>
            <w:webHidden/>
          </w:rPr>
          <w:fldChar w:fldCharType="end"/>
        </w:r>
      </w:hyperlink>
    </w:p>
    <w:p w14:paraId="65F21432" w14:textId="1BA347E1" w:rsidR="00B47F37" w:rsidRDefault="00A41E68">
      <w:pPr>
        <w:pStyle w:val="TableofFigures"/>
        <w:tabs>
          <w:tab w:val="right" w:leader="dot" w:pos="9016"/>
        </w:tabs>
        <w:rPr>
          <w:rFonts w:asciiTheme="minorHAnsi" w:eastAsiaTheme="minorEastAsia" w:hAnsiTheme="minorHAnsi"/>
          <w:noProof/>
          <w:lang w:val="en-IE" w:eastAsia="en-IE"/>
        </w:rPr>
      </w:pPr>
      <w:hyperlink w:anchor="_Toc67645957" w:history="1">
        <w:r w:rsidR="00B47F37" w:rsidRPr="00D04AF5">
          <w:rPr>
            <w:rStyle w:val="Hyperlink"/>
            <w:noProof/>
          </w:rPr>
          <w:t>Figure 22 Early Code Design Flowchart</w:t>
        </w:r>
        <w:r w:rsidR="00B47F37">
          <w:rPr>
            <w:noProof/>
            <w:webHidden/>
          </w:rPr>
          <w:tab/>
        </w:r>
        <w:r w:rsidR="00B47F37">
          <w:rPr>
            <w:noProof/>
            <w:webHidden/>
          </w:rPr>
          <w:fldChar w:fldCharType="begin"/>
        </w:r>
        <w:r w:rsidR="00B47F37">
          <w:rPr>
            <w:noProof/>
            <w:webHidden/>
          </w:rPr>
          <w:instrText xml:space="preserve"> PAGEREF _Toc67645957 \h </w:instrText>
        </w:r>
        <w:r w:rsidR="00B47F37">
          <w:rPr>
            <w:noProof/>
            <w:webHidden/>
          </w:rPr>
        </w:r>
        <w:r w:rsidR="00B47F37">
          <w:rPr>
            <w:noProof/>
            <w:webHidden/>
          </w:rPr>
          <w:fldChar w:fldCharType="separate"/>
        </w:r>
        <w:r w:rsidR="00B47F37">
          <w:rPr>
            <w:noProof/>
            <w:webHidden/>
          </w:rPr>
          <w:t>23</w:t>
        </w:r>
        <w:r w:rsidR="00B47F37">
          <w:rPr>
            <w:noProof/>
            <w:webHidden/>
          </w:rPr>
          <w:fldChar w:fldCharType="end"/>
        </w:r>
      </w:hyperlink>
    </w:p>
    <w:p w14:paraId="12FDB6C1" w14:textId="034039C6" w:rsidR="00B47F37" w:rsidRDefault="00A41E68">
      <w:pPr>
        <w:pStyle w:val="TableofFigures"/>
        <w:tabs>
          <w:tab w:val="right" w:leader="dot" w:pos="9016"/>
        </w:tabs>
        <w:rPr>
          <w:rFonts w:asciiTheme="minorHAnsi" w:eastAsiaTheme="minorEastAsia" w:hAnsiTheme="minorHAnsi"/>
          <w:noProof/>
          <w:lang w:val="en-IE" w:eastAsia="en-IE"/>
        </w:rPr>
      </w:pPr>
      <w:hyperlink w:anchor="_Toc67645958" w:history="1">
        <w:r w:rsidR="00B47F37" w:rsidRPr="00D04AF5">
          <w:rPr>
            <w:rStyle w:val="Hyperlink"/>
            <w:noProof/>
          </w:rPr>
          <w:t>Figure 23 Flowchart for our final working code</w:t>
        </w:r>
        <w:r w:rsidR="00B47F37">
          <w:rPr>
            <w:noProof/>
            <w:webHidden/>
          </w:rPr>
          <w:tab/>
        </w:r>
        <w:r w:rsidR="00B47F37">
          <w:rPr>
            <w:noProof/>
            <w:webHidden/>
          </w:rPr>
          <w:fldChar w:fldCharType="begin"/>
        </w:r>
        <w:r w:rsidR="00B47F37">
          <w:rPr>
            <w:noProof/>
            <w:webHidden/>
          </w:rPr>
          <w:instrText xml:space="preserve"> PAGEREF _Toc67645958 \h </w:instrText>
        </w:r>
        <w:r w:rsidR="00B47F37">
          <w:rPr>
            <w:noProof/>
            <w:webHidden/>
          </w:rPr>
        </w:r>
        <w:r w:rsidR="00B47F37">
          <w:rPr>
            <w:noProof/>
            <w:webHidden/>
          </w:rPr>
          <w:fldChar w:fldCharType="separate"/>
        </w:r>
        <w:r w:rsidR="00B47F37">
          <w:rPr>
            <w:noProof/>
            <w:webHidden/>
          </w:rPr>
          <w:t>25</w:t>
        </w:r>
        <w:r w:rsidR="00B47F37">
          <w:rPr>
            <w:noProof/>
            <w:webHidden/>
          </w:rPr>
          <w:fldChar w:fldCharType="end"/>
        </w:r>
      </w:hyperlink>
    </w:p>
    <w:p w14:paraId="2A58D5DE" w14:textId="06D43979" w:rsidR="00B47F37" w:rsidRDefault="00A41E68">
      <w:pPr>
        <w:pStyle w:val="TableofFigures"/>
        <w:tabs>
          <w:tab w:val="right" w:leader="dot" w:pos="9016"/>
        </w:tabs>
        <w:rPr>
          <w:rFonts w:asciiTheme="minorHAnsi" w:eastAsiaTheme="minorEastAsia" w:hAnsiTheme="minorHAnsi"/>
          <w:noProof/>
          <w:lang w:val="en-IE" w:eastAsia="en-IE"/>
        </w:rPr>
      </w:pPr>
      <w:hyperlink r:id="rId15" w:anchor="_Toc67645959" w:history="1">
        <w:r w:rsidR="00B47F37" w:rsidRPr="00D04AF5">
          <w:rPr>
            <w:rStyle w:val="Hyperlink"/>
            <w:noProof/>
          </w:rPr>
          <w:t>Figure 24 - Grove Rptary Angle Sensor vertical  movement test data</w:t>
        </w:r>
        <w:r w:rsidR="00B47F37">
          <w:rPr>
            <w:noProof/>
            <w:webHidden/>
          </w:rPr>
          <w:tab/>
        </w:r>
        <w:r w:rsidR="00B47F37">
          <w:rPr>
            <w:noProof/>
            <w:webHidden/>
          </w:rPr>
          <w:fldChar w:fldCharType="begin"/>
        </w:r>
        <w:r w:rsidR="00B47F37">
          <w:rPr>
            <w:noProof/>
            <w:webHidden/>
          </w:rPr>
          <w:instrText xml:space="preserve"> PAGEREF _Toc67645959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2D1171A1" w14:textId="7B59E89E" w:rsidR="00B47F37" w:rsidRDefault="00A41E68">
      <w:pPr>
        <w:pStyle w:val="TableofFigures"/>
        <w:tabs>
          <w:tab w:val="right" w:leader="dot" w:pos="9016"/>
        </w:tabs>
        <w:rPr>
          <w:rFonts w:asciiTheme="minorHAnsi" w:eastAsiaTheme="minorEastAsia" w:hAnsiTheme="minorHAnsi"/>
          <w:noProof/>
          <w:lang w:val="en-IE" w:eastAsia="en-IE"/>
        </w:rPr>
      </w:pPr>
      <w:hyperlink w:anchor="_Toc67645960" w:history="1">
        <w:r w:rsidR="00B47F37" w:rsidRPr="00D04AF5">
          <w:rPr>
            <w:rStyle w:val="Hyperlink"/>
            <w:noProof/>
          </w:rPr>
          <w:t>Figure 25– Grove Rotary Angle Sensor horizontal</w:t>
        </w:r>
        <w:r w:rsidR="00B47F37">
          <w:rPr>
            <w:noProof/>
            <w:webHidden/>
          </w:rPr>
          <w:tab/>
        </w:r>
        <w:r w:rsidR="00B47F37">
          <w:rPr>
            <w:noProof/>
            <w:webHidden/>
          </w:rPr>
          <w:fldChar w:fldCharType="begin"/>
        </w:r>
        <w:r w:rsidR="00B47F37">
          <w:rPr>
            <w:noProof/>
            <w:webHidden/>
          </w:rPr>
          <w:instrText xml:space="preserve"> PAGEREF _Toc67645960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1140E803" w14:textId="69BA07FD" w:rsidR="00B47F37" w:rsidRDefault="00A41E68">
      <w:pPr>
        <w:pStyle w:val="TableofFigures"/>
        <w:tabs>
          <w:tab w:val="right" w:leader="dot" w:pos="9016"/>
        </w:tabs>
        <w:rPr>
          <w:rFonts w:asciiTheme="minorHAnsi" w:eastAsiaTheme="minorEastAsia" w:hAnsiTheme="minorHAnsi"/>
          <w:noProof/>
          <w:lang w:val="en-IE" w:eastAsia="en-IE"/>
        </w:rPr>
      </w:pPr>
      <w:hyperlink w:anchor="_Toc67645961" w:history="1">
        <w:r w:rsidR="00B47F37" w:rsidRPr="00D04AF5">
          <w:rPr>
            <w:rStyle w:val="Hyperlink"/>
            <w:noProof/>
          </w:rPr>
          <w:t>Figure 26 - Potentiometer Test</w:t>
        </w:r>
        <w:r w:rsidR="00B47F37">
          <w:rPr>
            <w:noProof/>
            <w:webHidden/>
          </w:rPr>
          <w:tab/>
        </w:r>
        <w:r w:rsidR="00B47F37">
          <w:rPr>
            <w:noProof/>
            <w:webHidden/>
          </w:rPr>
          <w:fldChar w:fldCharType="begin"/>
        </w:r>
        <w:r w:rsidR="00B47F37">
          <w:rPr>
            <w:noProof/>
            <w:webHidden/>
          </w:rPr>
          <w:instrText xml:space="preserve"> PAGEREF _Toc67645961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02116940" w14:textId="3C93D633" w:rsidR="00B47F37" w:rsidRDefault="00A41E68">
      <w:pPr>
        <w:pStyle w:val="TableofFigures"/>
        <w:tabs>
          <w:tab w:val="right" w:leader="dot" w:pos="9016"/>
        </w:tabs>
        <w:rPr>
          <w:rFonts w:asciiTheme="minorHAnsi" w:eastAsiaTheme="minorEastAsia" w:hAnsiTheme="minorHAnsi"/>
          <w:noProof/>
          <w:lang w:val="en-IE" w:eastAsia="en-IE"/>
        </w:rPr>
      </w:pPr>
      <w:hyperlink r:id="rId16" w:anchor="_Toc67645962" w:history="1">
        <w:r w:rsidR="00B47F37" w:rsidRPr="00D04AF5">
          <w:rPr>
            <w:rStyle w:val="Hyperlink"/>
            <w:noProof/>
          </w:rPr>
          <w:t>Figure 27</w:t>
        </w:r>
        <w:r w:rsidR="00B47F37">
          <w:rPr>
            <w:noProof/>
            <w:webHidden/>
          </w:rPr>
          <w:tab/>
        </w:r>
        <w:r w:rsidR="00B47F37">
          <w:rPr>
            <w:noProof/>
            <w:webHidden/>
          </w:rPr>
          <w:fldChar w:fldCharType="begin"/>
        </w:r>
        <w:r w:rsidR="00B47F37">
          <w:rPr>
            <w:noProof/>
            <w:webHidden/>
          </w:rPr>
          <w:instrText xml:space="preserve"> PAGEREF _Toc67645962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70FF6B87" w14:textId="4FE9EB4F" w:rsidR="00B47F37" w:rsidRDefault="00A41E68">
      <w:pPr>
        <w:pStyle w:val="TableofFigures"/>
        <w:tabs>
          <w:tab w:val="right" w:leader="dot" w:pos="9016"/>
        </w:tabs>
        <w:rPr>
          <w:rFonts w:asciiTheme="minorHAnsi" w:eastAsiaTheme="minorEastAsia" w:hAnsiTheme="minorHAnsi"/>
          <w:noProof/>
          <w:lang w:val="en-IE" w:eastAsia="en-IE"/>
        </w:rPr>
      </w:pPr>
      <w:hyperlink r:id="rId17" w:anchor="_Toc67645963" w:history="1">
        <w:r w:rsidR="00B47F37" w:rsidRPr="00D04AF5">
          <w:rPr>
            <w:rStyle w:val="Hyperlink"/>
            <w:noProof/>
          </w:rPr>
          <w:t>Figure 28 - LED sketch code</w:t>
        </w:r>
        <w:r w:rsidR="00B47F37">
          <w:rPr>
            <w:noProof/>
            <w:webHidden/>
          </w:rPr>
          <w:tab/>
        </w:r>
        <w:r w:rsidR="00B47F37">
          <w:rPr>
            <w:noProof/>
            <w:webHidden/>
          </w:rPr>
          <w:fldChar w:fldCharType="begin"/>
        </w:r>
        <w:r w:rsidR="00B47F37">
          <w:rPr>
            <w:noProof/>
            <w:webHidden/>
          </w:rPr>
          <w:instrText xml:space="preserve"> PAGEREF _Toc67645963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11CD0B7D" w14:textId="3342DF15" w:rsidR="00B47F37" w:rsidRDefault="00A41E68">
      <w:pPr>
        <w:pStyle w:val="TableofFigures"/>
        <w:tabs>
          <w:tab w:val="right" w:leader="dot" w:pos="9016"/>
        </w:tabs>
        <w:rPr>
          <w:rFonts w:asciiTheme="minorHAnsi" w:eastAsiaTheme="minorEastAsia" w:hAnsiTheme="minorHAnsi"/>
          <w:noProof/>
          <w:lang w:val="en-IE" w:eastAsia="en-IE"/>
        </w:rPr>
      </w:pPr>
      <w:hyperlink w:anchor="_Toc67645964" w:history="1">
        <w:r w:rsidR="00B47F37" w:rsidRPr="00D04AF5">
          <w:rPr>
            <w:rStyle w:val="Hyperlink"/>
            <w:noProof/>
          </w:rPr>
          <w:t>Figure 29 - LED is working, this will represent the Night Light</w:t>
        </w:r>
        <w:r w:rsidR="00B47F37">
          <w:rPr>
            <w:noProof/>
            <w:webHidden/>
          </w:rPr>
          <w:tab/>
        </w:r>
        <w:r w:rsidR="00B47F37">
          <w:rPr>
            <w:noProof/>
            <w:webHidden/>
          </w:rPr>
          <w:fldChar w:fldCharType="begin"/>
        </w:r>
        <w:r w:rsidR="00B47F37">
          <w:rPr>
            <w:noProof/>
            <w:webHidden/>
          </w:rPr>
          <w:instrText xml:space="preserve"> PAGEREF _Toc67645964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023E851E" w14:textId="7AA2D3D2" w:rsidR="00B47F37" w:rsidRDefault="00A41E68">
      <w:pPr>
        <w:pStyle w:val="TableofFigures"/>
        <w:tabs>
          <w:tab w:val="right" w:leader="dot" w:pos="9016"/>
        </w:tabs>
        <w:rPr>
          <w:rFonts w:asciiTheme="minorHAnsi" w:eastAsiaTheme="minorEastAsia" w:hAnsiTheme="minorHAnsi"/>
          <w:noProof/>
          <w:lang w:val="en-IE" w:eastAsia="en-IE"/>
        </w:rPr>
      </w:pPr>
      <w:hyperlink r:id="rId18" w:anchor="_Toc67645965" w:history="1">
        <w:r w:rsidR="00B47F37" w:rsidRPr="00D04AF5">
          <w:rPr>
            <w:rStyle w:val="Hyperlink"/>
            <w:noProof/>
          </w:rPr>
          <w:t>Figure 30 - Sound sensor readings on the Serial Monitor</w:t>
        </w:r>
        <w:r w:rsidR="00B47F37">
          <w:rPr>
            <w:noProof/>
            <w:webHidden/>
          </w:rPr>
          <w:tab/>
        </w:r>
        <w:r w:rsidR="00B47F37">
          <w:rPr>
            <w:noProof/>
            <w:webHidden/>
          </w:rPr>
          <w:fldChar w:fldCharType="begin"/>
        </w:r>
        <w:r w:rsidR="00B47F37">
          <w:rPr>
            <w:noProof/>
            <w:webHidden/>
          </w:rPr>
          <w:instrText xml:space="preserve"> PAGEREF _Toc67645965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3385870C" w14:textId="3E5DEF36" w:rsidR="00B47F37" w:rsidRDefault="00A41E68">
      <w:pPr>
        <w:pStyle w:val="TableofFigures"/>
        <w:tabs>
          <w:tab w:val="right" w:leader="dot" w:pos="9016"/>
        </w:tabs>
        <w:rPr>
          <w:rFonts w:asciiTheme="minorHAnsi" w:eastAsiaTheme="minorEastAsia" w:hAnsiTheme="minorHAnsi"/>
          <w:noProof/>
          <w:lang w:val="en-IE" w:eastAsia="en-IE"/>
        </w:rPr>
      </w:pPr>
      <w:hyperlink w:anchor="_Toc67645966" w:history="1">
        <w:r w:rsidR="00B47F37" w:rsidRPr="00D04AF5">
          <w:rPr>
            <w:rStyle w:val="Hyperlink"/>
            <w:noProof/>
          </w:rPr>
          <w:t>Figure 31 - Sound sensor sketch code</w:t>
        </w:r>
        <w:r w:rsidR="00B47F37">
          <w:rPr>
            <w:noProof/>
            <w:webHidden/>
          </w:rPr>
          <w:tab/>
        </w:r>
        <w:r w:rsidR="00B47F37">
          <w:rPr>
            <w:noProof/>
            <w:webHidden/>
          </w:rPr>
          <w:fldChar w:fldCharType="begin"/>
        </w:r>
        <w:r w:rsidR="00B47F37">
          <w:rPr>
            <w:noProof/>
            <w:webHidden/>
          </w:rPr>
          <w:instrText xml:space="preserve"> PAGEREF _Toc67645966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249AA537" w14:textId="55945847" w:rsidR="00B47F37" w:rsidRDefault="00A41E68">
      <w:pPr>
        <w:pStyle w:val="TableofFigures"/>
        <w:tabs>
          <w:tab w:val="right" w:leader="dot" w:pos="9016"/>
        </w:tabs>
        <w:rPr>
          <w:rFonts w:asciiTheme="minorHAnsi" w:eastAsiaTheme="minorEastAsia" w:hAnsiTheme="minorHAnsi"/>
          <w:noProof/>
          <w:lang w:val="en-IE" w:eastAsia="en-IE"/>
        </w:rPr>
      </w:pPr>
      <w:hyperlink w:anchor="_Toc67645967" w:history="1">
        <w:r w:rsidR="00B47F37" w:rsidRPr="00D04AF5">
          <w:rPr>
            <w:rStyle w:val="Hyperlink"/>
            <w:noProof/>
          </w:rPr>
          <w:t>Figure 32 - Arduino sketch with sound and movement</w:t>
        </w:r>
        <w:r w:rsidR="00B47F37">
          <w:rPr>
            <w:noProof/>
            <w:webHidden/>
          </w:rPr>
          <w:tab/>
        </w:r>
        <w:r w:rsidR="00B47F37">
          <w:rPr>
            <w:noProof/>
            <w:webHidden/>
          </w:rPr>
          <w:fldChar w:fldCharType="begin"/>
        </w:r>
        <w:r w:rsidR="00B47F37">
          <w:rPr>
            <w:noProof/>
            <w:webHidden/>
          </w:rPr>
          <w:instrText xml:space="preserve"> PAGEREF _Toc67645967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5BC0EEE5" w14:textId="3DE0DFF0" w:rsidR="00B47F37" w:rsidRDefault="00A41E68">
      <w:pPr>
        <w:pStyle w:val="TableofFigures"/>
        <w:tabs>
          <w:tab w:val="right" w:leader="dot" w:pos="9016"/>
        </w:tabs>
        <w:rPr>
          <w:rFonts w:asciiTheme="minorHAnsi" w:eastAsiaTheme="minorEastAsia" w:hAnsiTheme="minorHAnsi"/>
          <w:noProof/>
          <w:lang w:val="en-IE" w:eastAsia="en-IE"/>
        </w:rPr>
      </w:pPr>
      <w:hyperlink r:id="rId19" w:anchor="_Toc67645968" w:history="1">
        <w:r w:rsidR="00B47F37" w:rsidRPr="00D04AF5">
          <w:rPr>
            <w:rStyle w:val="Hyperlink"/>
            <w:noProof/>
          </w:rPr>
          <w:t>Figure 33</w:t>
        </w:r>
        <w:r w:rsidR="00B47F37">
          <w:rPr>
            <w:noProof/>
            <w:webHidden/>
          </w:rPr>
          <w:tab/>
        </w:r>
        <w:r w:rsidR="00B47F37">
          <w:rPr>
            <w:noProof/>
            <w:webHidden/>
          </w:rPr>
          <w:fldChar w:fldCharType="begin"/>
        </w:r>
        <w:r w:rsidR="00B47F37">
          <w:rPr>
            <w:noProof/>
            <w:webHidden/>
          </w:rPr>
          <w:instrText xml:space="preserve"> PAGEREF _Toc67645968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13999EB6" w14:textId="717FCB64" w:rsidR="00B47F37" w:rsidRDefault="00A41E68">
      <w:pPr>
        <w:pStyle w:val="TableofFigures"/>
        <w:tabs>
          <w:tab w:val="right" w:leader="dot" w:pos="9016"/>
        </w:tabs>
        <w:rPr>
          <w:rFonts w:asciiTheme="minorHAnsi" w:eastAsiaTheme="minorEastAsia" w:hAnsiTheme="minorHAnsi"/>
          <w:noProof/>
          <w:lang w:val="en-IE" w:eastAsia="en-IE"/>
        </w:rPr>
      </w:pPr>
      <w:hyperlink w:anchor="_Toc67645969" w:history="1">
        <w:r w:rsidR="00B47F37" w:rsidRPr="00D04AF5">
          <w:rPr>
            <w:rStyle w:val="Hyperlink"/>
            <w:noProof/>
          </w:rPr>
          <w:t>Figure 34 Sound Sensor Test code</w:t>
        </w:r>
        <w:r w:rsidR="00B47F37">
          <w:rPr>
            <w:noProof/>
            <w:webHidden/>
          </w:rPr>
          <w:tab/>
        </w:r>
        <w:r w:rsidR="00B47F37">
          <w:rPr>
            <w:noProof/>
            <w:webHidden/>
          </w:rPr>
          <w:fldChar w:fldCharType="begin"/>
        </w:r>
        <w:r w:rsidR="00B47F37">
          <w:rPr>
            <w:noProof/>
            <w:webHidden/>
          </w:rPr>
          <w:instrText xml:space="preserve"> PAGEREF _Toc67645969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076A6597" w14:textId="0FED9EDC" w:rsidR="00B47F37" w:rsidRDefault="00A41E68">
      <w:pPr>
        <w:pStyle w:val="TableofFigures"/>
        <w:tabs>
          <w:tab w:val="right" w:leader="dot" w:pos="9016"/>
        </w:tabs>
        <w:rPr>
          <w:rFonts w:asciiTheme="minorHAnsi" w:eastAsiaTheme="minorEastAsia" w:hAnsiTheme="minorHAnsi"/>
          <w:noProof/>
          <w:lang w:val="en-IE" w:eastAsia="en-IE"/>
        </w:rPr>
      </w:pPr>
      <w:hyperlink w:anchor="_Toc67645970" w:history="1">
        <w:r w:rsidR="00B47F37" w:rsidRPr="00D04AF5">
          <w:rPr>
            <w:rStyle w:val="Hyperlink"/>
            <w:noProof/>
          </w:rPr>
          <w:t>Figure 35 Serial Monitor Log</w:t>
        </w:r>
        <w:r w:rsidR="00B47F37">
          <w:rPr>
            <w:noProof/>
            <w:webHidden/>
          </w:rPr>
          <w:tab/>
        </w:r>
        <w:r w:rsidR="00B47F37">
          <w:rPr>
            <w:noProof/>
            <w:webHidden/>
          </w:rPr>
          <w:fldChar w:fldCharType="begin"/>
        </w:r>
        <w:r w:rsidR="00B47F37">
          <w:rPr>
            <w:noProof/>
            <w:webHidden/>
          </w:rPr>
          <w:instrText xml:space="preserve"> PAGEREF _Toc67645970 \h </w:instrText>
        </w:r>
        <w:r w:rsidR="00B47F37">
          <w:rPr>
            <w:noProof/>
            <w:webHidden/>
          </w:rPr>
        </w:r>
        <w:r w:rsidR="00B47F37">
          <w:rPr>
            <w:noProof/>
            <w:webHidden/>
          </w:rPr>
          <w:fldChar w:fldCharType="separate"/>
        </w:r>
        <w:r w:rsidR="00B47F37">
          <w:rPr>
            <w:noProof/>
            <w:webHidden/>
          </w:rPr>
          <w:t>32</w:t>
        </w:r>
        <w:r w:rsidR="00B47F37">
          <w:rPr>
            <w:noProof/>
            <w:webHidden/>
          </w:rPr>
          <w:fldChar w:fldCharType="end"/>
        </w:r>
      </w:hyperlink>
    </w:p>
    <w:p w14:paraId="17C8118C" w14:textId="31E06593" w:rsidR="00B47F37" w:rsidRDefault="00A41E68">
      <w:pPr>
        <w:pStyle w:val="TableofFigures"/>
        <w:tabs>
          <w:tab w:val="right" w:leader="dot" w:pos="9016"/>
        </w:tabs>
        <w:rPr>
          <w:rFonts w:asciiTheme="minorHAnsi" w:eastAsiaTheme="minorEastAsia" w:hAnsiTheme="minorHAnsi"/>
          <w:noProof/>
          <w:lang w:val="en-IE" w:eastAsia="en-IE"/>
        </w:rPr>
      </w:pPr>
      <w:hyperlink w:anchor="_Toc67645971" w:history="1">
        <w:r w:rsidR="00B47F37" w:rsidRPr="00D04AF5">
          <w:rPr>
            <w:rStyle w:val="Hyperlink"/>
            <w:noProof/>
          </w:rPr>
          <w:t>Figure 36 3D image of child's cot and CradleCare baby monitor</w:t>
        </w:r>
        <w:r w:rsidR="00B47F37">
          <w:rPr>
            <w:noProof/>
            <w:webHidden/>
          </w:rPr>
          <w:tab/>
        </w:r>
        <w:r w:rsidR="00B47F37">
          <w:rPr>
            <w:noProof/>
            <w:webHidden/>
          </w:rPr>
          <w:fldChar w:fldCharType="begin"/>
        </w:r>
        <w:r w:rsidR="00B47F37">
          <w:rPr>
            <w:noProof/>
            <w:webHidden/>
          </w:rPr>
          <w:instrText xml:space="preserve"> PAGEREF _Toc67645971 \h </w:instrText>
        </w:r>
        <w:r w:rsidR="00B47F37">
          <w:rPr>
            <w:noProof/>
            <w:webHidden/>
          </w:rPr>
        </w:r>
        <w:r w:rsidR="00B47F37">
          <w:rPr>
            <w:noProof/>
            <w:webHidden/>
          </w:rPr>
          <w:fldChar w:fldCharType="separate"/>
        </w:r>
        <w:r w:rsidR="00B47F37">
          <w:rPr>
            <w:noProof/>
            <w:webHidden/>
          </w:rPr>
          <w:t>44</w:t>
        </w:r>
        <w:r w:rsidR="00B47F37">
          <w:rPr>
            <w:noProof/>
            <w:webHidden/>
          </w:rPr>
          <w:fldChar w:fldCharType="end"/>
        </w:r>
      </w:hyperlink>
    </w:p>
    <w:p w14:paraId="7155EA78" w14:textId="59D1C9B5" w:rsidR="00B47F37" w:rsidRDefault="00A41E68">
      <w:pPr>
        <w:pStyle w:val="TableofFigures"/>
        <w:tabs>
          <w:tab w:val="right" w:leader="dot" w:pos="9016"/>
        </w:tabs>
        <w:rPr>
          <w:rFonts w:asciiTheme="minorHAnsi" w:eastAsiaTheme="minorEastAsia" w:hAnsiTheme="minorHAnsi"/>
          <w:noProof/>
          <w:lang w:val="en-IE" w:eastAsia="en-IE"/>
        </w:rPr>
      </w:pPr>
      <w:hyperlink w:anchor="_Toc67645972" w:history="1">
        <w:r w:rsidR="00B47F37" w:rsidRPr="00D04AF5">
          <w:rPr>
            <w:rStyle w:val="Hyperlink"/>
            <w:noProof/>
          </w:rPr>
          <w:t>Figure 37 Temperature sensor</w:t>
        </w:r>
        <w:r w:rsidR="00B47F37">
          <w:rPr>
            <w:noProof/>
            <w:webHidden/>
          </w:rPr>
          <w:tab/>
        </w:r>
        <w:r w:rsidR="00B47F37">
          <w:rPr>
            <w:noProof/>
            <w:webHidden/>
          </w:rPr>
          <w:fldChar w:fldCharType="begin"/>
        </w:r>
        <w:r w:rsidR="00B47F37">
          <w:rPr>
            <w:noProof/>
            <w:webHidden/>
          </w:rPr>
          <w:instrText xml:space="preserve"> PAGEREF _Toc67645972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0810E9CB" w14:textId="2D529B8F" w:rsidR="00B47F37" w:rsidRDefault="00A41E68">
      <w:pPr>
        <w:pStyle w:val="TableofFigures"/>
        <w:tabs>
          <w:tab w:val="right" w:leader="dot" w:pos="9016"/>
        </w:tabs>
        <w:rPr>
          <w:rFonts w:asciiTheme="minorHAnsi" w:eastAsiaTheme="minorEastAsia" w:hAnsiTheme="minorHAnsi"/>
          <w:noProof/>
          <w:lang w:val="en-IE" w:eastAsia="en-IE"/>
        </w:rPr>
      </w:pPr>
      <w:hyperlink w:anchor="_Toc67645973" w:history="1">
        <w:r w:rsidR="00B47F37" w:rsidRPr="00D04AF5">
          <w:rPr>
            <w:rStyle w:val="Hyperlink"/>
            <w:noProof/>
          </w:rPr>
          <w:t>Figure 38 PIR Sensor</w:t>
        </w:r>
        <w:r w:rsidR="00B47F37">
          <w:rPr>
            <w:noProof/>
            <w:webHidden/>
          </w:rPr>
          <w:tab/>
        </w:r>
        <w:r w:rsidR="00B47F37">
          <w:rPr>
            <w:noProof/>
            <w:webHidden/>
          </w:rPr>
          <w:fldChar w:fldCharType="begin"/>
        </w:r>
        <w:r w:rsidR="00B47F37">
          <w:rPr>
            <w:noProof/>
            <w:webHidden/>
          </w:rPr>
          <w:instrText xml:space="preserve"> PAGEREF _Toc67645973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65FEAC78" w14:textId="0BE5CF51" w:rsidR="00B47F37" w:rsidRPr="00B47F37" w:rsidRDefault="00B47F37" w:rsidP="00B47F37">
      <w:r>
        <w:fldChar w:fldCharType="end"/>
      </w:r>
    </w:p>
    <w:p w14:paraId="057750CF" w14:textId="24BB0DC9" w:rsidR="007A546B" w:rsidRDefault="007A546B" w:rsidP="007A546B"/>
    <w:p w14:paraId="06DA7408" w14:textId="77777777" w:rsidR="006A0338" w:rsidRDefault="006A0338" w:rsidP="007A546B"/>
    <w:p w14:paraId="32477C5D" w14:textId="77777777" w:rsidR="006A0338" w:rsidRPr="007A546B" w:rsidRDefault="006A0338" w:rsidP="007A546B"/>
    <w:p w14:paraId="6BC1C0D7" w14:textId="14403B6E" w:rsidR="00EE3043" w:rsidRPr="0090324C" w:rsidRDefault="00D623D9" w:rsidP="007A546B">
      <w:pPr>
        <w:pStyle w:val="Heading1"/>
        <w:ind w:firstLine="1080"/>
        <w:rPr>
          <w:sz w:val="36"/>
          <w:szCs w:val="52"/>
        </w:rPr>
      </w:pPr>
      <w:bookmarkStart w:id="4" w:name="_LINKS_TO_GITHUB"/>
      <w:bookmarkStart w:id="5" w:name="_Toc66478021"/>
      <w:bookmarkStart w:id="6" w:name="_Toc67645981"/>
      <w:bookmarkEnd w:id="4"/>
      <w:r w:rsidRPr="0090324C">
        <w:rPr>
          <w:sz w:val="36"/>
          <w:szCs w:val="52"/>
        </w:rPr>
        <w:t>LINKS TO GITHUB &amp; TRELLO</w:t>
      </w:r>
      <w:bookmarkEnd w:id="5"/>
      <w:bookmarkEnd w:id="6"/>
    </w:p>
    <w:p w14:paraId="3123AAC4" w14:textId="59DFD6A7" w:rsidR="00D623D9" w:rsidRDefault="00A41E68" w:rsidP="00D623D9">
      <w:pPr>
        <w:rPr>
          <w:rStyle w:val="Hyperlink"/>
        </w:rPr>
      </w:pPr>
      <w:hyperlink r:id="rId20" w:history="1">
        <w:r w:rsidR="00EE3043" w:rsidRPr="00EE3043">
          <w:rPr>
            <w:rStyle w:val="Hyperlink"/>
          </w:rPr>
          <w:t>GitHub Project Repository</w:t>
        </w:r>
      </w:hyperlink>
    </w:p>
    <w:p w14:paraId="7B3AAB2B" w14:textId="4BFB3B2D" w:rsidR="005D34BC" w:rsidRDefault="00A41E68" w:rsidP="00D623D9">
      <w:pPr>
        <w:rPr>
          <w:rStyle w:val="Hyperlink"/>
        </w:rPr>
      </w:pPr>
      <w:hyperlink r:id="rId21">
        <w:r w:rsidR="00B364F5" w:rsidRPr="27D5E09E">
          <w:rPr>
            <w:rStyle w:val="Hyperlink"/>
          </w:rPr>
          <w:t>Team Project Trello Board</w:t>
        </w:r>
      </w:hyperlink>
    </w:p>
    <w:p w14:paraId="79FA30D4" w14:textId="77777777" w:rsidR="006A0338" w:rsidRDefault="006A0338" w:rsidP="00D623D9">
      <w:pPr>
        <w:rPr>
          <w:rStyle w:val="Hyperlink"/>
        </w:rPr>
      </w:pPr>
    </w:p>
    <w:p w14:paraId="545C0194" w14:textId="77777777" w:rsidR="006A0338" w:rsidRDefault="006A0338" w:rsidP="00D623D9"/>
    <w:p w14:paraId="18F83CA4" w14:textId="77777777" w:rsidR="00B364F5" w:rsidRDefault="00B364F5" w:rsidP="00D623D9"/>
    <w:p w14:paraId="13569906" w14:textId="39A1325A" w:rsidR="000F6C23" w:rsidRPr="0090324C" w:rsidRDefault="00655F4B" w:rsidP="007A7784">
      <w:pPr>
        <w:pStyle w:val="Heading1"/>
        <w:ind w:firstLine="1080"/>
        <w:rPr>
          <w:sz w:val="36"/>
          <w:szCs w:val="52"/>
        </w:rPr>
      </w:pPr>
      <w:bookmarkStart w:id="7" w:name="_Toc66478023"/>
      <w:bookmarkStart w:id="8" w:name="_Toc67645982"/>
      <w:r w:rsidRPr="0090324C">
        <w:rPr>
          <w:sz w:val="36"/>
          <w:szCs w:val="52"/>
        </w:rPr>
        <w:t>LINK</w:t>
      </w:r>
      <w:r w:rsidR="007A7784" w:rsidRPr="0090324C">
        <w:rPr>
          <w:sz w:val="36"/>
          <w:szCs w:val="52"/>
        </w:rPr>
        <w:t>S</w:t>
      </w:r>
      <w:r w:rsidRPr="0090324C">
        <w:rPr>
          <w:sz w:val="36"/>
          <w:szCs w:val="52"/>
        </w:rPr>
        <w:t xml:space="preserve"> TO RESERCH DATA</w:t>
      </w:r>
      <w:bookmarkEnd w:id="7"/>
      <w:bookmarkEnd w:id="8"/>
      <w:r w:rsidRPr="0090324C">
        <w:rPr>
          <w:sz w:val="36"/>
          <w:szCs w:val="52"/>
        </w:rPr>
        <w:t xml:space="preserve"> </w:t>
      </w:r>
    </w:p>
    <w:p w14:paraId="7EE9BB0B" w14:textId="77777777" w:rsidR="007A7784" w:rsidRDefault="00A41E68" w:rsidP="007A7784">
      <w:pPr>
        <w:rPr>
          <w:rFonts w:cstheme="minorHAnsi"/>
        </w:rPr>
      </w:pPr>
      <w:hyperlink r:id="rId22" w:history="1">
        <w:r w:rsidR="007A7784" w:rsidRPr="001712B8">
          <w:rPr>
            <w:rStyle w:val="Hyperlink"/>
            <w:rFonts w:cstheme="minorHAnsi"/>
          </w:rPr>
          <w:t>Baby sleep Survey - Google Docs</w:t>
        </w:r>
      </w:hyperlink>
    </w:p>
    <w:p w14:paraId="137BEB83" w14:textId="5EFF7F6B" w:rsidR="00711A13" w:rsidRDefault="00A41E68" w:rsidP="00711A13">
      <w:hyperlink r:id="rId23" w:history="1">
        <w:r w:rsidR="00E96541">
          <w:rPr>
            <w:rStyle w:val="Hyperlink"/>
          </w:rPr>
          <w:t>Research Data Folder on GitHub</w:t>
        </w:r>
      </w:hyperlink>
    </w:p>
    <w:p w14:paraId="347595F6" w14:textId="62CA7F29" w:rsidR="000113A0" w:rsidDel="00CD7644" w:rsidRDefault="00FD1DF2" w:rsidP="00711A13">
      <w:pPr>
        <w:rPr>
          <w:del w:id="9" w:author="Leigh Mc Guinness" w:date="2021-05-05T16:45:00Z"/>
        </w:rPr>
      </w:pPr>
      <w:del w:id="10" w:author="Leigh Mc Guinness" w:date="2021-05-05T16:45:00Z">
        <w:r w:rsidDel="00CD7644">
          <w:delText>(Do we need to reorganize all data from design and research into this before submission?)</w:delText>
        </w:r>
      </w:del>
    </w:p>
    <w:p w14:paraId="0D7D2170" w14:textId="14787B7D" w:rsidR="00CD7644" w:rsidRDefault="00CD7644" w:rsidP="00711A13">
      <w:pPr>
        <w:rPr>
          <w:ins w:id="11" w:author="Leigh Mc Guinness" w:date="2021-05-05T16:45:00Z"/>
        </w:rPr>
      </w:pPr>
    </w:p>
    <w:p w14:paraId="6D262DEB" w14:textId="77777777" w:rsidR="00CD7644" w:rsidRDefault="00CD7644" w:rsidP="00711A13">
      <w:pPr>
        <w:rPr>
          <w:ins w:id="12" w:author="Leigh Mc Guinness" w:date="2021-05-05T16:45:00Z"/>
          <w:color w:val="538135" w:themeColor="accent6" w:themeShade="BF"/>
        </w:rPr>
      </w:pPr>
    </w:p>
    <w:p w14:paraId="25C057C5" w14:textId="5E3B867F" w:rsidR="000113A0" w:rsidRDefault="000113A0" w:rsidP="00711A13">
      <w:pPr>
        <w:rPr>
          <w:color w:val="538135" w:themeColor="accent6" w:themeShade="BF"/>
        </w:rPr>
      </w:pPr>
    </w:p>
    <w:p w14:paraId="2CA39DC4" w14:textId="1BE823B3" w:rsidR="005C49BB" w:rsidRDefault="005C49BB" w:rsidP="00711A13">
      <w:pPr>
        <w:rPr>
          <w:color w:val="538135" w:themeColor="accent6" w:themeShade="BF"/>
        </w:rPr>
      </w:pPr>
    </w:p>
    <w:p w14:paraId="33AE460C" w14:textId="2DEFEE3D" w:rsidR="005C49BB" w:rsidRDefault="005C49BB" w:rsidP="00711A13">
      <w:pPr>
        <w:rPr>
          <w:color w:val="538135" w:themeColor="accent6" w:themeShade="BF"/>
        </w:rPr>
      </w:pPr>
    </w:p>
    <w:p w14:paraId="68935414" w14:textId="32B1094C" w:rsidR="005C49BB" w:rsidRDefault="005C49BB" w:rsidP="00711A13">
      <w:pPr>
        <w:rPr>
          <w:color w:val="538135" w:themeColor="accent6" w:themeShade="BF"/>
        </w:rPr>
      </w:pPr>
    </w:p>
    <w:p w14:paraId="4CBE7F60" w14:textId="0D5FC789" w:rsidR="005C49BB" w:rsidRDefault="005C49BB" w:rsidP="00711A13">
      <w:pPr>
        <w:rPr>
          <w:color w:val="538135" w:themeColor="accent6" w:themeShade="BF"/>
        </w:rPr>
      </w:pPr>
    </w:p>
    <w:p w14:paraId="2E769575" w14:textId="0ECFABFF" w:rsidR="005C49BB" w:rsidRDefault="005C49BB" w:rsidP="00711A13">
      <w:pPr>
        <w:rPr>
          <w:color w:val="538135" w:themeColor="accent6" w:themeShade="BF"/>
        </w:rPr>
      </w:pPr>
    </w:p>
    <w:p w14:paraId="50060909" w14:textId="7904C0F6" w:rsidR="005C49BB" w:rsidRDefault="005C49BB" w:rsidP="00711A13">
      <w:pPr>
        <w:rPr>
          <w:color w:val="538135" w:themeColor="accent6" w:themeShade="BF"/>
        </w:rPr>
      </w:pPr>
    </w:p>
    <w:p w14:paraId="466B9301" w14:textId="0C3C06A5" w:rsidR="005C49BB" w:rsidRDefault="005C49BB" w:rsidP="00711A13">
      <w:pPr>
        <w:rPr>
          <w:color w:val="538135" w:themeColor="accent6" w:themeShade="BF"/>
        </w:rPr>
      </w:pPr>
    </w:p>
    <w:p w14:paraId="75D7B244" w14:textId="1FEE4A7B" w:rsidR="005C49BB" w:rsidRDefault="005C49BB" w:rsidP="00711A13">
      <w:pPr>
        <w:rPr>
          <w:color w:val="538135" w:themeColor="accent6" w:themeShade="BF"/>
        </w:rPr>
      </w:pPr>
    </w:p>
    <w:p w14:paraId="117704C5" w14:textId="77777777" w:rsidR="006A0338" w:rsidRDefault="006A0338" w:rsidP="00711A13">
      <w:pPr>
        <w:rPr>
          <w:color w:val="538135" w:themeColor="accent6" w:themeShade="BF"/>
        </w:rPr>
      </w:pPr>
    </w:p>
    <w:p w14:paraId="4E0AB320" w14:textId="77777777" w:rsidR="006A0338" w:rsidRDefault="006A0338" w:rsidP="00711A13">
      <w:pPr>
        <w:rPr>
          <w:color w:val="538135" w:themeColor="accent6" w:themeShade="BF"/>
        </w:rPr>
      </w:pPr>
    </w:p>
    <w:p w14:paraId="48BE40F6" w14:textId="77777777" w:rsidR="006A0338" w:rsidRDefault="006A0338" w:rsidP="00711A13">
      <w:pPr>
        <w:rPr>
          <w:color w:val="538135" w:themeColor="accent6" w:themeShade="BF"/>
        </w:rPr>
      </w:pPr>
    </w:p>
    <w:p w14:paraId="13AC1F70" w14:textId="26166236" w:rsidR="005C49BB" w:rsidRDefault="005C49BB" w:rsidP="00711A13">
      <w:pPr>
        <w:rPr>
          <w:color w:val="538135" w:themeColor="accent6" w:themeShade="BF"/>
        </w:rPr>
      </w:pPr>
    </w:p>
    <w:p w14:paraId="43C26D7C" w14:textId="6C1F0BC7" w:rsidR="005C49BB" w:rsidRDefault="005C49BB" w:rsidP="00711A13">
      <w:pPr>
        <w:rPr>
          <w:color w:val="538135" w:themeColor="accent6" w:themeShade="BF"/>
        </w:rPr>
      </w:pPr>
    </w:p>
    <w:p w14:paraId="7E13B89E" w14:textId="0F39D187" w:rsidR="005C49BB" w:rsidRDefault="005C49BB" w:rsidP="00711A13">
      <w:pPr>
        <w:rPr>
          <w:color w:val="538135" w:themeColor="accent6" w:themeShade="BF"/>
        </w:rPr>
      </w:pPr>
    </w:p>
    <w:p w14:paraId="5518F55D" w14:textId="77777777" w:rsidR="005C49BB" w:rsidRPr="004A76A7" w:rsidRDefault="005C49BB" w:rsidP="00711A13">
      <w:pPr>
        <w:rPr>
          <w:color w:val="538135" w:themeColor="accent6" w:themeShade="BF"/>
        </w:rPr>
      </w:pPr>
    </w:p>
    <w:p w14:paraId="0432F313" w14:textId="56DF4EDD" w:rsidR="00725C39" w:rsidRPr="0090324C" w:rsidRDefault="00725C39" w:rsidP="007A546B">
      <w:pPr>
        <w:pStyle w:val="Heading1"/>
        <w:ind w:firstLine="1080"/>
        <w:rPr>
          <w:color w:val="538135" w:themeColor="accent6" w:themeShade="BF"/>
          <w:sz w:val="36"/>
          <w:szCs w:val="52"/>
        </w:rPr>
      </w:pPr>
      <w:bookmarkStart w:id="13" w:name="_Toc66478024"/>
      <w:bookmarkStart w:id="14" w:name="_Toc67645983"/>
      <w:r w:rsidRPr="0090324C">
        <w:rPr>
          <w:color w:val="538135" w:themeColor="accent6" w:themeShade="BF"/>
          <w:sz w:val="36"/>
          <w:szCs w:val="52"/>
        </w:rPr>
        <w:lastRenderedPageBreak/>
        <w:t>OUTLINE OF THE PROBLEM</w:t>
      </w:r>
      <w:bookmarkEnd w:id="13"/>
      <w:bookmarkEnd w:id="14"/>
    </w:p>
    <w:p w14:paraId="31A3CBBD" w14:textId="233430BD" w:rsidR="00725C39" w:rsidRDefault="00725C39" w:rsidP="004B635D">
      <w:pPr>
        <w:jc w:val="both"/>
        <w:rPr>
          <w:rFonts w:ascii="Verdana" w:hAnsi="Verdana"/>
          <w:sz w:val="24"/>
          <w:szCs w:val="24"/>
        </w:rPr>
      </w:pPr>
      <w:r w:rsidRPr="00593210">
        <w:rPr>
          <w:rFonts w:ascii="Verdana" w:hAnsi="Verdana"/>
          <w:sz w:val="24"/>
          <w:szCs w:val="24"/>
        </w:rPr>
        <w:t xml:space="preserve">The problem our team has set out to solve is a problem faced by people of all </w:t>
      </w:r>
      <w:r w:rsidR="44F23272" w:rsidRPr="45FE7462">
        <w:rPr>
          <w:rFonts w:ascii="Verdana" w:hAnsi="Verdana"/>
          <w:sz w:val="24"/>
          <w:szCs w:val="24"/>
        </w:rPr>
        <w:t>races</w:t>
      </w:r>
      <w:r w:rsidRPr="00593210">
        <w:rPr>
          <w:rFonts w:ascii="Verdana" w:hAnsi="Verdana"/>
          <w:sz w:val="24"/>
          <w:szCs w:val="24"/>
        </w:rPr>
        <w:t>, cree</w:t>
      </w:r>
      <w:r>
        <w:rPr>
          <w:rFonts w:ascii="Verdana" w:hAnsi="Verdana"/>
          <w:sz w:val="24"/>
          <w:szCs w:val="24"/>
        </w:rPr>
        <w:t>d,</w:t>
      </w:r>
      <w:r w:rsidRPr="00593210">
        <w:rPr>
          <w:rFonts w:ascii="Verdana" w:hAnsi="Verdana"/>
          <w:sz w:val="24"/>
          <w:szCs w:val="24"/>
        </w:rPr>
        <w:t xml:space="preserve"> and social standing</w:t>
      </w:r>
      <w:r>
        <w:rPr>
          <w:rFonts w:ascii="Verdana" w:hAnsi="Verdana"/>
          <w:sz w:val="24"/>
          <w:szCs w:val="24"/>
        </w:rPr>
        <w:t xml:space="preserve"> in a</w:t>
      </w:r>
      <w:r w:rsidR="00A42AEB">
        <w:rPr>
          <w:rFonts w:ascii="Verdana" w:hAnsi="Verdana"/>
          <w:sz w:val="24"/>
          <w:szCs w:val="24"/>
        </w:rPr>
        <w:t>ll</w:t>
      </w:r>
      <w:r>
        <w:rPr>
          <w:rFonts w:ascii="Verdana" w:hAnsi="Verdana"/>
          <w:sz w:val="24"/>
          <w:szCs w:val="24"/>
        </w:rPr>
        <w:t xml:space="preserve"> parts of the world. There are very few things as universally important to humankind as the care of our children. In the technological age of today, people are increasingly turning to gadgets and tech to help solve our everyday problems. </w:t>
      </w:r>
    </w:p>
    <w:p w14:paraId="73CBCF19" w14:textId="0F3B4776" w:rsidR="00725C39" w:rsidRDefault="00725C39" w:rsidP="004B635D">
      <w:pPr>
        <w:jc w:val="both"/>
        <w:rPr>
          <w:rFonts w:ascii="Verdana" w:hAnsi="Verdana"/>
          <w:color w:val="333333"/>
          <w:sz w:val="24"/>
          <w:szCs w:val="24"/>
          <w:shd w:val="clear" w:color="auto" w:fill="FFFFFF"/>
        </w:rPr>
      </w:pPr>
      <w:r>
        <w:rPr>
          <w:rFonts w:ascii="Verdana" w:hAnsi="Verdana"/>
          <w:sz w:val="24"/>
          <w:szCs w:val="24"/>
        </w:rPr>
        <w:t>Parents worldwide are using baby monitors as they can provide peace of mind around the comfort of their children, easing parental anxiety</w:t>
      </w:r>
      <w:r w:rsidR="00B3612B">
        <w:rPr>
          <w:rFonts w:ascii="Verdana" w:hAnsi="Verdana"/>
          <w:sz w:val="24"/>
          <w:szCs w:val="24"/>
        </w:rPr>
        <w:fldChar w:fldCharType="begin"/>
      </w:r>
      <w:r w:rsidR="00B3612B">
        <w:rPr>
          <w:rFonts w:ascii="Verdana" w:hAnsi="Verdana"/>
          <w:sz w:val="24"/>
          <w:szCs w:val="24"/>
        </w:rPr>
        <w:instrText xml:space="preserve"> ADDIN ZOTERO_ITEM CSL_CITATION {"citationID":"q0YiFLS8","properties":{"formattedCitation":"(Harwell, 2021)","plainCitation":"(Harwell, 2021)","noteIndex":0},"citationItems":[{"id":19,"uris":["http://zotero.org/users/7535039/items/S882NT2F"],"uri":["http://zotero.org/users/7535039/items/S882NT2F"],"itemData":{"id":19,"type":"article-newspaper","abstract":"Baby-monitor companies are pushing artificial-intelligence techniques into the nursery, promising that this kind of surveillance can ultimately save a child’s life. But is the technology just designed to prey on new parents’ anxieties instead?","container-title":"Washington Post","ISSN":"0190-8286","language":"en-US","source":"www.washingtonpost.com","title":"AI baby monitors attract anxious parents: ‘Fear is the quickest way to get people’s attention’","title-short":"AI baby monitors attract anxious parents","URL":"https://www.washingtonpost.com/technology/2020/02/25/ai-baby-monitors/","author":[{"family":"Harwell","given":"Drew"}],"accessed":{"date-parts":[["2021",2,18]]},"issued":{"date-parts":[["2021",2,18]]}}}],"schema":"https://github.com/citation-style-language/schema/raw/master/csl-citation.json"} </w:instrText>
      </w:r>
      <w:r w:rsidR="00B3612B">
        <w:rPr>
          <w:rFonts w:ascii="Verdana" w:hAnsi="Verdana"/>
          <w:sz w:val="24"/>
          <w:szCs w:val="24"/>
        </w:rPr>
        <w:fldChar w:fldCharType="separate"/>
      </w:r>
      <w:r w:rsidR="00B3612B" w:rsidRPr="00B3612B">
        <w:rPr>
          <w:rFonts w:ascii="Verdana" w:hAnsi="Verdana"/>
          <w:sz w:val="24"/>
        </w:rPr>
        <w:t>(Harwell, 2021)</w:t>
      </w:r>
      <w:r w:rsidR="00B3612B">
        <w:rPr>
          <w:rFonts w:ascii="Verdana" w:hAnsi="Verdana"/>
          <w:sz w:val="24"/>
          <w:szCs w:val="24"/>
        </w:rPr>
        <w:fldChar w:fldCharType="end"/>
      </w:r>
      <w:r>
        <w:rPr>
          <w:rFonts w:ascii="Verdana" w:hAnsi="Verdana"/>
          <w:sz w:val="24"/>
          <w:szCs w:val="24"/>
        </w:rPr>
        <w:t xml:space="preserve">. </w:t>
      </w:r>
      <w:r>
        <w:rPr>
          <w:rFonts w:ascii="Verdana" w:hAnsi="Verdana"/>
          <w:sz w:val="24"/>
          <w:szCs w:val="24"/>
        </w:rPr>
        <w:softHyphen/>
        <w:t xml:space="preserve">This anxiety leads to parents experiencing broken sleep patterns, due to getting out of bed to check on their children. An effect of this is </w:t>
      </w:r>
      <w:r w:rsidRPr="00D57CB0">
        <w:rPr>
          <w:rFonts w:ascii="Verdana" w:hAnsi="Verdana"/>
          <w:color w:val="333333"/>
          <w:sz w:val="24"/>
          <w:szCs w:val="24"/>
          <w:shd w:val="clear" w:color="auto" w:fill="FFFFFF"/>
        </w:rPr>
        <w:t>circadian rhythm disruption</w:t>
      </w:r>
      <w:r>
        <w:rPr>
          <w:rFonts w:ascii="Verdana" w:hAnsi="Verdana"/>
          <w:color w:val="333333"/>
          <w:sz w:val="24"/>
          <w:szCs w:val="24"/>
          <w:shd w:val="clear" w:color="auto" w:fill="FFFFFF"/>
        </w:rPr>
        <w:t xml:space="preserve">, </w:t>
      </w:r>
    </w:p>
    <w:p w14:paraId="6CD4F02F" w14:textId="5C391BCB" w:rsidR="00725C39" w:rsidRDefault="00725C39" w:rsidP="004B635D">
      <w:pPr>
        <w:ind w:firstLine="720"/>
        <w:jc w:val="both"/>
        <w:rPr>
          <w:rFonts w:ascii="Verdana" w:hAnsi="Verdana"/>
          <w:color w:val="333333"/>
          <w:sz w:val="24"/>
          <w:szCs w:val="24"/>
          <w:shd w:val="clear" w:color="auto" w:fill="FFFFFF"/>
        </w:rPr>
      </w:pPr>
      <w:r w:rsidRPr="0021507A">
        <w:rPr>
          <w:rFonts w:ascii="Verdana" w:hAnsi="Verdana"/>
          <w:sz w:val="24"/>
          <w:szCs w:val="24"/>
          <w:shd w:val="clear" w:color="auto" w:fill="FFFFFF"/>
        </w:rPr>
        <w:t xml:space="preserve">“Insufficient sleep and circadian rhythm disruption are associated with negative health outcomes, including obesity, cardiovascular disease, and cognitive impairment” </w:t>
      </w:r>
      <w:r>
        <w:rPr>
          <w:rFonts w:ascii="Verdana" w:hAnsi="Verdana"/>
          <w:color w:val="333333"/>
          <w:sz w:val="24"/>
          <w:szCs w:val="24"/>
          <w:shd w:val="clear" w:color="auto" w:fill="FFFFFF"/>
        </w:rPr>
        <w:fldChar w:fldCharType="begin"/>
      </w:r>
      <w:r w:rsidR="00B3612B">
        <w:rPr>
          <w:rFonts w:ascii="Verdana" w:hAnsi="Verdana"/>
          <w:color w:val="333333"/>
          <w:sz w:val="24"/>
          <w:szCs w:val="24"/>
          <w:shd w:val="clear" w:color="auto" w:fill="FFFFFF"/>
        </w:rPr>
        <w:instrText xml:space="preserve"> ADDIN ZOTERO_ITEM CSL_CITATION {"citationID":"gDovLX5B","properties":{"formattedCitation":"(M\\uc0\\u246{}ller-Levet {\\i{}et al.}, 2013)","plainCitation":"(Möller-Levet et al., 2013)","dontUpdate":true,"noteIndex":0},"citationItems":[{"id":122,"uris":["http://zotero.org/users/7535039/items/TH5MXYID"],"uri":["http://zotero.org/users/7535039/items/TH5MXYID"],"itemData":{"id":122,"type":"article-journal","abstract":"Insufficient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Pr>
          <w:rFonts w:ascii="Verdana" w:hAnsi="Verdana"/>
          <w:color w:val="333333"/>
          <w:sz w:val="24"/>
          <w:szCs w:val="24"/>
          <w:shd w:val="clear" w:color="auto" w:fill="FFFFFF"/>
        </w:rPr>
        <w:fldChar w:fldCharType="begin"/>
      </w:r>
      <w:r>
        <w:rPr>
          <w:rFonts w:ascii="Verdana" w:hAnsi="Verdana"/>
          <w:color w:val="333333"/>
          <w:sz w:val="24"/>
          <w:szCs w:val="24"/>
          <w:shd w:val="clear" w:color="auto" w:fill="FFFFFF"/>
        </w:rPr>
        <w:instrText xml:space="preserve"> ADDIN ZOTERO_ITEM CSL_CITATION {"citationID":"ifWngbU7","properties":{"formattedCitation":"(M\\uc0\\u246{}ller-Levet {\\i{}et al.}, 2013)","plainCitation":"(Möller-Levet et al., 2013)","noteIndex":0},"citationItems":[{"id":122,"uris":["http://zotero.org/users/7535039/items/TH5MXYID"],"uri":["http://zotero.org/users/7535039/items/TH5MXYID"],"itemData":{"id":122,"type":"article-journal","abstract":"Insufficient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sidRPr="00150F5C">
        <w:rPr>
          <w:rFonts w:ascii="Verdana" w:hAnsi="Verdana" w:cs="Times New Roman"/>
          <w:sz w:val="24"/>
          <w:szCs w:val="24"/>
        </w:rPr>
        <w:t xml:space="preserve">(Möller-Levet </w:t>
      </w:r>
      <w:r w:rsidRPr="00150F5C">
        <w:rPr>
          <w:rFonts w:ascii="Verdana" w:hAnsi="Verdana" w:cs="Times New Roman"/>
          <w:i/>
          <w:iCs/>
          <w:sz w:val="24"/>
          <w:szCs w:val="24"/>
        </w:rPr>
        <w:t>et al.</w:t>
      </w:r>
      <w:r w:rsidRPr="00150F5C">
        <w:rPr>
          <w:rFonts w:ascii="Verdana" w:hAnsi="Verdana" w:cs="Times New Roman"/>
          <w:sz w:val="24"/>
          <w:szCs w:val="24"/>
        </w:rPr>
        <w:t>, 2013)</w:t>
      </w:r>
      <w:r>
        <w:rPr>
          <w:rFonts w:ascii="Verdana" w:hAnsi="Verdana"/>
          <w:color w:val="333333"/>
          <w:sz w:val="24"/>
          <w:szCs w:val="24"/>
          <w:shd w:val="clear" w:color="auto" w:fill="FFFFFF"/>
        </w:rPr>
        <w:fldChar w:fldCharType="end"/>
      </w:r>
      <w:r>
        <w:rPr>
          <w:rFonts w:ascii="Verdana" w:hAnsi="Verdana"/>
          <w:color w:val="333333"/>
          <w:sz w:val="24"/>
          <w:szCs w:val="24"/>
          <w:shd w:val="clear" w:color="auto" w:fill="FFFFFF"/>
        </w:rPr>
        <w:t>.</w:t>
      </w:r>
    </w:p>
    <w:p w14:paraId="400F2FE3" w14:textId="5AAFDCFE" w:rsidR="00725C39" w:rsidRDefault="00725C39" w:rsidP="004B635D">
      <w:pPr>
        <w:jc w:val="both"/>
        <w:rPr>
          <w:rFonts w:ascii="Verdana" w:hAnsi="Verdana" w:cs="Times New Roman"/>
          <w:sz w:val="24"/>
          <w:szCs w:val="24"/>
        </w:rPr>
      </w:pPr>
      <w:r>
        <w:rPr>
          <w:rFonts w:ascii="Verdana" w:hAnsi="Verdana"/>
          <w:color w:val="333333"/>
          <w:sz w:val="24"/>
          <w:szCs w:val="24"/>
          <w:shd w:val="clear" w:color="auto" w:fill="FFFFFF"/>
        </w:rPr>
        <w:fldChar w:fldCharType="end"/>
      </w:r>
      <w:r w:rsidR="713A79C1">
        <w:rPr>
          <w:rFonts w:ascii="Verdana" w:hAnsi="Verdana"/>
          <w:color w:val="333333"/>
          <w:sz w:val="24"/>
          <w:szCs w:val="24"/>
          <w:shd w:val="clear" w:color="auto" w:fill="FFFFFF"/>
        </w:rPr>
        <w:t>Considering</w:t>
      </w:r>
      <w:r>
        <w:rPr>
          <w:rFonts w:ascii="Verdana" w:hAnsi="Verdana"/>
          <w:color w:val="333333"/>
          <w:sz w:val="24"/>
          <w:szCs w:val="24"/>
          <w:shd w:val="clear" w:color="auto" w:fill="FFFFFF"/>
        </w:rPr>
        <w:t xml:space="preserve"> mental health having implications on physical health, such as BMI, further highlighted in a report on Social Jetlag and Obesity </w:t>
      </w:r>
      <w:r>
        <w:rPr>
          <w:rFonts w:ascii="Verdana" w:hAnsi="Verdana" w:cs="Times New Roman"/>
          <w:sz w:val="24"/>
          <w:szCs w:val="24"/>
        </w:rPr>
        <w:t xml:space="preserve">by </w:t>
      </w:r>
      <w:r w:rsidRPr="004331A5">
        <w:rPr>
          <w:rFonts w:ascii="Verdana" w:hAnsi="Verdana" w:cs="Times New Roman"/>
          <w:sz w:val="24"/>
          <w:szCs w:val="24"/>
        </w:rPr>
        <w:t xml:space="preserve">Roenneberg </w:t>
      </w:r>
      <w:r w:rsidRPr="004331A5">
        <w:rPr>
          <w:rFonts w:ascii="Verdana" w:hAnsi="Verdana" w:cs="Times New Roman"/>
          <w:i/>
          <w:iCs/>
          <w:sz w:val="24"/>
          <w:szCs w:val="24"/>
        </w:rPr>
        <w:t>et al.</w:t>
      </w:r>
      <w:r w:rsidRPr="004331A5">
        <w:rPr>
          <w:rFonts w:ascii="Verdana" w:hAnsi="Verdana" w:cs="Times New Roman"/>
          <w:sz w:val="24"/>
          <w:szCs w:val="24"/>
        </w:rPr>
        <w:t>, 2012</w:t>
      </w:r>
      <w:r>
        <w:rPr>
          <w:rFonts w:ascii="Verdana" w:hAnsi="Verdana" w:cs="Times New Roman"/>
          <w:sz w:val="24"/>
          <w:szCs w:val="24"/>
        </w:rPr>
        <w:t xml:space="preserve">, the use of a baby monitor can reassure, and lead to lower levels of anxiety in parents increased physical health. </w:t>
      </w:r>
    </w:p>
    <w:p w14:paraId="21ACF833" w14:textId="77777777" w:rsidR="00725C39" w:rsidRDefault="00725C39" w:rsidP="004B635D">
      <w:pPr>
        <w:jc w:val="both"/>
        <w:rPr>
          <w:rFonts w:ascii="Verdana" w:hAnsi="Verdana" w:cs="Times New Roman"/>
          <w:sz w:val="24"/>
          <w:szCs w:val="24"/>
        </w:rPr>
      </w:pPr>
      <w:r>
        <w:rPr>
          <w:rFonts w:ascii="Verdana" w:hAnsi="Verdana" w:cs="Times New Roman"/>
          <w:sz w:val="24"/>
          <w:szCs w:val="24"/>
        </w:rPr>
        <w:t>Another negative effect of disrupted sleep are elevated levels of tiredness, reducing people’s productivity in the workplace, leading to more stress and anxiety and a repeat of the cycle.</w:t>
      </w:r>
    </w:p>
    <w:p w14:paraId="03BA831D" w14:textId="115EB6A1" w:rsidR="00725C39" w:rsidRPr="009C47A7" w:rsidRDefault="00725C39" w:rsidP="004B635D">
      <w:pPr>
        <w:jc w:val="both"/>
        <w:rPr>
          <w:rFonts w:ascii="Verdana" w:hAnsi="Verdana" w:cs="Times New Roman"/>
          <w:sz w:val="24"/>
          <w:szCs w:val="24"/>
        </w:rPr>
      </w:pPr>
      <w:r>
        <w:rPr>
          <w:rFonts w:ascii="Verdana" w:hAnsi="Verdana" w:cs="Times New Roman"/>
          <w:sz w:val="24"/>
          <w:szCs w:val="24"/>
        </w:rPr>
        <w:t>As a solution to the above-mentioned problems, our group propose the installation of an IoT baby monitor featuring a crying-alert, night-light and a speaker which will play a lullaby. These components of the device will be triggered by a sound</w:t>
      </w:r>
      <w:r w:rsidR="009C47A7">
        <w:rPr>
          <w:rFonts w:ascii="Verdana" w:hAnsi="Verdana" w:cs="Times New Roman"/>
          <w:sz w:val="24"/>
          <w:szCs w:val="24"/>
        </w:rPr>
        <w:t xml:space="preserve">, and in later </w:t>
      </w:r>
      <w:r w:rsidR="0043266F">
        <w:rPr>
          <w:rFonts w:ascii="Verdana" w:hAnsi="Verdana" w:cs="Times New Roman"/>
          <w:sz w:val="24"/>
          <w:szCs w:val="24"/>
        </w:rPr>
        <w:t xml:space="preserve">iterations, </w:t>
      </w:r>
      <w:r w:rsidR="000B3304">
        <w:rPr>
          <w:rFonts w:ascii="Verdana" w:hAnsi="Verdana" w:cs="Times New Roman"/>
          <w:sz w:val="24"/>
          <w:szCs w:val="24"/>
        </w:rPr>
        <w:t>a movement sensor and temperature sensor.</w:t>
      </w:r>
      <w:r w:rsidR="0043266F">
        <w:rPr>
          <w:rFonts w:ascii="Verdana" w:hAnsi="Verdana" w:cs="Times New Roman"/>
          <w:sz w:val="24"/>
          <w:szCs w:val="24"/>
        </w:rPr>
        <w:t xml:space="preserve"> </w:t>
      </w:r>
    </w:p>
    <w:p w14:paraId="2544A70F" w14:textId="399429D1" w:rsidR="00725C39" w:rsidRDefault="00725C39" w:rsidP="004B635D">
      <w:pPr>
        <w:jc w:val="both"/>
        <w:rPr>
          <w:rFonts w:ascii="Verdana" w:hAnsi="Verdana" w:cs="Times New Roman"/>
          <w:sz w:val="24"/>
          <w:szCs w:val="24"/>
        </w:rPr>
      </w:pPr>
      <w:r>
        <w:rPr>
          <w:rFonts w:ascii="Verdana" w:hAnsi="Verdana" w:cs="Times New Roman"/>
          <w:sz w:val="24"/>
          <w:szCs w:val="24"/>
        </w:rPr>
        <w:t xml:space="preserve">The peace of mind provided by having this device can lead to a reduction in anxiety and a reduced need to get up to check on a child, thus alleviating some of the negative physical and </w:t>
      </w:r>
      <w:r w:rsidR="0B07DA31" w:rsidRPr="45FE7462">
        <w:rPr>
          <w:rFonts w:ascii="Verdana" w:hAnsi="Verdana" w:cs="Times New Roman"/>
          <w:sz w:val="24"/>
          <w:szCs w:val="24"/>
        </w:rPr>
        <w:t>mental</w:t>
      </w:r>
      <w:r>
        <w:rPr>
          <w:rFonts w:ascii="Verdana" w:hAnsi="Verdana" w:cs="Times New Roman"/>
          <w:sz w:val="24"/>
          <w:szCs w:val="24"/>
        </w:rPr>
        <w:t xml:space="preserve"> health effects experienced by people.</w:t>
      </w:r>
    </w:p>
    <w:p w14:paraId="129C791C" w14:textId="08B665E1" w:rsidR="00A75B93" w:rsidRPr="00866C1D" w:rsidRDefault="00725C39" w:rsidP="004B635D">
      <w:pPr>
        <w:ind w:firstLine="720"/>
        <w:jc w:val="both"/>
        <w:rPr>
          <w:rFonts w:ascii="Verdana" w:hAnsi="Verdana"/>
          <w:sz w:val="24"/>
          <w:szCs w:val="24"/>
        </w:rPr>
      </w:pPr>
      <w:r w:rsidRPr="00866C1D">
        <w:rPr>
          <w:rFonts w:ascii="Verdana" w:hAnsi="Verdana"/>
          <w:sz w:val="24"/>
          <w:szCs w:val="24"/>
        </w:rPr>
        <w:t xml:space="preserve">While not a new development, baby monitors are still a useful tool used by many, and with the rise of the Internet of Things, they can now take on a new dimension. The ability to produce a report on nightly activity of a child </w:t>
      </w:r>
      <w:r w:rsidR="2F0A3694" w:rsidRPr="45FE7462">
        <w:rPr>
          <w:rFonts w:ascii="Verdana" w:hAnsi="Verdana"/>
          <w:sz w:val="24"/>
          <w:szCs w:val="24"/>
        </w:rPr>
        <w:t>using</w:t>
      </w:r>
      <w:r w:rsidRPr="00866C1D">
        <w:rPr>
          <w:rFonts w:ascii="Verdana" w:hAnsi="Verdana"/>
          <w:sz w:val="24"/>
          <w:szCs w:val="24"/>
        </w:rPr>
        <w:t xml:space="preserve"> an API will allow a parent or career to monitor the child </w:t>
      </w:r>
      <w:r w:rsidR="000B3304" w:rsidRPr="00866C1D">
        <w:rPr>
          <w:rFonts w:ascii="Verdana" w:hAnsi="Verdana"/>
          <w:sz w:val="24"/>
          <w:szCs w:val="24"/>
        </w:rPr>
        <w:t>nighttime</w:t>
      </w:r>
      <w:r w:rsidRPr="00866C1D">
        <w:rPr>
          <w:rFonts w:ascii="Verdana" w:hAnsi="Verdana"/>
          <w:sz w:val="24"/>
          <w:szCs w:val="24"/>
        </w:rPr>
        <w:t xml:space="preserve"> </w:t>
      </w:r>
      <w:r w:rsidR="000B3304" w:rsidRPr="00866C1D">
        <w:rPr>
          <w:rFonts w:ascii="Verdana" w:hAnsi="Verdana"/>
          <w:sz w:val="24"/>
          <w:szCs w:val="24"/>
        </w:rPr>
        <w:t>behavior</w:t>
      </w:r>
      <w:r w:rsidRPr="00866C1D">
        <w:rPr>
          <w:rFonts w:ascii="Verdana" w:hAnsi="Verdana"/>
          <w:sz w:val="24"/>
          <w:szCs w:val="24"/>
        </w:rPr>
        <w:t xml:space="preserve">, further enforcing their comfort in not always rising to check on the child. </w:t>
      </w:r>
    </w:p>
    <w:p w14:paraId="1D4B94AC" w14:textId="77777777" w:rsidR="00866C1D" w:rsidRPr="002F1FF9" w:rsidRDefault="00866C1D" w:rsidP="004B635D">
      <w:pPr>
        <w:ind w:firstLine="720"/>
        <w:jc w:val="both"/>
        <w:rPr>
          <w:rFonts w:ascii="Verdana" w:hAnsi="Verdana"/>
          <w:color w:val="70AD47" w:themeColor="accent6"/>
          <w:sz w:val="24"/>
          <w:szCs w:val="24"/>
        </w:rPr>
      </w:pPr>
    </w:p>
    <w:p w14:paraId="135FDB58" w14:textId="5C02CA5F" w:rsidR="009414DE" w:rsidRPr="0090324C" w:rsidRDefault="00003F43" w:rsidP="00B00882">
      <w:pPr>
        <w:pStyle w:val="Heading1"/>
        <w:ind w:firstLine="1080"/>
        <w:rPr>
          <w:sz w:val="36"/>
          <w:szCs w:val="52"/>
        </w:rPr>
      </w:pPr>
      <w:bookmarkStart w:id="15" w:name="_Toc66478025"/>
      <w:bookmarkStart w:id="16" w:name="_Toc67645984"/>
      <w:r w:rsidRPr="0090324C">
        <w:rPr>
          <w:sz w:val="36"/>
          <w:szCs w:val="52"/>
        </w:rPr>
        <w:lastRenderedPageBreak/>
        <w:t>REQUIREMENTS</w:t>
      </w:r>
      <w:bookmarkEnd w:id="15"/>
      <w:bookmarkEnd w:id="16"/>
    </w:p>
    <w:p w14:paraId="6F4BF405" w14:textId="5778087F" w:rsidR="00D660D2" w:rsidRPr="008E7DFF" w:rsidRDefault="005078C6" w:rsidP="00B528ED">
      <w:pPr>
        <w:pStyle w:val="ListParagraph"/>
        <w:numPr>
          <w:ilvl w:val="0"/>
          <w:numId w:val="1"/>
        </w:numPr>
        <w:jc w:val="both"/>
        <w:rPr>
          <w:rFonts w:ascii="Verdana" w:hAnsi="Verdana"/>
          <w:sz w:val="24"/>
          <w:szCs w:val="24"/>
        </w:rPr>
      </w:pPr>
      <w:r w:rsidRPr="008E7DFF">
        <w:rPr>
          <w:rFonts w:ascii="Verdana" w:hAnsi="Verdana"/>
          <w:sz w:val="24"/>
          <w:szCs w:val="24"/>
        </w:rPr>
        <w:t xml:space="preserve">The device </w:t>
      </w:r>
      <w:r w:rsidR="345935BD" w:rsidRPr="02FDFA6A">
        <w:rPr>
          <w:rFonts w:ascii="Verdana" w:hAnsi="Verdana"/>
          <w:sz w:val="24"/>
          <w:szCs w:val="24"/>
        </w:rPr>
        <w:t>must</w:t>
      </w:r>
      <w:r w:rsidRPr="008E7DFF">
        <w:rPr>
          <w:rFonts w:ascii="Verdana" w:hAnsi="Verdana"/>
          <w:sz w:val="24"/>
          <w:szCs w:val="24"/>
        </w:rPr>
        <w:t xml:space="preserve"> detect sound</w:t>
      </w:r>
      <w:r w:rsidR="00984377" w:rsidRPr="008E7DFF">
        <w:rPr>
          <w:rFonts w:ascii="Verdana" w:hAnsi="Verdana"/>
          <w:sz w:val="24"/>
          <w:szCs w:val="24"/>
        </w:rPr>
        <w:t>.</w:t>
      </w:r>
    </w:p>
    <w:p w14:paraId="2C5A0361" w14:textId="00CED359" w:rsidR="009414DE" w:rsidRPr="008E7DFF" w:rsidRDefault="003626B5" w:rsidP="00B528ED">
      <w:pPr>
        <w:pStyle w:val="ListParagraph"/>
        <w:jc w:val="both"/>
        <w:rPr>
          <w:rFonts w:ascii="Verdana" w:hAnsi="Verdana"/>
          <w:sz w:val="24"/>
          <w:szCs w:val="24"/>
        </w:rPr>
      </w:pPr>
      <w:r w:rsidRPr="008E7DFF">
        <w:rPr>
          <w:rFonts w:ascii="Verdana" w:hAnsi="Verdana"/>
          <w:sz w:val="24"/>
          <w:szCs w:val="24"/>
        </w:rPr>
        <w:t xml:space="preserve">Using the </w:t>
      </w:r>
      <w:r w:rsidR="008E7DFF" w:rsidRPr="008E7DFF">
        <w:rPr>
          <w:rFonts w:ascii="Verdana" w:hAnsi="Verdana"/>
          <w:sz w:val="24"/>
          <w:szCs w:val="24"/>
        </w:rPr>
        <w:t>G</w:t>
      </w:r>
      <w:r w:rsidRPr="008E7DFF">
        <w:rPr>
          <w:rFonts w:ascii="Verdana" w:hAnsi="Verdana"/>
          <w:sz w:val="24"/>
          <w:szCs w:val="24"/>
        </w:rPr>
        <w:t>r</w:t>
      </w:r>
      <w:r w:rsidR="008E7DFF" w:rsidRPr="008E7DFF">
        <w:rPr>
          <w:rFonts w:ascii="Verdana" w:hAnsi="Verdana"/>
          <w:sz w:val="24"/>
          <w:szCs w:val="24"/>
        </w:rPr>
        <w:t>ov</w:t>
      </w:r>
      <w:r w:rsidRPr="008E7DFF">
        <w:rPr>
          <w:rFonts w:ascii="Verdana" w:hAnsi="Verdana"/>
          <w:sz w:val="24"/>
          <w:szCs w:val="24"/>
        </w:rPr>
        <w:t>e sound</w:t>
      </w:r>
      <w:r w:rsidR="00D95BE2">
        <w:rPr>
          <w:rFonts w:ascii="Verdana" w:hAnsi="Verdana"/>
          <w:sz w:val="24"/>
          <w:szCs w:val="24"/>
        </w:rPr>
        <w:t>-</w:t>
      </w:r>
      <w:r w:rsidRPr="008E7DFF">
        <w:rPr>
          <w:rFonts w:ascii="Verdana" w:hAnsi="Verdana"/>
          <w:sz w:val="24"/>
          <w:szCs w:val="24"/>
        </w:rPr>
        <w:t xml:space="preserve">sensor </w:t>
      </w:r>
      <w:r w:rsidR="00D95BE2">
        <w:rPr>
          <w:rFonts w:ascii="Verdana" w:hAnsi="Verdana"/>
          <w:sz w:val="24"/>
          <w:szCs w:val="24"/>
        </w:rPr>
        <w:t>t</w:t>
      </w:r>
      <w:r w:rsidRPr="008E7DFF">
        <w:rPr>
          <w:rFonts w:ascii="Verdana" w:hAnsi="Verdana"/>
          <w:sz w:val="24"/>
          <w:szCs w:val="24"/>
        </w:rPr>
        <w:t>he device will detect when a child is crying</w:t>
      </w:r>
      <w:r w:rsidR="008E7DFF" w:rsidRPr="008E7DFF">
        <w:rPr>
          <w:rFonts w:ascii="Verdana" w:hAnsi="Verdana"/>
          <w:sz w:val="24"/>
          <w:szCs w:val="24"/>
        </w:rPr>
        <w:t xml:space="preserve"> and alert parent if required to do so.</w:t>
      </w:r>
    </w:p>
    <w:p w14:paraId="3514FE28" w14:textId="77777777" w:rsidR="008E7DFF" w:rsidRPr="008E7DFF" w:rsidRDefault="008E7DFF" w:rsidP="003626B5">
      <w:pPr>
        <w:pStyle w:val="ListParagraph"/>
        <w:rPr>
          <w:rFonts w:ascii="Verdana" w:hAnsi="Verdana"/>
          <w:sz w:val="24"/>
          <w:szCs w:val="24"/>
        </w:rPr>
      </w:pPr>
    </w:p>
    <w:p w14:paraId="4617F731" w14:textId="5D229068" w:rsidR="00E96541" w:rsidRPr="00E96541" w:rsidRDefault="00E96541" w:rsidP="00B528ED">
      <w:pPr>
        <w:pStyle w:val="ListParagraph"/>
        <w:numPr>
          <w:ilvl w:val="0"/>
          <w:numId w:val="1"/>
        </w:numPr>
        <w:jc w:val="both"/>
        <w:rPr>
          <w:rFonts w:ascii="Verdana" w:hAnsi="Verdana"/>
          <w:sz w:val="24"/>
          <w:szCs w:val="24"/>
        </w:rPr>
      </w:pPr>
      <w:r>
        <w:rPr>
          <w:rFonts w:ascii="Verdana" w:hAnsi="Verdana"/>
          <w:sz w:val="24"/>
          <w:szCs w:val="24"/>
        </w:rPr>
        <w:t>Device will detect and record room temperature</w:t>
      </w:r>
    </w:p>
    <w:p w14:paraId="699BFC62" w14:textId="2072E992" w:rsidR="009F6185" w:rsidRDefault="009F6185" w:rsidP="00B528ED">
      <w:pPr>
        <w:pStyle w:val="ListParagraph"/>
        <w:jc w:val="both"/>
        <w:rPr>
          <w:rFonts w:ascii="Verdana" w:hAnsi="Verdana"/>
          <w:sz w:val="24"/>
          <w:szCs w:val="24"/>
        </w:rPr>
      </w:pPr>
    </w:p>
    <w:p w14:paraId="340D9FD7" w14:textId="04201C91" w:rsidR="00D468F5" w:rsidRDefault="00D468F5" w:rsidP="00B528ED">
      <w:pPr>
        <w:pStyle w:val="ListParagraph"/>
        <w:numPr>
          <w:ilvl w:val="0"/>
          <w:numId w:val="1"/>
        </w:numPr>
        <w:jc w:val="both"/>
        <w:rPr>
          <w:rFonts w:ascii="Verdana" w:hAnsi="Verdana"/>
          <w:sz w:val="24"/>
          <w:szCs w:val="24"/>
        </w:rPr>
      </w:pPr>
      <w:r>
        <w:rPr>
          <w:rFonts w:ascii="Verdana" w:hAnsi="Verdana"/>
          <w:sz w:val="24"/>
          <w:szCs w:val="24"/>
        </w:rPr>
        <w:t>Print sensor data to Arduino serial monitor.</w:t>
      </w:r>
    </w:p>
    <w:p w14:paraId="5EF49AF9" w14:textId="79C2B222" w:rsidR="00D468F5" w:rsidRDefault="00451046" w:rsidP="00B528ED">
      <w:pPr>
        <w:pStyle w:val="ListParagraph"/>
        <w:jc w:val="both"/>
        <w:rPr>
          <w:rFonts w:ascii="Verdana" w:hAnsi="Verdana"/>
          <w:sz w:val="24"/>
          <w:szCs w:val="24"/>
        </w:rPr>
      </w:pPr>
      <w:r>
        <w:rPr>
          <w:rFonts w:ascii="Verdana" w:hAnsi="Verdana"/>
          <w:sz w:val="24"/>
          <w:szCs w:val="24"/>
        </w:rPr>
        <w:t xml:space="preserve">The </w:t>
      </w:r>
      <w:r w:rsidR="00266A50">
        <w:rPr>
          <w:rFonts w:ascii="Verdana" w:hAnsi="Verdana"/>
          <w:sz w:val="24"/>
          <w:szCs w:val="24"/>
        </w:rPr>
        <w:t>device will send data read from all sensors to the serial monitor for analysis</w:t>
      </w:r>
      <w:r w:rsidR="00980F69">
        <w:rPr>
          <w:rFonts w:ascii="Verdana" w:hAnsi="Verdana"/>
          <w:sz w:val="24"/>
          <w:szCs w:val="24"/>
        </w:rPr>
        <w:t>.</w:t>
      </w:r>
    </w:p>
    <w:p w14:paraId="3D38C3C1" w14:textId="77777777" w:rsidR="00360A08" w:rsidRDefault="00360A08" w:rsidP="00D468F5">
      <w:pPr>
        <w:pStyle w:val="ListParagraph"/>
        <w:rPr>
          <w:rFonts w:ascii="Verdana" w:hAnsi="Verdana"/>
          <w:sz w:val="24"/>
          <w:szCs w:val="24"/>
        </w:rPr>
      </w:pPr>
    </w:p>
    <w:p w14:paraId="366089B4" w14:textId="2163A27D" w:rsidR="0072603A" w:rsidRDefault="0072603A" w:rsidP="00B528ED">
      <w:pPr>
        <w:pStyle w:val="ListParagraph"/>
        <w:numPr>
          <w:ilvl w:val="0"/>
          <w:numId w:val="1"/>
        </w:numPr>
        <w:jc w:val="both"/>
        <w:rPr>
          <w:rFonts w:ascii="Verdana" w:hAnsi="Verdana"/>
          <w:sz w:val="24"/>
          <w:szCs w:val="24"/>
        </w:rPr>
      </w:pPr>
      <w:r>
        <w:rPr>
          <w:rFonts w:ascii="Verdana" w:hAnsi="Verdana"/>
          <w:sz w:val="24"/>
          <w:szCs w:val="24"/>
        </w:rPr>
        <w:t>Activate a nightlight</w:t>
      </w:r>
      <w:r w:rsidR="00360A08">
        <w:rPr>
          <w:rFonts w:ascii="Verdana" w:hAnsi="Verdana"/>
          <w:sz w:val="24"/>
          <w:szCs w:val="24"/>
        </w:rPr>
        <w:t>.</w:t>
      </w:r>
    </w:p>
    <w:p w14:paraId="767B01EC" w14:textId="2E50B2FD" w:rsidR="00980F69" w:rsidRDefault="00360A08" w:rsidP="00B528ED">
      <w:pPr>
        <w:pStyle w:val="ListParagraph"/>
        <w:jc w:val="both"/>
        <w:rPr>
          <w:rFonts w:ascii="Verdana" w:hAnsi="Verdana"/>
          <w:sz w:val="24"/>
          <w:szCs w:val="24"/>
        </w:rPr>
      </w:pPr>
      <w:r>
        <w:rPr>
          <w:rFonts w:ascii="Verdana" w:hAnsi="Verdana"/>
          <w:sz w:val="24"/>
          <w:szCs w:val="24"/>
        </w:rPr>
        <w:t xml:space="preserve">If the sound-threshold value in our code is breached, the </w:t>
      </w:r>
      <w:r w:rsidR="008904B4">
        <w:rPr>
          <w:rFonts w:ascii="Verdana" w:hAnsi="Verdana"/>
          <w:sz w:val="24"/>
          <w:szCs w:val="24"/>
        </w:rPr>
        <w:t xml:space="preserve">monitor will activate a Night Light in </w:t>
      </w:r>
      <w:r w:rsidR="2F2015C5" w:rsidRPr="02FDFA6A">
        <w:rPr>
          <w:rFonts w:ascii="Verdana" w:hAnsi="Verdana"/>
          <w:sz w:val="24"/>
          <w:szCs w:val="24"/>
        </w:rPr>
        <w:t>an</w:t>
      </w:r>
      <w:r w:rsidR="008904B4">
        <w:rPr>
          <w:rFonts w:ascii="Verdana" w:hAnsi="Verdana"/>
          <w:sz w:val="24"/>
          <w:szCs w:val="24"/>
        </w:rPr>
        <w:t xml:space="preserve"> initial attempt to sooth t</w:t>
      </w:r>
      <w:r w:rsidR="00B707AD">
        <w:rPr>
          <w:rFonts w:ascii="Verdana" w:hAnsi="Verdana"/>
          <w:sz w:val="24"/>
          <w:szCs w:val="24"/>
        </w:rPr>
        <w:t>h</w:t>
      </w:r>
      <w:r w:rsidR="008904B4">
        <w:rPr>
          <w:rFonts w:ascii="Verdana" w:hAnsi="Verdana"/>
          <w:sz w:val="24"/>
          <w:szCs w:val="24"/>
        </w:rPr>
        <w:t>e child.</w:t>
      </w:r>
    </w:p>
    <w:p w14:paraId="748D2EBA" w14:textId="77777777" w:rsidR="008904B4" w:rsidRDefault="008904B4" w:rsidP="00B528ED">
      <w:pPr>
        <w:pStyle w:val="ListParagraph"/>
        <w:jc w:val="both"/>
        <w:rPr>
          <w:rFonts w:ascii="Verdana" w:hAnsi="Verdana"/>
          <w:sz w:val="24"/>
          <w:szCs w:val="24"/>
        </w:rPr>
      </w:pPr>
    </w:p>
    <w:p w14:paraId="63AD81A7" w14:textId="388C2E68" w:rsidR="00980F69" w:rsidRDefault="00980F69" w:rsidP="00B528ED">
      <w:pPr>
        <w:pStyle w:val="ListParagraph"/>
        <w:numPr>
          <w:ilvl w:val="0"/>
          <w:numId w:val="1"/>
        </w:numPr>
        <w:jc w:val="both"/>
        <w:rPr>
          <w:rFonts w:ascii="Verdana" w:hAnsi="Verdana"/>
          <w:sz w:val="24"/>
          <w:szCs w:val="24"/>
        </w:rPr>
      </w:pPr>
      <w:r>
        <w:rPr>
          <w:rFonts w:ascii="Verdana" w:hAnsi="Verdana"/>
          <w:sz w:val="24"/>
          <w:szCs w:val="24"/>
        </w:rPr>
        <w:t>Play sound / lullaby / white noise.</w:t>
      </w:r>
    </w:p>
    <w:p w14:paraId="74DD132F" w14:textId="594A6D7D" w:rsidR="00980F69" w:rsidRPr="00C427DA" w:rsidRDefault="00C427DA" w:rsidP="00B528ED">
      <w:pPr>
        <w:pStyle w:val="ListParagraph"/>
        <w:jc w:val="both"/>
        <w:rPr>
          <w:rFonts w:ascii="Verdana" w:hAnsi="Verdana"/>
          <w:sz w:val="24"/>
          <w:szCs w:val="24"/>
        </w:rPr>
      </w:pPr>
      <w:r>
        <w:rPr>
          <w:rFonts w:ascii="Verdana" w:hAnsi="Verdana"/>
          <w:sz w:val="24"/>
          <w:szCs w:val="24"/>
        </w:rPr>
        <w:t xml:space="preserve">Baby monitor will play sound / lullaby / white noise </w:t>
      </w:r>
      <w:r w:rsidR="008904B4">
        <w:rPr>
          <w:rFonts w:ascii="Verdana" w:hAnsi="Verdana"/>
          <w:sz w:val="24"/>
          <w:szCs w:val="24"/>
        </w:rPr>
        <w:t>to</w:t>
      </w:r>
      <w:r>
        <w:rPr>
          <w:rFonts w:ascii="Verdana" w:hAnsi="Verdana"/>
          <w:sz w:val="24"/>
          <w:szCs w:val="24"/>
        </w:rPr>
        <w:t xml:space="preserve"> comfort the child</w:t>
      </w:r>
      <w:r w:rsidR="00460044">
        <w:rPr>
          <w:rFonts w:ascii="Verdana" w:hAnsi="Verdana"/>
          <w:sz w:val="24"/>
          <w:szCs w:val="24"/>
        </w:rPr>
        <w:t xml:space="preserve"> </w:t>
      </w:r>
    </w:p>
    <w:p w14:paraId="4E78C031" w14:textId="13F24B3E" w:rsidR="00887C16" w:rsidRDefault="00460044" w:rsidP="00B528ED">
      <w:pPr>
        <w:pStyle w:val="ListParagraph"/>
        <w:jc w:val="both"/>
        <w:rPr>
          <w:rFonts w:ascii="Verdana" w:hAnsi="Verdana"/>
          <w:sz w:val="24"/>
          <w:szCs w:val="24"/>
        </w:rPr>
      </w:pPr>
      <w:r>
        <w:rPr>
          <w:rFonts w:ascii="Verdana" w:hAnsi="Verdana"/>
          <w:sz w:val="24"/>
          <w:szCs w:val="24"/>
        </w:rPr>
        <w:t>when</w:t>
      </w:r>
      <w:r w:rsidR="008904B4">
        <w:rPr>
          <w:rFonts w:ascii="Verdana" w:hAnsi="Verdana"/>
          <w:sz w:val="24"/>
          <w:szCs w:val="24"/>
        </w:rPr>
        <w:t xml:space="preserve"> both</w:t>
      </w:r>
      <w:r>
        <w:rPr>
          <w:rFonts w:ascii="Verdana" w:hAnsi="Verdana"/>
          <w:sz w:val="24"/>
          <w:szCs w:val="24"/>
        </w:rPr>
        <w:t xml:space="preserve"> the </w:t>
      </w:r>
      <w:r w:rsidR="0072603A">
        <w:rPr>
          <w:rFonts w:ascii="Verdana" w:hAnsi="Verdana"/>
          <w:sz w:val="24"/>
          <w:szCs w:val="24"/>
        </w:rPr>
        <w:t>code’s</w:t>
      </w:r>
      <w:r>
        <w:rPr>
          <w:rFonts w:ascii="Verdana" w:hAnsi="Verdana"/>
          <w:sz w:val="24"/>
          <w:szCs w:val="24"/>
        </w:rPr>
        <w:t xml:space="preserve"> </w:t>
      </w:r>
      <w:r w:rsidR="008904B4">
        <w:rPr>
          <w:rFonts w:ascii="Verdana" w:hAnsi="Verdana"/>
          <w:sz w:val="24"/>
          <w:szCs w:val="24"/>
        </w:rPr>
        <w:t xml:space="preserve">sound and movement </w:t>
      </w:r>
      <w:r>
        <w:rPr>
          <w:rFonts w:ascii="Verdana" w:hAnsi="Verdana"/>
          <w:sz w:val="24"/>
          <w:szCs w:val="24"/>
        </w:rPr>
        <w:t>threshold values are broken</w:t>
      </w:r>
      <w:r w:rsidR="0072603A">
        <w:rPr>
          <w:rFonts w:ascii="Verdana" w:hAnsi="Verdana"/>
          <w:sz w:val="24"/>
          <w:szCs w:val="24"/>
        </w:rPr>
        <w:t>.</w:t>
      </w:r>
    </w:p>
    <w:p w14:paraId="513D5187" w14:textId="77777777" w:rsidR="00FA2E6E" w:rsidRDefault="00FA2E6E" w:rsidP="00B528ED">
      <w:pPr>
        <w:pStyle w:val="ListParagraph"/>
        <w:jc w:val="both"/>
        <w:rPr>
          <w:rFonts w:ascii="Verdana" w:hAnsi="Verdana"/>
          <w:sz w:val="24"/>
          <w:szCs w:val="24"/>
        </w:rPr>
      </w:pPr>
    </w:p>
    <w:p w14:paraId="2CEC3BA5" w14:textId="7BB61937" w:rsidR="00887C16" w:rsidRDefault="006C5432" w:rsidP="00B528ED">
      <w:pPr>
        <w:pStyle w:val="ListParagraph"/>
        <w:numPr>
          <w:ilvl w:val="0"/>
          <w:numId w:val="1"/>
        </w:numPr>
        <w:jc w:val="both"/>
        <w:rPr>
          <w:rFonts w:ascii="Verdana" w:hAnsi="Verdana"/>
          <w:sz w:val="24"/>
          <w:szCs w:val="24"/>
        </w:rPr>
      </w:pPr>
      <w:r>
        <w:rPr>
          <w:rFonts w:ascii="Verdana" w:hAnsi="Verdana"/>
          <w:sz w:val="24"/>
          <w:szCs w:val="24"/>
        </w:rPr>
        <w:t>Have all components working together</w:t>
      </w:r>
      <w:r w:rsidR="00FA2E6E">
        <w:rPr>
          <w:rFonts w:ascii="Verdana" w:hAnsi="Verdana"/>
          <w:sz w:val="24"/>
          <w:szCs w:val="24"/>
        </w:rPr>
        <w:t>.</w:t>
      </w:r>
    </w:p>
    <w:p w14:paraId="7AD663DE" w14:textId="0DC2303E" w:rsidR="00FB44B2" w:rsidRDefault="00FB44B2" w:rsidP="00B528ED">
      <w:pPr>
        <w:jc w:val="both"/>
        <w:rPr>
          <w:rFonts w:ascii="Verdana" w:hAnsi="Verdana"/>
          <w:sz w:val="24"/>
          <w:szCs w:val="24"/>
        </w:rPr>
      </w:pPr>
    </w:p>
    <w:p w14:paraId="6DC15FE9" w14:textId="2FC031B7" w:rsidR="00FB44B2" w:rsidRDefault="00FB44B2" w:rsidP="0072603A">
      <w:pPr>
        <w:rPr>
          <w:rFonts w:ascii="Verdana" w:hAnsi="Verdana"/>
          <w:sz w:val="24"/>
          <w:szCs w:val="24"/>
        </w:rPr>
      </w:pPr>
    </w:p>
    <w:p w14:paraId="7B400E99" w14:textId="4256CF4C" w:rsidR="000113A0" w:rsidRDefault="000113A0" w:rsidP="0072603A">
      <w:pPr>
        <w:rPr>
          <w:rFonts w:ascii="Verdana" w:hAnsi="Verdana"/>
          <w:sz w:val="24"/>
          <w:szCs w:val="24"/>
        </w:rPr>
      </w:pPr>
    </w:p>
    <w:p w14:paraId="175B7C4A" w14:textId="56B2C5E2" w:rsidR="000113A0" w:rsidRDefault="000113A0" w:rsidP="0072603A">
      <w:pPr>
        <w:rPr>
          <w:rFonts w:ascii="Verdana" w:hAnsi="Verdana"/>
          <w:sz w:val="24"/>
          <w:szCs w:val="24"/>
        </w:rPr>
      </w:pPr>
    </w:p>
    <w:p w14:paraId="235E4DE3" w14:textId="74509DC3" w:rsidR="000113A0" w:rsidRDefault="000113A0" w:rsidP="0072603A">
      <w:pPr>
        <w:rPr>
          <w:rFonts w:ascii="Verdana" w:hAnsi="Verdana"/>
          <w:sz w:val="24"/>
          <w:szCs w:val="24"/>
        </w:rPr>
      </w:pPr>
    </w:p>
    <w:p w14:paraId="53C138AD" w14:textId="27E6C841" w:rsidR="000113A0" w:rsidRDefault="000113A0" w:rsidP="0072603A">
      <w:pPr>
        <w:rPr>
          <w:rFonts w:ascii="Verdana" w:hAnsi="Verdana"/>
          <w:sz w:val="24"/>
          <w:szCs w:val="24"/>
        </w:rPr>
      </w:pPr>
    </w:p>
    <w:p w14:paraId="5B9D1E08" w14:textId="777A5E6E" w:rsidR="000113A0" w:rsidRDefault="000113A0" w:rsidP="0072603A">
      <w:pPr>
        <w:rPr>
          <w:rFonts w:ascii="Verdana" w:hAnsi="Verdana"/>
          <w:sz w:val="24"/>
          <w:szCs w:val="24"/>
        </w:rPr>
      </w:pPr>
    </w:p>
    <w:p w14:paraId="2C8591D5" w14:textId="5B62541B" w:rsidR="000113A0" w:rsidRDefault="000113A0" w:rsidP="0072603A">
      <w:pPr>
        <w:rPr>
          <w:rFonts w:ascii="Verdana" w:hAnsi="Verdana"/>
          <w:sz w:val="24"/>
          <w:szCs w:val="24"/>
        </w:rPr>
      </w:pPr>
    </w:p>
    <w:p w14:paraId="664182BF" w14:textId="1CACEFC6" w:rsidR="000113A0" w:rsidRDefault="000113A0" w:rsidP="0072603A">
      <w:pPr>
        <w:rPr>
          <w:rFonts w:ascii="Verdana" w:hAnsi="Verdana"/>
          <w:sz w:val="24"/>
          <w:szCs w:val="24"/>
        </w:rPr>
      </w:pPr>
    </w:p>
    <w:p w14:paraId="31772DD6" w14:textId="0F6B5B44" w:rsidR="000113A0" w:rsidRDefault="000113A0" w:rsidP="0072603A">
      <w:pPr>
        <w:rPr>
          <w:rFonts w:ascii="Verdana" w:hAnsi="Verdana"/>
          <w:sz w:val="24"/>
          <w:szCs w:val="24"/>
        </w:rPr>
      </w:pPr>
    </w:p>
    <w:p w14:paraId="2498FC19" w14:textId="2A8933A1" w:rsidR="000113A0" w:rsidRDefault="000113A0" w:rsidP="0072603A">
      <w:pPr>
        <w:rPr>
          <w:rFonts w:ascii="Verdana" w:hAnsi="Verdana"/>
          <w:sz w:val="24"/>
          <w:szCs w:val="24"/>
        </w:rPr>
      </w:pPr>
    </w:p>
    <w:p w14:paraId="6C8E7629" w14:textId="77777777" w:rsidR="000113A0" w:rsidRDefault="000113A0" w:rsidP="0072603A">
      <w:pPr>
        <w:rPr>
          <w:rFonts w:ascii="Verdana" w:hAnsi="Verdana"/>
          <w:sz w:val="24"/>
          <w:szCs w:val="24"/>
        </w:rPr>
      </w:pPr>
    </w:p>
    <w:p w14:paraId="6790EE36" w14:textId="0F98D9D6" w:rsidR="001D6561" w:rsidRPr="0090324C" w:rsidRDefault="003E6608" w:rsidP="003E6608">
      <w:pPr>
        <w:pStyle w:val="Heading1"/>
        <w:ind w:left="0"/>
        <w:rPr>
          <w:sz w:val="36"/>
          <w:szCs w:val="52"/>
        </w:rPr>
      </w:pPr>
      <w:bookmarkStart w:id="17" w:name="_Toc66478026"/>
      <w:bookmarkStart w:id="18" w:name="_Toc67645985"/>
      <w:r w:rsidRPr="0090324C">
        <w:rPr>
          <w:sz w:val="36"/>
          <w:szCs w:val="52"/>
        </w:rPr>
        <w:lastRenderedPageBreak/>
        <w:t>1.</w:t>
      </w:r>
      <w:r w:rsidR="00307D13" w:rsidRPr="0090324C">
        <w:rPr>
          <w:sz w:val="36"/>
          <w:szCs w:val="52"/>
        </w:rPr>
        <w:t>RESEARCH</w:t>
      </w:r>
      <w:bookmarkEnd w:id="17"/>
      <w:bookmarkEnd w:id="18"/>
    </w:p>
    <w:p w14:paraId="14B4DB7D" w14:textId="36E8AFE4" w:rsidR="00975A1B" w:rsidRDefault="00975A1B" w:rsidP="00975A1B">
      <w:pPr>
        <w:pStyle w:val="Heading2"/>
        <w:rPr>
          <w:caps/>
          <w:sz w:val="32"/>
          <w:szCs w:val="32"/>
        </w:rPr>
      </w:pPr>
      <w:bookmarkStart w:id="19" w:name="_Toc67645986"/>
      <w:r w:rsidRPr="00623D5B">
        <w:rPr>
          <w:sz w:val="32"/>
          <w:szCs w:val="32"/>
        </w:rPr>
        <w:t>1.</w:t>
      </w:r>
      <w:r w:rsidR="004041FF" w:rsidRPr="00623D5B">
        <w:rPr>
          <w:sz w:val="32"/>
          <w:szCs w:val="32"/>
        </w:rPr>
        <w:t>1</w:t>
      </w:r>
      <w:r w:rsidRPr="00623D5B">
        <w:rPr>
          <w:sz w:val="32"/>
          <w:szCs w:val="32"/>
        </w:rPr>
        <w:t xml:space="preserve"> </w:t>
      </w:r>
      <w:r w:rsidRPr="00623D5B">
        <w:rPr>
          <w:caps/>
          <w:sz w:val="32"/>
          <w:szCs w:val="32"/>
        </w:rPr>
        <w:t>Online Research of Babies Sleep Cycles.</w:t>
      </w:r>
      <w:bookmarkEnd w:id="19"/>
    </w:p>
    <w:p w14:paraId="17B07D72" w14:textId="77777777" w:rsidR="00623D5B" w:rsidRPr="00623D5B" w:rsidRDefault="00623D5B" w:rsidP="00623D5B"/>
    <w:p w14:paraId="79551170" w14:textId="6D8E778E" w:rsidR="00975A1B" w:rsidRPr="00623D5B" w:rsidRDefault="00975A1B" w:rsidP="00975A1B">
      <w:pPr>
        <w:pStyle w:val="Heading3"/>
        <w:rPr>
          <w:caps/>
          <w:color w:val="538135" w:themeColor="accent6" w:themeShade="BF"/>
          <w:sz w:val="32"/>
          <w:szCs w:val="32"/>
        </w:rPr>
      </w:pPr>
      <w:bookmarkStart w:id="20" w:name="_Toc66478029"/>
      <w:bookmarkStart w:id="21" w:name="_Toc67645987"/>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.1 Sleep-movement and Noise</w:t>
      </w:r>
      <w:bookmarkEnd w:id="20"/>
      <w:bookmarkEnd w:id="21"/>
    </w:p>
    <w:p w14:paraId="4F8AFD62" w14:textId="3D5251B8" w:rsidR="00975A1B" w:rsidRPr="00B528ED" w:rsidRDefault="00975A1B" w:rsidP="00B528ED">
      <w:pPr>
        <w:jc w:val="both"/>
        <w:rPr>
          <w:rFonts w:ascii="Verdana" w:hAnsi="Verdana"/>
          <w:sz w:val="24"/>
          <w:szCs w:val="24"/>
        </w:rPr>
      </w:pPr>
      <w:r w:rsidRPr="00B528ED">
        <w:rPr>
          <w:rFonts w:ascii="Verdana" w:hAnsi="Verdana"/>
          <w:sz w:val="24"/>
          <w:szCs w:val="24"/>
        </w:rPr>
        <w:t xml:space="preserve">Over a 24-hour period a baby can sleep for 14-15 hours, this is broken up into 2-to-3-hour periods, as you can see from the below graph the sleep cycle of a child changes rapidly as they get older. Soon after being born the child will sleep equally through the night and day. As they get older there sleeping cycle will closer resemble a normal pattern, that being sleeping mostly during the night. </w:t>
      </w:r>
    </w:p>
    <w:p w14:paraId="222770A5" w14:textId="6750EC64" w:rsidR="00975A1B" w:rsidRPr="00B528ED" w:rsidRDefault="00975A1B" w:rsidP="00B528ED">
      <w:pPr>
        <w:jc w:val="both"/>
        <w:rPr>
          <w:rFonts w:ascii="Verdana" w:hAnsi="Verdana"/>
          <w:sz w:val="24"/>
          <w:szCs w:val="24"/>
        </w:rPr>
      </w:pPr>
      <w:r w:rsidRPr="00B528ED">
        <w:rPr>
          <w:rFonts w:ascii="Verdana" w:hAnsi="Verdana"/>
          <w:sz w:val="24"/>
          <w:szCs w:val="24"/>
        </w:rPr>
        <w:t xml:space="preserve">Newborn babies are </w:t>
      </w:r>
      <w:r w:rsidR="78FD60E7" w:rsidRPr="02FDFA6A">
        <w:rPr>
          <w:rFonts w:ascii="Verdana" w:hAnsi="Verdana"/>
          <w:sz w:val="24"/>
          <w:szCs w:val="24"/>
        </w:rPr>
        <w:t>highly</w:t>
      </w:r>
      <w:r w:rsidRPr="00B528ED">
        <w:rPr>
          <w:rFonts w:ascii="Verdana" w:hAnsi="Verdana"/>
          <w:sz w:val="24"/>
          <w:szCs w:val="24"/>
        </w:rPr>
        <w:t xml:space="preserve"> active sleepers. The move and wake up a lot, this is down to the fact that that they spend half their sleep in REM (Rapid Eye Movement) or active sleep when the baby’s eyes move around. They move their arms and legs and open and close their mouths. The other half of their sleep is spent in NREM (Non-rapid Eye Movement) or quiet sleep. This is where the baby is fully asleep and does not move and make noise as frequently. As they get older there sleeping becomes sounder and they sleep better through the night. </w:t>
      </w:r>
    </w:p>
    <w:p w14:paraId="00A47910" w14:textId="6B5D1871" w:rsidR="00623D5B" w:rsidRDefault="00975A1B" w:rsidP="00B528ED">
      <w:pPr>
        <w:jc w:val="both"/>
        <w:rPr>
          <w:rFonts w:ascii="Verdana" w:hAnsi="Verdana"/>
          <w:sz w:val="24"/>
          <w:szCs w:val="24"/>
        </w:rPr>
      </w:pPr>
      <w:r w:rsidRPr="00B528ED">
        <w:rPr>
          <w:rFonts w:ascii="Verdana" w:hAnsi="Verdana"/>
          <w:sz w:val="24"/>
          <w:szCs w:val="24"/>
        </w:rPr>
        <w:tab/>
        <w:t xml:space="preserve">Parallel to movement Newborn babies are also quite noisy sleepers, their breathing can be irregular, and they may wake up briefly and whimper. It is recommended by doctors to wait out the babies first whimpers without lifting or comforting the child. It is </w:t>
      </w:r>
      <w:r w:rsidR="412EA13F" w:rsidRPr="00B528ED">
        <w:rPr>
          <w:rFonts w:ascii="Verdana" w:hAnsi="Verdana"/>
          <w:sz w:val="24"/>
          <w:szCs w:val="24"/>
        </w:rPr>
        <w:t>highly</w:t>
      </w:r>
      <w:r w:rsidRPr="00B528ED">
        <w:rPr>
          <w:rFonts w:ascii="Verdana" w:hAnsi="Verdana"/>
          <w:sz w:val="24"/>
          <w:szCs w:val="24"/>
        </w:rPr>
        <w:t xml:space="preserve"> likely that the baby is still in a light sleep. The child should only be picked up and comforted if </w:t>
      </w:r>
      <w:r w:rsidR="46EAD26D" w:rsidRPr="00B528ED">
        <w:rPr>
          <w:rFonts w:ascii="Verdana" w:hAnsi="Verdana"/>
          <w:sz w:val="24"/>
          <w:szCs w:val="24"/>
        </w:rPr>
        <w:t>it is</w:t>
      </w:r>
      <w:r w:rsidRPr="00B528ED">
        <w:rPr>
          <w:rFonts w:ascii="Verdana" w:hAnsi="Verdana"/>
          <w:sz w:val="24"/>
          <w:szCs w:val="24"/>
        </w:rPr>
        <w:t xml:space="preserve"> clear that they are awake.</w:t>
      </w:r>
    </w:p>
    <w:p w14:paraId="2B4CBFAE" w14:textId="6E3704A5" w:rsidR="009615A0" w:rsidRPr="00B528ED" w:rsidRDefault="003960D0" w:rsidP="00B528ED">
      <w:pPr>
        <w:jc w:val="both"/>
        <w:rPr>
          <w:rFonts w:ascii="Verdana" w:hAnsi="Verdana"/>
          <w:sz w:val="24"/>
          <w:szCs w:val="24"/>
        </w:rPr>
      </w:pPr>
      <w:r>
        <w:rPr>
          <w:noProof/>
        </w:rPr>
        <w:drawing>
          <wp:anchor distT="0" distB="0" distL="114300" distR="114300" simplePos="0" relativeHeight="251658266" behindDoc="0" locked="0" layoutInCell="1" allowOverlap="1" wp14:anchorId="2F484AA3" wp14:editId="4D41D649">
            <wp:simplePos x="0" y="0"/>
            <wp:positionH relativeFrom="column">
              <wp:posOffset>-1270</wp:posOffset>
            </wp:positionH>
            <wp:positionV relativeFrom="paragraph">
              <wp:posOffset>301888</wp:posOffset>
            </wp:positionV>
            <wp:extent cx="2386965" cy="1621155"/>
            <wp:effectExtent l="0" t="0" r="0" b="0"/>
            <wp:wrapThrough wrapText="bothSides">
              <wp:wrapPolygon edited="0">
                <wp:start x="0" y="0"/>
                <wp:lineTo x="0" y="21321"/>
                <wp:lineTo x="21376" y="21321"/>
                <wp:lineTo x="21376" y="0"/>
                <wp:lineTo x="0" y="0"/>
              </wp:wrapPolygon>
            </wp:wrapThrough>
            <wp:docPr id="13" name="Picture 13" descr="Educational Insight: Our Daily Journey In Conscious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al Insight: Our Daily Journey In Consciousnes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965" cy="1621155"/>
                    </a:xfrm>
                    <a:prstGeom prst="rect">
                      <a:avLst/>
                    </a:prstGeom>
                    <a:noFill/>
                    <a:ln>
                      <a:noFill/>
                    </a:ln>
                  </pic:spPr>
                </pic:pic>
              </a:graphicData>
            </a:graphic>
          </wp:anchor>
        </w:drawing>
      </w:r>
    </w:p>
    <w:p w14:paraId="25D27E2D" w14:textId="24AA04B3" w:rsidR="00B528ED" w:rsidRDefault="003960D0" w:rsidP="003960D0">
      <w:pPr>
        <w:keepNext/>
        <w:jc w:val="right"/>
      </w:pPr>
      <w:r>
        <w:rPr>
          <w:noProof/>
        </w:rPr>
        <mc:AlternateContent>
          <mc:Choice Requires="wps">
            <w:drawing>
              <wp:anchor distT="0" distB="0" distL="114300" distR="114300" simplePos="0" relativeHeight="251658267" behindDoc="0" locked="0" layoutInCell="1" allowOverlap="1" wp14:anchorId="05B38925" wp14:editId="7A8C900E">
                <wp:simplePos x="0" y="0"/>
                <wp:positionH relativeFrom="column">
                  <wp:posOffset>117475</wp:posOffset>
                </wp:positionH>
                <wp:positionV relativeFrom="paragraph">
                  <wp:posOffset>1690824</wp:posOffset>
                </wp:positionV>
                <wp:extent cx="238696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337E62B" w14:textId="327B951D" w:rsidR="00FB6FD3" w:rsidRPr="00BB560E" w:rsidRDefault="00FB6FD3" w:rsidP="003960D0">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Pr="0022074C">
                              <w:t xml:space="preserve"> Baby Sleep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8925" id="Text Box 54" o:spid="_x0000_s1033" type="#_x0000_t202" style="position:absolute;left:0;text-align:left;margin-left:9.25pt;margin-top:133.15pt;width:187.9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tQ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" stroked="f">
                <v:textbox style="mso-fit-shape-to-text:t" inset="0,0,0,0">
                  <w:txbxContent>
                    <w:p w14:paraId="4337E62B" w14:textId="327B951D" w:rsidR="00FB6FD3" w:rsidRPr="00BB560E" w:rsidRDefault="00FB6FD3" w:rsidP="003960D0">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Pr="0022074C">
                        <w:t xml:space="preserve"> Baby Sleep patterns</w:t>
                      </w:r>
                    </w:p>
                  </w:txbxContent>
                </v:textbox>
                <w10:wrap type="through"/>
              </v:shape>
            </w:pict>
          </mc:Fallback>
        </mc:AlternateContent>
      </w:r>
      <w:r>
        <w:t xml:space="preserve">      </w:t>
      </w:r>
      <w:r w:rsidR="00975A1B">
        <w:rPr>
          <w:noProof/>
        </w:rPr>
        <w:drawing>
          <wp:inline distT="0" distB="0" distL="0" distR="0" wp14:anchorId="1DC8A005" wp14:editId="73BB8B37">
            <wp:extent cx="2505694" cy="1577554"/>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5253" cy="1596164"/>
                    </a:xfrm>
                    <a:prstGeom prst="rect">
                      <a:avLst/>
                    </a:prstGeom>
                    <a:noFill/>
                    <a:ln>
                      <a:noFill/>
                    </a:ln>
                  </pic:spPr>
                </pic:pic>
              </a:graphicData>
            </a:graphic>
          </wp:inline>
        </w:drawing>
      </w:r>
    </w:p>
    <w:p w14:paraId="4065A8B5" w14:textId="1C7700FA" w:rsidR="00B74DB6" w:rsidRDefault="00B528ED" w:rsidP="003960D0">
      <w:pPr>
        <w:pStyle w:val="Caption"/>
        <w:ind w:left="1134" w:firstLine="567"/>
        <w:jc w:val="both"/>
      </w:pPr>
      <w:bookmarkStart w:id="22" w:name="_Toc67645430"/>
      <w:bookmarkStart w:id="23" w:name="_Toc67645936"/>
      <w:r>
        <w:t xml:space="preserve">Figure </w:t>
      </w:r>
      <w:r>
        <w:fldChar w:fldCharType="begin"/>
      </w:r>
      <w:r>
        <w:instrText xml:space="preserve"> SEQ Figure \* ARABIC </w:instrText>
      </w:r>
      <w:r>
        <w:fldChar w:fldCharType="separate"/>
      </w:r>
      <w:r w:rsidR="003960D0">
        <w:rPr>
          <w:noProof/>
        </w:rPr>
        <w:t>2</w:t>
      </w:r>
      <w:r>
        <w:fldChar w:fldCharType="end"/>
      </w:r>
      <w:r>
        <w:t xml:space="preserve"> </w:t>
      </w:r>
      <w:r w:rsidRPr="00AE11A8">
        <w:t xml:space="preserve">Baby sleep chart based </w:t>
      </w:r>
      <w:bookmarkEnd w:id="22"/>
      <w:bookmarkEnd w:id="23"/>
      <w:r w:rsidR="003960D0">
        <w:t>on</w:t>
      </w:r>
      <w:bookmarkStart w:id="24" w:name="_Toc67645431"/>
      <w:r w:rsidR="003960D0">
        <w:t xml:space="preserve"> </w:t>
      </w:r>
      <w:r w:rsidRPr="00AE11A8">
        <w:t>Swiss study (</w:t>
      </w:r>
      <w:proofErr w:type="spellStart"/>
      <w:r w:rsidRPr="00AE11A8">
        <w:t>Iglowstein</w:t>
      </w:r>
      <w:proofErr w:type="spellEnd"/>
      <w:r w:rsidRPr="00AE11A8">
        <w:t xml:space="preserve"> et al 2003)</w:t>
      </w:r>
      <w:r w:rsidR="0018083E">
        <w:t xml:space="preserve">                             </w:t>
      </w:r>
      <w:r w:rsidR="0018083E">
        <w:tab/>
      </w:r>
      <w:r w:rsidR="0018083E">
        <w:tab/>
      </w:r>
      <w:r w:rsidR="0018083E">
        <w:tab/>
      </w:r>
      <w:bookmarkEnd w:id="24"/>
      <w:r w:rsidR="0018083E">
        <w:t xml:space="preserve"> </w:t>
      </w:r>
    </w:p>
    <w:p w14:paraId="164377B6" w14:textId="42D8EE01" w:rsidR="004A1894" w:rsidRDefault="004A1894" w:rsidP="004A1894">
      <w:pPr>
        <w:keepNext/>
      </w:pPr>
    </w:p>
    <w:p w14:paraId="461F3F0B" w14:textId="43538E97" w:rsidR="0018083E" w:rsidRPr="0018083E" w:rsidRDefault="0018083E" w:rsidP="0018083E"/>
    <w:p w14:paraId="49521111" w14:textId="37DE87D7" w:rsidR="00975A1B" w:rsidRPr="00623D5B" w:rsidRDefault="00975A1B" w:rsidP="00B74DB6">
      <w:pPr>
        <w:pStyle w:val="Heading3"/>
        <w:jc w:val="both"/>
        <w:rPr>
          <w:caps/>
          <w:color w:val="538135" w:themeColor="accent6" w:themeShade="BF"/>
          <w:sz w:val="32"/>
          <w:szCs w:val="32"/>
        </w:rPr>
      </w:pPr>
      <w:bookmarkStart w:id="25" w:name="_Music_/_White"/>
      <w:bookmarkStart w:id="26" w:name="_Toc66478030"/>
      <w:bookmarkStart w:id="27" w:name="_Toc67645988"/>
      <w:bookmarkEnd w:id="25"/>
      <w:r w:rsidRPr="00623D5B">
        <w:rPr>
          <w:caps/>
          <w:color w:val="538135" w:themeColor="accent6" w:themeShade="BF"/>
          <w:sz w:val="32"/>
          <w:szCs w:val="32"/>
        </w:rPr>
        <w:lastRenderedPageBreak/>
        <w:t>1.</w:t>
      </w:r>
      <w:r w:rsidR="004041FF" w:rsidRPr="00623D5B">
        <w:rPr>
          <w:caps/>
          <w:color w:val="538135" w:themeColor="accent6" w:themeShade="BF"/>
          <w:sz w:val="32"/>
          <w:szCs w:val="32"/>
        </w:rPr>
        <w:t>1</w:t>
      </w:r>
      <w:r w:rsidRPr="00623D5B">
        <w:rPr>
          <w:caps/>
          <w:color w:val="538135" w:themeColor="accent6" w:themeShade="BF"/>
          <w:sz w:val="32"/>
          <w:szCs w:val="32"/>
        </w:rPr>
        <w:t>.2 Music / White noise</w:t>
      </w:r>
      <w:bookmarkEnd w:id="26"/>
      <w:bookmarkEnd w:id="27"/>
    </w:p>
    <w:p w14:paraId="6C65A54B" w14:textId="77777777" w:rsidR="00975A1B" w:rsidRPr="00837618" w:rsidRDefault="00975A1B" w:rsidP="00B74DB6">
      <w:pPr>
        <w:jc w:val="both"/>
        <w:rPr>
          <w:sz w:val="24"/>
          <w:szCs w:val="24"/>
        </w:rPr>
      </w:pPr>
      <w:r w:rsidRPr="00837618">
        <w:rPr>
          <w:sz w:val="24"/>
          <w:szCs w:val="24"/>
        </w:rPr>
        <w:t xml:space="preserve">As a newborn baby is still getting used to the world, they may not be used to silence. Before they are born, they were constantly hearing noises made by their mother most importantly her heartbeat. Newborn babies may find silence mildly distressing. </w:t>
      </w:r>
    </w:p>
    <w:p w14:paraId="12833293" w14:textId="77777777" w:rsidR="00975A1B" w:rsidRPr="00837618" w:rsidRDefault="00975A1B" w:rsidP="00B74DB6">
      <w:pPr>
        <w:jc w:val="both"/>
        <w:rPr>
          <w:sz w:val="24"/>
          <w:szCs w:val="24"/>
        </w:rPr>
      </w:pPr>
      <w:r w:rsidRPr="00837618">
        <w:rPr>
          <w:sz w:val="24"/>
          <w:szCs w:val="24"/>
        </w:rPr>
        <w:t xml:space="preserve">Studies have shown that, the hum of a fan/ soft music or white noise being immitted through a speaker may ease this discomfort. </w:t>
      </w:r>
    </w:p>
    <w:p w14:paraId="4E37DC7C" w14:textId="77777777" w:rsidR="00975A1B" w:rsidRPr="00837618" w:rsidRDefault="00975A1B" w:rsidP="00B74DB6">
      <w:pPr>
        <w:jc w:val="both"/>
        <w:rPr>
          <w:sz w:val="24"/>
          <w:szCs w:val="24"/>
        </w:rPr>
      </w:pPr>
      <w:r w:rsidRPr="00837618">
        <w:rPr>
          <w:sz w:val="24"/>
          <w:szCs w:val="24"/>
        </w:rPr>
        <w:t xml:space="preserve">Again, as with movement and noise this eases as they get older, as their sleeping pattern becomes more regular. </w:t>
      </w:r>
    </w:p>
    <w:p w14:paraId="50126BE5" w14:textId="77777777" w:rsidR="00975A1B" w:rsidRPr="00837618" w:rsidRDefault="00975A1B" w:rsidP="00B74DB6">
      <w:pPr>
        <w:jc w:val="both"/>
        <w:rPr>
          <w:sz w:val="24"/>
          <w:szCs w:val="24"/>
        </w:rPr>
      </w:pPr>
    </w:p>
    <w:p w14:paraId="6DC20AC7" w14:textId="0970F8FF" w:rsidR="00975A1B" w:rsidRPr="00623D5B" w:rsidRDefault="00975A1B" w:rsidP="00B74DB6">
      <w:pPr>
        <w:pStyle w:val="Heading3"/>
        <w:jc w:val="both"/>
        <w:rPr>
          <w:caps/>
          <w:color w:val="538135" w:themeColor="accent6" w:themeShade="BF"/>
          <w:sz w:val="32"/>
          <w:szCs w:val="32"/>
        </w:rPr>
      </w:pPr>
      <w:bookmarkStart w:id="28" w:name="_Toc66478031"/>
      <w:bookmarkStart w:id="29" w:name="_Toc67645989"/>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.3 Applying research to the scope of our project</w:t>
      </w:r>
      <w:bookmarkEnd w:id="28"/>
      <w:bookmarkEnd w:id="29"/>
      <w:r w:rsidRPr="00623D5B">
        <w:rPr>
          <w:caps/>
          <w:color w:val="538135" w:themeColor="accent6" w:themeShade="BF"/>
          <w:sz w:val="32"/>
          <w:szCs w:val="32"/>
        </w:rPr>
        <w:t xml:space="preserve"> </w:t>
      </w:r>
    </w:p>
    <w:p w14:paraId="48246549" w14:textId="77777777" w:rsidR="00975A1B" w:rsidRPr="00837618" w:rsidRDefault="00975A1B" w:rsidP="00B74DB6">
      <w:pPr>
        <w:jc w:val="both"/>
        <w:rPr>
          <w:sz w:val="24"/>
          <w:szCs w:val="24"/>
        </w:rPr>
      </w:pPr>
      <w:r w:rsidRPr="00837618">
        <w:rPr>
          <w:sz w:val="24"/>
          <w:szCs w:val="24"/>
        </w:rPr>
        <w:t>Our research has highlighted areas which may prove to be problematic.</w:t>
      </w:r>
    </w:p>
    <w:p w14:paraId="374E7810" w14:textId="77777777" w:rsidR="00975A1B" w:rsidRPr="00837618" w:rsidRDefault="00975A1B" w:rsidP="00B74DB6">
      <w:pPr>
        <w:pStyle w:val="ListParagraph"/>
        <w:numPr>
          <w:ilvl w:val="0"/>
          <w:numId w:val="2"/>
        </w:numPr>
        <w:jc w:val="both"/>
        <w:rPr>
          <w:sz w:val="24"/>
          <w:szCs w:val="24"/>
        </w:rPr>
      </w:pPr>
      <w:r w:rsidRPr="00837618">
        <w:rPr>
          <w:sz w:val="24"/>
          <w:szCs w:val="24"/>
        </w:rPr>
        <w:t xml:space="preserve">There are big differences in the sleep cycles of newborn babies and babies as they get older. This will need to be considered when designing rue prototype, A one size fits all strategy will not work. </w:t>
      </w:r>
    </w:p>
    <w:p w14:paraId="5860CFC8" w14:textId="77777777" w:rsidR="00975A1B" w:rsidRPr="00837618" w:rsidRDefault="00975A1B" w:rsidP="00B74DB6">
      <w:pPr>
        <w:pStyle w:val="ListParagraph"/>
        <w:numPr>
          <w:ilvl w:val="0"/>
          <w:numId w:val="2"/>
        </w:numPr>
        <w:jc w:val="both"/>
        <w:rPr>
          <w:sz w:val="24"/>
          <w:szCs w:val="24"/>
        </w:rPr>
      </w:pPr>
      <w:r w:rsidRPr="00837618">
        <w:rPr>
          <w:sz w:val="24"/>
          <w:szCs w:val="24"/>
        </w:rPr>
        <w:t>There are also quite varied differences between one baby to the next. A configuration that accurately monitors and comforts one baby may not be suitable for another.</w:t>
      </w:r>
    </w:p>
    <w:p w14:paraId="151020EC" w14:textId="7D26356B" w:rsidR="00975A1B" w:rsidRPr="00837618" w:rsidRDefault="00975A1B" w:rsidP="00B74DB6">
      <w:pPr>
        <w:pStyle w:val="ListParagraph"/>
        <w:numPr>
          <w:ilvl w:val="0"/>
          <w:numId w:val="2"/>
        </w:numPr>
        <w:jc w:val="both"/>
        <w:rPr>
          <w:sz w:val="24"/>
          <w:szCs w:val="24"/>
        </w:rPr>
      </w:pPr>
      <w:r w:rsidRPr="00837618">
        <w:rPr>
          <w:sz w:val="24"/>
          <w:szCs w:val="24"/>
        </w:rPr>
        <w:t xml:space="preserve">For example, as outlined in the research I have read, soft music or playing a lullaby may comfort some babies whilst hindering another child’s sleep. This can also be said for white noise, this may aid or damage a newborn’s ability to fall asleep, depending on the specific baby. </w:t>
      </w:r>
    </w:p>
    <w:p w14:paraId="26CBBB7A" w14:textId="45DFFAA3" w:rsidR="00975A1B" w:rsidRPr="00837618" w:rsidRDefault="00975A1B" w:rsidP="00B74DB6">
      <w:pPr>
        <w:pStyle w:val="ListParagraph"/>
        <w:numPr>
          <w:ilvl w:val="0"/>
          <w:numId w:val="2"/>
        </w:numPr>
        <w:jc w:val="both"/>
        <w:rPr>
          <w:sz w:val="24"/>
          <w:szCs w:val="24"/>
        </w:rPr>
      </w:pPr>
      <w:r w:rsidRPr="00837618">
        <w:rPr>
          <w:sz w:val="24"/>
          <w:szCs w:val="24"/>
        </w:rPr>
        <w:t>Differentiating between a baby that is in a light REM sleep and a baby that is awake will prove difficult as while in light sleep, they baby may move around and make noise.</w:t>
      </w:r>
    </w:p>
    <w:p w14:paraId="70E40492" w14:textId="77777777" w:rsidR="00975A1B" w:rsidRPr="00837618" w:rsidRDefault="00975A1B" w:rsidP="00B74DB6">
      <w:pPr>
        <w:pStyle w:val="ListParagraph"/>
        <w:ind w:left="408"/>
        <w:jc w:val="both"/>
        <w:rPr>
          <w:sz w:val="24"/>
          <w:szCs w:val="24"/>
        </w:rPr>
      </w:pPr>
    </w:p>
    <w:p w14:paraId="78951EDE" w14:textId="77777777" w:rsidR="00975A1B" w:rsidRPr="00837618" w:rsidRDefault="00975A1B" w:rsidP="00B74DB6">
      <w:pPr>
        <w:pStyle w:val="ListParagraph"/>
        <w:ind w:left="408"/>
        <w:jc w:val="both"/>
        <w:rPr>
          <w:sz w:val="24"/>
          <w:szCs w:val="24"/>
        </w:rPr>
      </w:pPr>
    </w:p>
    <w:p w14:paraId="0BCE1C65" w14:textId="6695077F" w:rsidR="00975A1B" w:rsidRPr="00623D5B" w:rsidRDefault="00975A1B" w:rsidP="00B74DB6">
      <w:pPr>
        <w:pStyle w:val="Heading3"/>
        <w:jc w:val="both"/>
        <w:rPr>
          <w:caps/>
          <w:color w:val="538135" w:themeColor="accent6" w:themeShade="BF"/>
          <w:sz w:val="32"/>
          <w:szCs w:val="32"/>
        </w:rPr>
      </w:pPr>
      <w:bookmarkStart w:id="30" w:name="_Toc66478032"/>
      <w:bookmarkStart w:id="31" w:name="_Toc67645990"/>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.4 Possible solutions</w:t>
      </w:r>
      <w:bookmarkEnd w:id="30"/>
      <w:bookmarkEnd w:id="31"/>
      <w:r w:rsidRPr="00623D5B">
        <w:rPr>
          <w:caps/>
          <w:color w:val="538135" w:themeColor="accent6" w:themeShade="BF"/>
          <w:sz w:val="32"/>
          <w:szCs w:val="32"/>
        </w:rPr>
        <w:t xml:space="preserve"> </w:t>
      </w:r>
    </w:p>
    <w:p w14:paraId="7D23F7F9"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 xml:space="preserve">The main takeaway from the research was that there is a great need to be able to adjust the device and its responses based on both the babies age and individuality. </w:t>
      </w:r>
    </w:p>
    <w:p w14:paraId="67ED0EE1"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We could do this by having two are three different configurations built into the device, with the tolerances for the sensors tailored to specific age groups.</w:t>
      </w:r>
    </w:p>
    <w:p w14:paraId="0C60BEA9" w14:textId="77777777" w:rsidR="00975A1B" w:rsidRPr="00837618" w:rsidRDefault="00975A1B" w:rsidP="00B74DB6">
      <w:pPr>
        <w:ind w:left="720"/>
        <w:jc w:val="both"/>
        <w:rPr>
          <w:sz w:val="24"/>
          <w:szCs w:val="24"/>
          <w:u w:val="single"/>
        </w:rPr>
      </w:pPr>
      <w:r w:rsidRPr="00837618">
        <w:rPr>
          <w:sz w:val="24"/>
          <w:szCs w:val="24"/>
        </w:rPr>
        <w:t xml:space="preserve">E.g., Greater tolerances for newborns as not to trigger the responses while the baby is still lightly sleeping, and tighter tolerances for when the baby gets older as he or she will not be moving around as much nor make as much noise. </w:t>
      </w:r>
    </w:p>
    <w:p w14:paraId="767F029A" w14:textId="77777777" w:rsidR="00975A1B" w:rsidRPr="00837618" w:rsidRDefault="00975A1B" w:rsidP="00B74DB6">
      <w:pPr>
        <w:pStyle w:val="ListParagraph"/>
        <w:numPr>
          <w:ilvl w:val="0"/>
          <w:numId w:val="2"/>
        </w:numPr>
        <w:jc w:val="both"/>
        <w:rPr>
          <w:sz w:val="24"/>
          <w:szCs w:val="24"/>
          <w:u w:val="single"/>
        </w:rPr>
      </w:pPr>
      <w:r w:rsidRPr="00837618">
        <w:rPr>
          <w:sz w:val="24"/>
          <w:szCs w:val="24"/>
        </w:rPr>
        <w:lastRenderedPageBreak/>
        <w:t xml:space="preserve">The noise that should be played when the baby wakes up should be able to be changed. The parents may then choose the noise that souths their baby the most. Lullaby’s / heartbeats and white noise all could be included in the device. </w:t>
      </w:r>
    </w:p>
    <w:p w14:paraId="0193CA68" w14:textId="24EF4614" w:rsidR="00975A1B" w:rsidRPr="00837618" w:rsidRDefault="00975A1B" w:rsidP="00B74DB6">
      <w:pPr>
        <w:pStyle w:val="ListParagraph"/>
        <w:numPr>
          <w:ilvl w:val="0"/>
          <w:numId w:val="2"/>
        </w:numPr>
        <w:jc w:val="both"/>
        <w:rPr>
          <w:sz w:val="24"/>
          <w:szCs w:val="24"/>
          <w:u w:val="single"/>
        </w:rPr>
      </w:pPr>
      <w:r w:rsidRPr="00837618">
        <w:rPr>
          <w:sz w:val="24"/>
          <w:szCs w:val="24"/>
        </w:rPr>
        <w:t xml:space="preserve">A further iteration of the device could include a report of the baby’s night sleep, </w:t>
      </w:r>
      <w:r w:rsidR="2371CFFA" w:rsidRPr="5B56E0A3">
        <w:rPr>
          <w:sz w:val="24"/>
          <w:szCs w:val="24"/>
        </w:rPr>
        <w:t>like</w:t>
      </w:r>
      <w:r w:rsidRPr="00837618">
        <w:rPr>
          <w:sz w:val="24"/>
          <w:szCs w:val="24"/>
        </w:rPr>
        <w:t xml:space="preserve"> a smart watch, giving information on how long the child slept for, when the baby was in REM or EREM sleep, what noise soothed that child most. This would help inform the parents decision of what configuration would suit their child. Using data analytics, over time the device may also be able to suggest the optimal setting based on the sleeping data over a period. </w:t>
      </w:r>
    </w:p>
    <w:p w14:paraId="180DBD10" w14:textId="77777777" w:rsidR="00975A1B" w:rsidRPr="00837618" w:rsidRDefault="00975A1B" w:rsidP="00B74DB6">
      <w:pPr>
        <w:jc w:val="both"/>
        <w:rPr>
          <w:sz w:val="24"/>
          <w:szCs w:val="24"/>
        </w:rPr>
      </w:pPr>
    </w:p>
    <w:p w14:paraId="3FFF3D3C" w14:textId="1B34BA2B" w:rsidR="00307D13" w:rsidRPr="00623D5B" w:rsidRDefault="003E6608" w:rsidP="00B74DB6">
      <w:pPr>
        <w:pStyle w:val="Heading2"/>
        <w:jc w:val="both"/>
        <w:rPr>
          <w:sz w:val="32"/>
          <w:szCs w:val="32"/>
        </w:rPr>
      </w:pPr>
      <w:bookmarkStart w:id="32" w:name="_Toc67645991"/>
      <w:r w:rsidRPr="00623D5B">
        <w:rPr>
          <w:sz w:val="32"/>
          <w:szCs w:val="32"/>
        </w:rPr>
        <w:t>1.</w:t>
      </w:r>
      <w:r w:rsidR="004041FF" w:rsidRPr="00623D5B">
        <w:rPr>
          <w:sz w:val="32"/>
          <w:szCs w:val="32"/>
        </w:rPr>
        <w:t>2</w:t>
      </w:r>
      <w:r w:rsidRPr="00623D5B">
        <w:rPr>
          <w:sz w:val="32"/>
          <w:szCs w:val="32"/>
        </w:rPr>
        <w:t xml:space="preserve"> </w:t>
      </w:r>
      <w:r w:rsidR="00830A79" w:rsidRPr="00623D5B">
        <w:rPr>
          <w:sz w:val="32"/>
          <w:szCs w:val="32"/>
        </w:rPr>
        <w:t xml:space="preserve">EXTERNAL </w:t>
      </w:r>
      <w:r w:rsidR="00B40888" w:rsidRPr="00623D5B">
        <w:rPr>
          <w:sz w:val="32"/>
          <w:szCs w:val="32"/>
        </w:rPr>
        <w:t>SURVEY</w:t>
      </w:r>
      <w:bookmarkEnd w:id="32"/>
    </w:p>
    <w:p w14:paraId="06A488FC" w14:textId="7BE151BE" w:rsidR="00B40888" w:rsidRPr="00837618" w:rsidRDefault="00BC543F" w:rsidP="00B74DB6">
      <w:pPr>
        <w:jc w:val="both"/>
        <w:rPr>
          <w:sz w:val="24"/>
          <w:szCs w:val="24"/>
        </w:rPr>
      </w:pPr>
      <w:r w:rsidRPr="00837618">
        <w:rPr>
          <w:sz w:val="24"/>
          <w:szCs w:val="24"/>
        </w:rPr>
        <w:t>As part</w:t>
      </w:r>
      <w:r w:rsidR="006720B5" w:rsidRPr="00837618">
        <w:rPr>
          <w:sz w:val="24"/>
          <w:szCs w:val="24"/>
        </w:rPr>
        <w:t xml:space="preserve"> </w:t>
      </w:r>
      <w:r w:rsidR="003E2D38" w:rsidRPr="00837618">
        <w:rPr>
          <w:sz w:val="24"/>
          <w:szCs w:val="24"/>
        </w:rPr>
        <w:t>of our secondary research process, the group decided to complete some surveys online</w:t>
      </w:r>
      <w:r w:rsidR="0046451E" w:rsidRPr="00837618">
        <w:rPr>
          <w:sz w:val="24"/>
          <w:szCs w:val="24"/>
        </w:rPr>
        <w:t xml:space="preserve"> to get a feel for the type of questions that we could ask in </w:t>
      </w:r>
      <w:r w:rsidR="0011372F" w:rsidRPr="00837618">
        <w:rPr>
          <w:sz w:val="24"/>
          <w:szCs w:val="24"/>
        </w:rPr>
        <w:t>o</w:t>
      </w:r>
      <w:r w:rsidR="0046451E" w:rsidRPr="00837618">
        <w:rPr>
          <w:sz w:val="24"/>
          <w:szCs w:val="24"/>
        </w:rPr>
        <w:t xml:space="preserve">ur own survey of parents and baby </w:t>
      </w:r>
      <w:r w:rsidR="0011372F" w:rsidRPr="00837618">
        <w:rPr>
          <w:sz w:val="24"/>
          <w:szCs w:val="24"/>
        </w:rPr>
        <w:t>monitor</w:t>
      </w:r>
      <w:r w:rsidR="0046451E" w:rsidRPr="00837618">
        <w:rPr>
          <w:sz w:val="24"/>
          <w:szCs w:val="24"/>
        </w:rPr>
        <w:t xml:space="preserve"> owner</w:t>
      </w:r>
      <w:r w:rsidR="0011372F" w:rsidRPr="00837618">
        <w:rPr>
          <w:sz w:val="24"/>
          <w:szCs w:val="24"/>
        </w:rPr>
        <w:t>s.</w:t>
      </w:r>
      <w:r w:rsidR="003E2D38" w:rsidRPr="00837618">
        <w:rPr>
          <w:sz w:val="24"/>
          <w:szCs w:val="24"/>
        </w:rPr>
        <w:t xml:space="preserve"> </w:t>
      </w:r>
      <w:r w:rsidR="0011372F" w:rsidRPr="00837618">
        <w:rPr>
          <w:sz w:val="24"/>
          <w:szCs w:val="24"/>
        </w:rPr>
        <w:t xml:space="preserve">We </w:t>
      </w:r>
      <w:r w:rsidR="00337DCC" w:rsidRPr="00837618">
        <w:rPr>
          <w:sz w:val="24"/>
          <w:szCs w:val="24"/>
        </w:rPr>
        <w:t xml:space="preserve">noted the most frequently asked questions and pooled our research findings </w:t>
      </w:r>
      <w:r w:rsidR="00A54166" w:rsidRPr="00837618">
        <w:rPr>
          <w:sz w:val="24"/>
          <w:szCs w:val="24"/>
        </w:rPr>
        <w:t>to populate our own survey</w:t>
      </w:r>
    </w:p>
    <w:p w14:paraId="0C10E172" w14:textId="0FD3D743" w:rsidR="00830A79" w:rsidRPr="00837618" w:rsidRDefault="00A41E68" w:rsidP="00B74DB6">
      <w:pPr>
        <w:jc w:val="both"/>
        <w:rPr>
          <w:rStyle w:val="Hyperlink"/>
          <w:sz w:val="24"/>
          <w:szCs w:val="24"/>
        </w:rPr>
      </w:pPr>
      <w:hyperlink r:id="rId26" w:history="1">
        <w:r w:rsidR="00CE0B57" w:rsidRPr="00837618">
          <w:rPr>
            <w:rStyle w:val="Hyperlink"/>
            <w:sz w:val="24"/>
            <w:szCs w:val="24"/>
          </w:rPr>
          <w:t>Link to survey research analysis</w:t>
        </w:r>
      </w:hyperlink>
    </w:p>
    <w:p w14:paraId="4CF5EE8B" w14:textId="77777777" w:rsidR="00F1459E" w:rsidRPr="00837618" w:rsidRDefault="00F1459E" w:rsidP="00B74DB6">
      <w:pPr>
        <w:jc w:val="both"/>
        <w:rPr>
          <w:sz w:val="24"/>
          <w:szCs w:val="24"/>
        </w:rPr>
      </w:pPr>
    </w:p>
    <w:p w14:paraId="335C9325" w14:textId="522F0065" w:rsidR="00307D13" w:rsidRPr="00623D5B" w:rsidRDefault="003E6608" w:rsidP="00B74DB6">
      <w:pPr>
        <w:pStyle w:val="Heading2"/>
        <w:jc w:val="both"/>
        <w:rPr>
          <w:sz w:val="32"/>
          <w:szCs w:val="32"/>
        </w:rPr>
      </w:pPr>
      <w:bookmarkStart w:id="33" w:name="_RESEARCH_SURVEY"/>
      <w:bookmarkStart w:id="34" w:name="_Toc66478027"/>
      <w:bookmarkStart w:id="35" w:name="_Toc67645992"/>
      <w:bookmarkEnd w:id="33"/>
      <w:r w:rsidRPr="00623D5B">
        <w:rPr>
          <w:sz w:val="32"/>
          <w:szCs w:val="32"/>
        </w:rPr>
        <w:t>1.</w:t>
      </w:r>
      <w:r w:rsidR="004041FF" w:rsidRPr="00623D5B">
        <w:rPr>
          <w:sz w:val="32"/>
          <w:szCs w:val="32"/>
        </w:rPr>
        <w:t>3</w:t>
      </w:r>
      <w:r w:rsidRPr="00623D5B">
        <w:rPr>
          <w:sz w:val="32"/>
          <w:szCs w:val="32"/>
        </w:rPr>
        <w:t xml:space="preserve"> </w:t>
      </w:r>
      <w:r w:rsidR="00EA5468" w:rsidRPr="00623D5B">
        <w:rPr>
          <w:sz w:val="32"/>
          <w:szCs w:val="32"/>
        </w:rPr>
        <w:t>U</w:t>
      </w:r>
      <w:r w:rsidR="00283F20" w:rsidRPr="00623D5B">
        <w:rPr>
          <w:sz w:val="32"/>
          <w:szCs w:val="32"/>
        </w:rPr>
        <w:t>SER</w:t>
      </w:r>
      <w:r w:rsidR="00385964" w:rsidRPr="00623D5B">
        <w:rPr>
          <w:sz w:val="32"/>
          <w:szCs w:val="32"/>
        </w:rPr>
        <w:t xml:space="preserve"> SURVEY</w:t>
      </w:r>
      <w:bookmarkEnd w:id="34"/>
      <w:bookmarkEnd w:id="35"/>
    </w:p>
    <w:p w14:paraId="148F1487" w14:textId="120ABD00" w:rsidR="006F2442" w:rsidRPr="00837618" w:rsidRDefault="0099363A" w:rsidP="00B74DB6">
      <w:pPr>
        <w:jc w:val="both"/>
        <w:rPr>
          <w:sz w:val="24"/>
          <w:szCs w:val="24"/>
        </w:rPr>
      </w:pPr>
      <w:r w:rsidRPr="00837618">
        <w:rPr>
          <w:sz w:val="24"/>
          <w:szCs w:val="24"/>
        </w:rPr>
        <w:t xml:space="preserve">For our project we broke our research down into two parts, the first was to research articles and papers online, this provided us with a base of knowledge in the market our project would be present in. We also looked up and completed surveys for babies sleeping patterns and baby monitoring devices and noted the most frequently asked questions. We combined this information to then write our own survey. We got 15 responses in total. One of our team members also translated the survey into Arabic, to diversify the data we ended up with. The responses we received gave us the hard, firsthand data we needed to inform our design ideas. </w:t>
      </w:r>
      <w:bookmarkStart w:id="36" w:name="_Toc66478033"/>
    </w:p>
    <w:p w14:paraId="41016CF6" w14:textId="6883DB92" w:rsidR="00865F73" w:rsidRDefault="00865F73" w:rsidP="00B74DB6">
      <w:pPr>
        <w:jc w:val="both"/>
        <w:rPr>
          <w:sz w:val="24"/>
          <w:szCs w:val="24"/>
        </w:rPr>
      </w:pPr>
    </w:p>
    <w:p w14:paraId="258B575E" w14:textId="25B8D992" w:rsidR="0018083E" w:rsidRDefault="0018083E" w:rsidP="00B74DB6">
      <w:pPr>
        <w:jc w:val="both"/>
        <w:rPr>
          <w:sz w:val="24"/>
          <w:szCs w:val="24"/>
        </w:rPr>
      </w:pPr>
    </w:p>
    <w:p w14:paraId="3F7F74AE" w14:textId="17AC0B5C" w:rsidR="0018083E" w:rsidRDefault="0018083E" w:rsidP="00B74DB6">
      <w:pPr>
        <w:jc w:val="both"/>
        <w:rPr>
          <w:sz w:val="24"/>
          <w:szCs w:val="24"/>
        </w:rPr>
      </w:pPr>
    </w:p>
    <w:p w14:paraId="3E3C7B39" w14:textId="31501964" w:rsidR="0018083E" w:rsidRDefault="0018083E" w:rsidP="00B74DB6">
      <w:pPr>
        <w:jc w:val="both"/>
        <w:rPr>
          <w:sz w:val="24"/>
          <w:szCs w:val="24"/>
        </w:rPr>
      </w:pPr>
    </w:p>
    <w:p w14:paraId="68EAE971" w14:textId="170A8545" w:rsidR="0018083E" w:rsidRDefault="0018083E" w:rsidP="00B74DB6">
      <w:pPr>
        <w:jc w:val="both"/>
        <w:rPr>
          <w:sz w:val="24"/>
          <w:szCs w:val="24"/>
        </w:rPr>
      </w:pPr>
    </w:p>
    <w:p w14:paraId="09A76D27" w14:textId="771336C6" w:rsidR="0018083E" w:rsidRDefault="0018083E" w:rsidP="00B74DB6">
      <w:pPr>
        <w:jc w:val="both"/>
        <w:rPr>
          <w:sz w:val="24"/>
          <w:szCs w:val="24"/>
        </w:rPr>
      </w:pPr>
    </w:p>
    <w:p w14:paraId="37294051" w14:textId="77777777" w:rsidR="0018083E" w:rsidRPr="00837618" w:rsidRDefault="0018083E" w:rsidP="00B74DB6">
      <w:pPr>
        <w:jc w:val="both"/>
        <w:rPr>
          <w:sz w:val="24"/>
          <w:szCs w:val="24"/>
        </w:rPr>
      </w:pPr>
    </w:p>
    <w:p w14:paraId="3486E9C2" w14:textId="1E8B7EDE" w:rsidR="00283F20" w:rsidRPr="00623D5B" w:rsidRDefault="00F7390A" w:rsidP="00B74DB6">
      <w:pPr>
        <w:pStyle w:val="Heading2"/>
        <w:jc w:val="both"/>
        <w:rPr>
          <w:sz w:val="32"/>
          <w:szCs w:val="32"/>
        </w:rPr>
      </w:pPr>
      <w:bookmarkStart w:id="37" w:name="_Toc67645993"/>
      <w:r w:rsidRPr="00623D5B">
        <w:rPr>
          <w:sz w:val="32"/>
          <w:szCs w:val="32"/>
        </w:rPr>
        <w:lastRenderedPageBreak/>
        <w:t>1.</w:t>
      </w:r>
      <w:r w:rsidR="004041FF" w:rsidRPr="00623D5B">
        <w:rPr>
          <w:sz w:val="32"/>
          <w:szCs w:val="32"/>
        </w:rPr>
        <w:t>4</w:t>
      </w:r>
      <w:r w:rsidRPr="00623D5B">
        <w:rPr>
          <w:sz w:val="32"/>
          <w:szCs w:val="32"/>
        </w:rPr>
        <w:t xml:space="preserve"> </w:t>
      </w:r>
      <w:r w:rsidR="00283F20" w:rsidRPr="00623D5B">
        <w:rPr>
          <w:sz w:val="32"/>
          <w:szCs w:val="32"/>
        </w:rPr>
        <w:t>RESEARCH ANALYSIS</w:t>
      </w:r>
      <w:bookmarkEnd w:id="36"/>
      <w:bookmarkEnd w:id="37"/>
    </w:p>
    <w:p w14:paraId="75979AC7" w14:textId="47E11C67" w:rsidR="00266986" w:rsidRPr="00623D5B" w:rsidRDefault="000528F2" w:rsidP="00B74DB6">
      <w:pPr>
        <w:pStyle w:val="Heading3"/>
        <w:jc w:val="both"/>
        <w:rPr>
          <w:sz w:val="28"/>
          <w:szCs w:val="28"/>
        </w:rPr>
      </w:pPr>
      <w:bookmarkStart w:id="38" w:name="_1.3.1_SURVEY_ANALYSIS"/>
      <w:bookmarkStart w:id="39" w:name="_Toc66478034"/>
      <w:bookmarkStart w:id="40" w:name="_Toc67645994"/>
      <w:bookmarkEnd w:id="38"/>
      <w:r w:rsidRPr="00623D5B">
        <w:rPr>
          <w:sz w:val="28"/>
          <w:szCs w:val="28"/>
        </w:rPr>
        <w:t>1.</w:t>
      </w:r>
      <w:r w:rsidR="004041FF" w:rsidRPr="00623D5B">
        <w:rPr>
          <w:sz w:val="28"/>
          <w:szCs w:val="28"/>
        </w:rPr>
        <w:t>4</w:t>
      </w:r>
      <w:r w:rsidRPr="00623D5B">
        <w:rPr>
          <w:sz w:val="28"/>
          <w:szCs w:val="28"/>
        </w:rPr>
        <w:t>.</w:t>
      </w:r>
      <w:r w:rsidR="00C13A33" w:rsidRPr="00623D5B">
        <w:rPr>
          <w:sz w:val="28"/>
          <w:szCs w:val="28"/>
        </w:rPr>
        <w:t xml:space="preserve">1 </w:t>
      </w:r>
      <w:r w:rsidR="00283F20" w:rsidRPr="00623D5B">
        <w:rPr>
          <w:sz w:val="28"/>
          <w:szCs w:val="28"/>
        </w:rPr>
        <w:t>SURVEY ANALYSIS</w:t>
      </w:r>
      <w:bookmarkEnd w:id="39"/>
      <w:bookmarkEnd w:id="40"/>
    </w:p>
    <w:p w14:paraId="3737E2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Q1.</w:t>
      </w:r>
    </w:p>
    <w:p w14:paraId="75EC2997" w14:textId="03E131F9" w:rsidR="00283F20" w:rsidRPr="00837618" w:rsidRDefault="5255E5BC" w:rsidP="00B74DB6">
      <w:pPr>
        <w:jc w:val="both"/>
        <w:rPr>
          <w:rFonts w:ascii="Verdana" w:hAnsi="Verdana"/>
          <w:b/>
          <w:bCs/>
          <w:sz w:val="24"/>
          <w:szCs w:val="24"/>
        </w:rPr>
      </w:pPr>
      <w:r w:rsidRPr="5B56E0A3">
        <w:rPr>
          <w:rFonts w:ascii="Verdana" w:hAnsi="Verdana"/>
          <w:sz w:val="24"/>
          <w:szCs w:val="24"/>
        </w:rPr>
        <w:t>User's</w:t>
      </w:r>
      <w:r w:rsidR="00283F20" w:rsidRPr="00837618">
        <w:rPr>
          <w:rFonts w:ascii="Verdana" w:hAnsi="Verdana"/>
          <w:sz w:val="24"/>
          <w:szCs w:val="24"/>
        </w:rPr>
        <w:t xml:space="preserve"> name</w:t>
      </w:r>
    </w:p>
    <w:p w14:paraId="000478E0"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question just asks the user to fill out their name. </w:t>
      </w:r>
    </w:p>
    <w:p w14:paraId="469DD5F5" w14:textId="77777777" w:rsidR="00283F20" w:rsidRPr="00837618" w:rsidRDefault="00283F20" w:rsidP="00B74DB6">
      <w:pPr>
        <w:jc w:val="both"/>
        <w:rPr>
          <w:rFonts w:ascii="Verdana" w:hAnsi="Verdana"/>
          <w:sz w:val="24"/>
          <w:szCs w:val="24"/>
        </w:rPr>
      </w:pPr>
    </w:p>
    <w:p w14:paraId="3025F4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Q2.</w:t>
      </w:r>
    </w:p>
    <w:p w14:paraId="54F56AAD" w14:textId="77777777" w:rsidR="00837618" w:rsidRDefault="00283F20" w:rsidP="00837618">
      <w:pPr>
        <w:keepNext/>
        <w:jc w:val="center"/>
      </w:pPr>
      <w:r w:rsidRPr="00837618">
        <w:rPr>
          <w:rFonts w:ascii="Verdana" w:hAnsi="Verdana"/>
          <w:noProof/>
          <w:sz w:val="24"/>
          <w:szCs w:val="24"/>
        </w:rPr>
        <w:drawing>
          <wp:inline distT="0" distB="0" distL="0" distR="0" wp14:anchorId="5139F7C2" wp14:editId="37E2B33B">
            <wp:extent cx="3766185" cy="182979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9206" cy="1874993"/>
                    </a:xfrm>
                    <a:prstGeom prst="rect">
                      <a:avLst/>
                    </a:prstGeom>
                    <a:noFill/>
                    <a:ln>
                      <a:noFill/>
                    </a:ln>
                  </pic:spPr>
                </pic:pic>
              </a:graphicData>
            </a:graphic>
          </wp:inline>
        </w:drawing>
      </w:r>
    </w:p>
    <w:p w14:paraId="33331CA8" w14:textId="69743445" w:rsidR="00837618" w:rsidRDefault="00837618" w:rsidP="00837618">
      <w:pPr>
        <w:pStyle w:val="Caption"/>
        <w:jc w:val="center"/>
      </w:pPr>
      <w:bookmarkStart w:id="41" w:name="_Toc67645432"/>
      <w:bookmarkStart w:id="42" w:name="_Toc67645938"/>
      <w:r>
        <w:t xml:space="preserve">Figure </w:t>
      </w:r>
      <w:r>
        <w:fldChar w:fldCharType="begin"/>
      </w:r>
      <w:r>
        <w:instrText xml:space="preserve"> SEQ Figure \* ARABIC </w:instrText>
      </w:r>
      <w:r>
        <w:fldChar w:fldCharType="separate"/>
      </w:r>
      <w:r w:rsidR="003960D0">
        <w:rPr>
          <w:noProof/>
        </w:rPr>
        <w:t>3</w:t>
      </w:r>
      <w:bookmarkEnd w:id="41"/>
      <w:bookmarkEnd w:id="42"/>
      <w:r>
        <w:fldChar w:fldCharType="end"/>
      </w:r>
    </w:p>
    <w:p w14:paraId="1E21D148"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As you can see from the above bar chart, we have 5 female and 6 male responses.</w:t>
      </w:r>
    </w:p>
    <w:p w14:paraId="12667281" w14:textId="7B845E46" w:rsidR="00905486" w:rsidRDefault="00905486" w:rsidP="00B74DB6">
      <w:pPr>
        <w:jc w:val="both"/>
        <w:rPr>
          <w:rFonts w:ascii="Verdana" w:hAnsi="Verdana"/>
          <w:b/>
          <w:bCs/>
          <w:sz w:val="24"/>
          <w:szCs w:val="24"/>
        </w:rPr>
      </w:pPr>
    </w:p>
    <w:p w14:paraId="7F436CF1" w14:textId="7B845E46" w:rsidR="00283F20" w:rsidRPr="00837618" w:rsidRDefault="00283F20" w:rsidP="00B74DB6">
      <w:pPr>
        <w:jc w:val="both"/>
        <w:rPr>
          <w:rFonts w:ascii="Verdana" w:hAnsi="Verdana"/>
          <w:b/>
          <w:bCs/>
          <w:noProof/>
          <w:sz w:val="24"/>
          <w:szCs w:val="24"/>
        </w:rPr>
      </w:pPr>
      <w:r w:rsidRPr="00837618">
        <w:rPr>
          <w:rFonts w:ascii="Verdana" w:hAnsi="Verdana"/>
          <w:b/>
          <w:bCs/>
          <w:sz w:val="24"/>
          <w:szCs w:val="24"/>
        </w:rPr>
        <w:t>Q3.</w:t>
      </w:r>
    </w:p>
    <w:p w14:paraId="2B40EC2F" w14:textId="77777777" w:rsidR="00837618" w:rsidRDefault="00283F20" w:rsidP="00837618">
      <w:pPr>
        <w:keepNext/>
        <w:jc w:val="center"/>
      </w:pPr>
      <w:r w:rsidRPr="00837618">
        <w:rPr>
          <w:rFonts w:ascii="Verdana" w:hAnsi="Verdana"/>
          <w:noProof/>
          <w:sz w:val="24"/>
          <w:szCs w:val="24"/>
        </w:rPr>
        <w:drawing>
          <wp:inline distT="0" distB="0" distL="0" distR="0" wp14:anchorId="0F02AB8A" wp14:editId="747B7D16">
            <wp:extent cx="49149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4247" b="6744"/>
                    <a:stretch/>
                  </pic:blipFill>
                  <pic:spPr bwMode="auto">
                    <a:xfrm>
                      <a:off x="0" y="0"/>
                      <a:ext cx="491490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E8AFAB6" w14:textId="7B845E46" w:rsidR="00B74DB6" w:rsidRPr="00837618" w:rsidRDefault="00837618" w:rsidP="00837618">
      <w:pPr>
        <w:pStyle w:val="Caption"/>
        <w:jc w:val="center"/>
        <w:rPr>
          <w:sz w:val="24"/>
          <w:szCs w:val="24"/>
        </w:rPr>
      </w:pPr>
      <w:bookmarkStart w:id="43" w:name="_Toc67645433"/>
      <w:bookmarkStart w:id="44" w:name="_Toc67645939"/>
      <w:r>
        <w:t xml:space="preserve">Figure </w:t>
      </w:r>
      <w:r>
        <w:fldChar w:fldCharType="begin"/>
      </w:r>
      <w:r>
        <w:instrText xml:space="preserve"> SEQ Figure \* ARABIC </w:instrText>
      </w:r>
      <w:r>
        <w:fldChar w:fldCharType="separate"/>
      </w:r>
      <w:r w:rsidR="003960D0">
        <w:rPr>
          <w:noProof/>
        </w:rPr>
        <w:t>4</w:t>
      </w:r>
      <w:bookmarkEnd w:id="43"/>
      <w:bookmarkEnd w:id="44"/>
      <w:r>
        <w:fldChar w:fldCharType="end"/>
      </w:r>
    </w:p>
    <w:p w14:paraId="0B4EC635" w14:textId="7B845E46"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was a vitally important question, as outlined in the above section. A baby’s sleeping pattern changes rapidly as they get older. The age of the babies add context to the rest of the answers in the survey. </w:t>
      </w:r>
    </w:p>
    <w:p w14:paraId="6816A070" w14:textId="77777777" w:rsidR="00283F20" w:rsidRPr="00837618" w:rsidRDefault="00283F20" w:rsidP="00B74DB6">
      <w:pPr>
        <w:pStyle w:val="ListParagraph"/>
        <w:ind w:left="408"/>
        <w:jc w:val="both"/>
        <w:rPr>
          <w:rFonts w:ascii="Verdana" w:hAnsi="Verdana"/>
          <w:sz w:val="24"/>
          <w:szCs w:val="24"/>
        </w:rPr>
      </w:pPr>
    </w:p>
    <w:p w14:paraId="4715E9F0" w14:textId="77777777" w:rsidR="00283F20" w:rsidRPr="00837618" w:rsidRDefault="00283F20" w:rsidP="00B74DB6">
      <w:pPr>
        <w:jc w:val="both"/>
        <w:rPr>
          <w:rFonts w:ascii="Verdana" w:hAnsi="Verdana"/>
          <w:b/>
          <w:bCs/>
          <w:noProof/>
          <w:sz w:val="24"/>
          <w:szCs w:val="24"/>
        </w:rPr>
      </w:pPr>
      <w:r w:rsidRPr="00837618">
        <w:rPr>
          <w:rFonts w:ascii="Verdana" w:hAnsi="Verdana"/>
          <w:b/>
          <w:bCs/>
          <w:sz w:val="24"/>
          <w:szCs w:val="24"/>
        </w:rPr>
        <w:lastRenderedPageBreak/>
        <w:t>Q4.</w:t>
      </w:r>
    </w:p>
    <w:p w14:paraId="4443212F" w14:textId="77777777" w:rsidR="00837618" w:rsidRDefault="00283F20" w:rsidP="00837618">
      <w:pPr>
        <w:keepNext/>
        <w:jc w:val="center"/>
      </w:pPr>
      <w:r w:rsidRPr="00837618">
        <w:rPr>
          <w:rFonts w:ascii="Verdana" w:hAnsi="Verdana"/>
          <w:noProof/>
          <w:sz w:val="24"/>
          <w:szCs w:val="24"/>
        </w:rPr>
        <w:drawing>
          <wp:inline distT="0" distB="0" distL="0" distR="0" wp14:anchorId="407A986C" wp14:editId="3A364293">
            <wp:extent cx="4267200" cy="2410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5549"/>
                    <a:stretch/>
                  </pic:blipFill>
                  <pic:spPr bwMode="auto">
                    <a:xfrm>
                      <a:off x="0" y="0"/>
                      <a:ext cx="426720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3BCF78CF" w14:textId="6D71ECD8" w:rsidR="00837618" w:rsidRDefault="00837618" w:rsidP="00837618">
      <w:pPr>
        <w:pStyle w:val="Caption"/>
        <w:jc w:val="center"/>
      </w:pPr>
      <w:bookmarkStart w:id="45" w:name="_Toc67645434"/>
      <w:bookmarkStart w:id="46" w:name="_Toc67645940"/>
      <w:r>
        <w:t xml:space="preserve">Figure </w:t>
      </w:r>
      <w:r>
        <w:fldChar w:fldCharType="begin"/>
      </w:r>
      <w:r>
        <w:instrText xml:space="preserve"> SEQ Figure \* ARABIC </w:instrText>
      </w:r>
      <w:r>
        <w:fldChar w:fldCharType="separate"/>
      </w:r>
      <w:r w:rsidR="003960D0">
        <w:rPr>
          <w:noProof/>
        </w:rPr>
        <w:t>5</w:t>
      </w:r>
      <w:bookmarkEnd w:id="45"/>
      <w:bookmarkEnd w:id="46"/>
      <w:r>
        <w:fldChar w:fldCharType="end"/>
      </w:r>
    </w:p>
    <w:p w14:paraId="10EE865D"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Most of the people who answered this survey had male babies. </w:t>
      </w:r>
    </w:p>
    <w:p w14:paraId="003920C7" w14:textId="77777777" w:rsidR="006A20A7" w:rsidRPr="0018083E" w:rsidRDefault="006A20A7" w:rsidP="0018083E">
      <w:pPr>
        <w:jc w:val="both"/>
        <w:rPr>
          <w:rFonts w:ascii="Verdana" w:hAnsi="Verdana"/>
          <w:sz w:val="24"/>
          <w:szCs w:val="24"/>
        </w:rPr>
      </w:pPr>
    </w:p>
    <w:p w14:paraId="683BA8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Q5.</w:t>
      </w:r>
    </w:p>
    <w:p w14:paraId="4D7B54C3" w14:textId="77777777" w:rsidR="00C0239D" w:rsidRDefault="00283F20" w:rsidP="00C0239D">
      <w:pPr>
        <w:keepNext/>
        <w:jc w:val="center"/>
      </w:pPr>
      <w:r w:rsidRPr="00837618">
        <w:rPr>
          <w:rFonts w:ascii="Verdana" w:hAnsi="Verdana"/>
          <w:noProof/>
          <w:sz w:val="24"/>
          <w:szCs w:val="24"/>
        </w:rPr>
        <w:drawing>
          <wp:inline distT="0" distB="0" distL="0" distR="0" wp14:anchorId="4EA4C4FD" wp14:editId="2225F19B">
            <wp:extent cx="5383033" cy="255852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9219" cy="2580473"/>
                    </a:xfrm>
                    <a:prstGeom prst="rect">
                      <a:avLst/>
                    </a:prstGeom>
                    <a:noFill/>
                    <a:ln>
                      <a:noFill/>
                    </a:ln>
                  </pic:spPr>
                </pic:pic>
              </a:graphicData>
            </a:graphic>
          </wp:inline>
        </w:drawing>
      </w:r>
    </w:p>
    <w:p w14:paraId="02761909" w14:textId="4AD41FDD" w:rsidR="00283F20" w:rsidRPr="00C0239D" w:rsidRDefault="00C0239D" w:rsidP="00C0239D">
      <w:pPr>
        <w:pStyle w:val="Caption"/>
        <w:jc w:val="center"/>
        <w:rPr>
          <w:sz w:val="24"/>
          <w:szCs w:val="24"/>
        </w:rPr>
      </w:pPr>
      <w:bookmarkStart w:id="47" w:name="_Toc67645435"/>
      <w:bookmarkStart w:id="48" w:name="_Toc67645941"/>
      <w:r>
        <w:t xml:space="preserve">Figure </w:t>
      </w:r>
      <w:r>
        <w:fldChar w:fldCharType="begin"/>
      </w:r>
      <w:r>
        <w:instrText xml:space="preserve"> SEQ Figure \* ARABIC </w:instrText>
      </w:r>
      <w:r>
        <w:fldChar w:fldCharType="separate"/>
      </w:r>
      <w:r w:rsidR="003960D0">
        <w:rPr>
          <w:noProof/>
        </w:rPr>
        <w:t>6</w:t>
      </w:r>
      <w:bookmarkEnd w:id="47"/>
      <w:bookmarkEnd w:id="48"/>
      <w:r>
        <w:fldChar w:fldCharType="end"/>
      </w:r>
      <w:r w:rsidR="00283F20" w:rsidRPr="00837618">
        <w:rPr>
          <w:rFonts w:ascii="Verdana" w:hAnsi="Verdana"/>
          <w:sz w:val="24"/>
          <w:szCs w:val="24"/>
        </w:rPr>
        <w:t xml:space="preserve">  </w:t>
      </w:r>
    </w:p>
    <w:p w14:paraId="42F399B6" w14:textId="7B845E46" w:rsidR="006A20A7" w:rsidRDefault="006A20A7" w:rsidP="00B74DB6">
      <w:pPr>
        <w:jc w:val="both"/>
        <w:rPr>
          <w:rFonts w:ascii="Verdana" w:hAnsi="Verdana"/>
          <w:b/>
          <w:bCs/>
          <w:sz w:val="24"/>
          <w:szCs w:val="24"/>
        </w:rPr>
      </w:pPr>
    </w:p>
    <w:p w14:paraId="2648522F" w14:textId="7B845E46" w:rsidR="00905486" w:rsidRDefault="00905486" w:rsidP="00B74DB6">
      <w:pPr>
        <w:jc w:val="both"/>
        <w:rPr>
          <w:rFonts w:ascii="Verdana" w:hAnsi="Verdana"/>
          <w:b/>
          <w:bCs/>
          <w:sz w:val="24"/>
          <w:szCs w:val="24"/>
        </w:rPr>
      </w:pPr>
    </w:p>
    <w:p w14:paraId="026F6868" w14:textId="7B845E46" w:rsidR="00905486" w:rsidRDefault="00905486" w:rsidP="00B74DB6">
      <w:pPr>
        <w:jc w:val="both"/>
        <w:rPr>
          <w:rFonts w:ascii="Verdana" w:hAnsi="Verdana"/>
          <w:b/>
          <w:bCs/>
          <w:sz w:val="24"/>
          <w:szCs w:val="24"/>
        </w:rPr>
      </w:pPr>
    </w:p>
    <w:p w14:paraId="664EDB5A" w14:textId="7B845E46" w:rsidR="00905486" w:rsidRDefault="00905486" w:rsidP="00B74DB6">
      <w:pPr>
        <w:jc w:val="both"/>
        <w:rPr>
          <w:rFonts w:ascii="Verdana" w:hAnsi="Verdana"/>
          <w:b/>
          <w:bCs/>
          <w:sz w:val="24"/>
          <w:szCs w:val="24"/>
        </w:rPr>
      </w:pPr>
    </w:p>
    <w:p w14:paraId="22C81500" w14:textId="70DA6CFA" w:rsidR="0018083E" w:rsidRDefault="0018083E" w:rsidP="00B74DB6">
      <w:pPr>
        <w:jc w:val="both"/>
        <w:rPr>
          <w:rFonts w:ascii="Verdana" w:hAnsi="Verdana"/>
          <w:b/>
          <w:bCs/>
          <w:sz w:val="24"/>
          <w:szCs w:val="24"/>
        </w:rPr>
      </w:pPr>
    </w:p>
    <w:p w14:paraId="069393B5" w14:textId="77777777" w:rsidR="0018083E" w:rsidRPr="00837618" w:rsidRDefault="0018083E" w:rsidP="00B74DB6">
      <w:pPr>
        <w:jc w:val="both"/>
        <w:rPr>
          <w:rFonts w:ascii="Verdana" w:hAnsi="Verdana"/>
          <w:b/>
          <w:bCs/>
          <w:sz w:val="24"/>
          <w:szCs w:val="24"/>
        </w:rPr>
      </w:pPr>
    </w:p>
    <w:p w14:paraId="0FF9B952" w14:textId="65F94B09" w:rsidR="00C0239D" w:rsidRDefault="00283F20" w:rsidP="00C0239D">
      <w:pPr>
        <w:jc w:val="both"/>
        <w:rPr>
          <w:rFonts w:ascii="Verdana" w:hAnsi="Verdana"/>
          <w:noProof/>
          <w:sz w:val="24"/>
          <w:szCs w:val="24"/>
        </w:rPr>
      </w:pPr>
      <w:r w:rsidRPr="00837618">
        <w:rPr>
          <w:rFonts w:ascii="Verdana" w:hAnsi="Verdana"/>
          <w:b/>
          <w:bCs/>
          <w:sz w:val="24"/>
          <w:szCs w:val="24"/>
        </w:rPr>
        <w:lastRenderedPageBreak/>
        <w:t>Q6.</w:t>
      </w:r>
    </w:p>
    <w:p w14:paraId="76E2C514" w14:textId="77777777" w:rsidR="00676C8E" w:rsidRDefault="00283F20" w:rsidP="00676C8E">
      <w:pPr>
        <w:keepNext/>
        <w:jc w:val="both"/>
      </w:pPr>
      <w:r w:rsidRPr="00837618">
        <w:rPr>
          <w:rFonts w:ascii="Verdana" w:hAnsi="Verdana"/>
          <w:noProof/>
          <w:sz w:val="24"/>
          <w:szCs w:val="24"/>
        </w:rPr>
        <w:drawing>
          <wp:inline distT="0" distB="0" distL="0" distR="0" wp14:anchorId="24B29D07" wp14:editId="733EE796">
            <wp:extent cx="5811023" cy="276194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3924" cy="2768074"/>
                    </a:xfrm>
                    <a:prstGeom prst="rect">
                      <a:avLst/>
                    </a:prstGeom>
                    <a:noFill/>
                    <a:ln>
                      <a:noFill/>
                    </a:ln>
                  </pic:spPr>
                </pic:pic>
              </a:graphicData>
            </a:graphic>
          </wp:inline>
        </w:drawing>
      </w:r>
    </w:p>
    <w:p w14:paraId="21A65724" w14:textId="4C0B4E2D" w:rsidR="00C0239D" w:rsidRDefault="00676C8E" w:rsidP="00676C8E">
      <w:pPr>
        <w:pStyle w:val="Caption"/>
        <w:jc w:val="center"/>
        <w:rPr>
          <w:sz w:val="24"/>
          <w:szCs w:val="24"/>
        </w:rPr>
      </w:pPr>
      <w:bookmarkStart w:id="49" w:name="_Toc67645436"/>
      <w:bookmarkStart w:id="50" w:name="_Toc67645942"/>
      <w:r>
        <w:t xml:space="preserve">Figure </w:t>
      </w:r>
      <w:r>
        <w:fldChar w:fldCharType="begin"/>
      </w:r>
      <w:r>
        <w:instrText xml:space="preserve"> SEQ Figure \* ARABIC </w:instrText>
      </w:r>
      <w:r>
        <w:fldChar w:fldCharType="separate"/>
      </w:r>
      <w:r w:rsidR="003960D0">
        <w:rPr>
          <w:noProof/>
        </w:rPr>
        <w:t>7</w:t>
      </w:r>
      <w:bookmarkEnd w:id="49"/>
      <w:bookmarkEnd w:id="50"/>
      <w:r>
        <w:fldChar w:fldCharType="end"/>
      </w:r>
    </w:p>
    <w:p w14:paraId="17590959" w14:textId="47055F57" w:rsidR="00283F20"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seen from the above graph there is a huge variation in the amount of sleep each child is getting per night and the number of times they wake. A factor in this is the individuality of the child resulting in some babies sleeping more than others. This primary research also highlighted that another factor to be examined is the age of each baby. Breaking this down to the different age ranges we can examine this information more accurately. </w:t>
      </w:r>
    </w:p>
    <w:p w14:paraId="34275B5B" w14:textId="77777777" w:rsidR="00676C8E" w:rsidRPr="00837618" w:rsidRDefault="00676C8E" w:rsidP="00676C8E">
      <w:pPr>
        <w:pStyle w:val="ListParagraph"/>
        <w:ind w:left="408"/>
        <w:jc w:val="both"/>
        <w:rPr>
          <w:rFonts w:ascii="Verdana" w:hAnsi="Verdana"/>
          <w:sz w:val="24"/>
          <w:szCs w:val="24"/>
        </w:rPr>
      </w:pPr>
    </w:p>
    <w:p w14:paraId="4DC85B9F" w14:textId="77777777" w:rsidR="00283F20" w:rsidRPr="00837618" w:rsidRDefault="00283F20" w:rsidP="00B74DB6">
      <w:pPr>
        <w:pStyle w:val="ListParagraph"/>
        <w:jc w:val="both"/>
        <w:rPr>
          <w:rFonts w:ascii="Verdana" w:hAnsi="Verdana"/>
          <w:sz w:val="24"/>
          <w:szCs w:val="24"/>
        </w:rPr>
      </w:pPr>
    </w:p>
    <w:p w14:paraId="1A6FB6C2"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1–6-month age range</w:t>
      </w:r>
    </w:p>
    <w:p w14:paraId="4AC2FBB4"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number of hours sleep per night for the babies in this age range is 7.6, With each baby waking on average 1.6 times per night. </w:t>
      </w:r>
    </w:p>
    <w:p w14:paraId="353F1051"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 year old</w:t>
      </w:r>
    </w:p>
    <w:p w14:paraId="4F61CACB"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sleep for babies at this range is 8.75 hours per night with each baby waking up on average 1 time per night. </w:t>
      </w:r>
    </w:p>
    <w:p w14:paraId="75AD9FA4"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2-3 years</w:t>
      </w:r>
    </w:p>
    <w:p w14:paraId="20D244E0" w14:textId="367D8F5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Babies on average slept for 10 hours per night with waking during the night being </w:t>
      </w:r>
      <w:r w:rsidR="01FD4B32" w:rsidRPr="18C229ED">
        <w:rPr>
          <w:rFonts w:ascii="Verdana" w:hAnsi="Verdana"/>
          <w:sz w:val="24"/>
          <w:szCs w:val="24"/>
        </w:rPr>
        <w:t>an exceedingly</w:t>
      </w:r>
      <w:r w:rsidRPr="00837618">
        <w:rPr>
          <w:rFonts w:ascii="Verdana" w:hAnsi="Verdana"/>
          <w:sz w:val="24"/>
          <w:szCs w:val="24"/>
        </w:rPr>
        <w:t xml:space="preserve"> rare occurrence. </w:t>
      </w:r>
    </w:p>
    <w:p w14:paraId="3DA9073D"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3-5</w:t>
      </w:r>
    </w:p>
    <w:p w14:paraId="18877C0A" w14:textId="64B31DB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sleeping pattern on average matches very closely to that of the 2–3-year age range with babies sleeping for about 10 hours and waking up during the night being a rare occurrence. </w:t>
      </w:r>
    </w:p>
    <w:p w14:paraId="20AE4D0C" w14:textId="64E88839" w:rsidR="00283F20" w:rsidRDefault="00283F20" w:rsidP="00B74DB6">
      <w:pPr>
        <w:pStyle w:val="ListParagraph"/>
        <w:ind w:left="408" w:firstLine="312"/>
        <w:jc w:val="both"/>
        <w:rPr>
          <w:rFonts w:ascii="Verdana" w:hAnsi="Verdana"/>
          <w:sz w:val="24"/>
          <w:szCs w:val="24"/>
        </w:rPr>
      </w:pPr>
    </w:p>
    <w:p w14:paraId="47BEEE90" w14:textId="669634FC" w:rsidR="00676C8E" w:rsidRDefault="00676C8E" w:rsidP="00B74DB6">
      <w:pPr>
        <w:pStyle w:val="ListParagraph"/>
        <w:ind w:left="408" w:firstLine="312"/>
        <w:jc w:val="both"/>
        <w:rPr>
          <w:rFonts w:ascii="Verdana" w:hAnsi="Verdana"/>
          <w:sz w:val="24"/>
          <w:szCs w:val="24"/>
        </w:rPr>
      </w:pPr>
    </w:p>
    <w:p w14:paraId="2B7B8429" w14:textId="77777777" w:rsidR="0018083E" w:rsidRPr="00837618" w:rsidRDefault="0018083E" w:rsidP="00B74DB6">
      <w:pPr>
        <w:pStyle w:val="ListParagraph"/>
        <w:ind w:left="408" w:firstLine="312"/>
        <w:jc w:val="both"/>
        <w:rPr>
          <w:rFonts w:ascii="Verdana" w:hAnsi="Verdana"/>
          <w:sz w:val="24"/>
          <w:szCs w:val="24"/>
        </w:rPr>
      </w:pPr>
    </w:p>
    <w:p w14:paraId="30598E87"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lastRenderedPageBreak/>
        <w:t>Q7.</w:t>
      </w:r>
    </w:p>
    <w:p w14:paraId="76BD8EB5" w14:textId="77777777" w:rsidR="00283F20" w:rsidRPr="00837618" w:rsidRDefault="00283F20" w:rsidP="00B74DB6">
      <w:pPr>
        <w:jc w:val="both"/>
        <w:rPr>
          <w:rFonts w:ascii="Verdana" w:hAnsi="Verdana"/>
          <w:sz w:val="24"/>
          <w:szCs w:val="24"/>
        </w:rPr>
      </w:pPr>
      <w:r w:rsidRPr="00837618">
        <w:rPr>
          <w:rFonts w:ascii="Verdana" w:hAnsi="Verdana"/>
          <w:sz w:val="24"/>
          <w:szCs w:val="24"/>
        </w:rPr>
        <w:t xml:space="preserve">Is your house usually noisy? </w:t>
      </w:r>
    </w:p>
    <w:p w14:paraId="6118A266" w14:textId="77777777" w:rsidR="00283F20" w:rsidRPr="00837618" w:rsidRDefault="00283F20" w:rsidP="00B74DB6">
      <w:pPr>
        <w:jc w:val="both"/>
        <w:rPr>
          <w:rFonts w:ascii="Verdana" w:hAnsi="Verdana"/>
          <w:noProof/>
          <w:sz w:val="24"/>
          <w:szCs w:val="24"/>
        </w:rPr>
      </w:pPr>
    </w:p>
    <w:p w14:paraId="3023A999" w14:textId="77777777" w:rsidR="00676C8E" w:rsidRDefault="00283F20" w:rsidP="00676C8E">
      <w:pPr>
        <w:keepNext/>
        <w:jc w:val="center"/>
      </w:pPr>
      <w:r w:rsidRPr="00837618">
        <w:rPr>
          <w:rFonts w:ascii="Verdana" w:hAnsi="Verdana"/>
          <w:noProof/>
          <w:sz w:val="24"/>
          <w:szCs w:val="24"/>
        </w:rPr>
        <w:drawing>
          <wp:inline distT="0" distB="0" distL="0" distR="0" wp14:anchorId="4F4761B9" wp14:editId="205FBD82">
            <wp:extent cx="3372929" cy="1702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6696"/>
                    <a:stretch/>
                  </pic:blipFill>
                  <pic:spPr bwMode="auto">
                    <a:xfrm>
                      <a:off x="0" y="0"/>
                      <a:ext cx="3385942" cy="1709413"/>
                    </a:xfrm>
                    <a:prstGeom prst="rect">
                      <a:avLst/>
                    </a:prstGeom>
                    <a:noFill/>
                    <a:ln>
                      <a:noFill/>
                    </a:ln>
                    <a:extLst>
                      <a:ext uri="{53640926-AAD7-44D8-BBD7-CCE9431645EC}">
                        <a14:shadowObscured xmlns:a14="http://schemas.microsoft.com/office/drawing/2010/main"/>
                      </a:ext>
                    </a:extLst>
                  </pic:spPr>
                </pic:pic>
              </a:graphicData>
            </a:graphic>
          </wp:inline>
        </w:drawing>
      </w:r>
    </w:p>
    <w:p w14:paraId="4D98D433" w14:textId="1A2560E2" w:rsidR="006A20A7" w:rsidRPr="005C06D5" w:rsidRDefault="00676C8E" w:rsidP="005C06D5">
      <w:pPr>
        <w:pStyle w:val="Caption"/>
        <w:jc w:val="center"/>
      </w:pPr>
      <w:bookmarkStart w:id="51" w:name="_Toc67645437"/>
      <w:bookmarkStart w:id="52" w:name="_Toc67645943"/>
      <w:r>
        <w:t xml:space="preserve">Figure </w:t>
      </w:r>
      <w:r>
        <w:fldChar w:fldCharType="begin"/>
      </w:r>
      <w:r>
        <w:instrText xml:space="preserve"> SEQ Figure \* ARABIC </w:instrText>
      </w:r>
      <w:r>
        <w:fldChar w:fldCharType="separate"/>
      </w:r>
      <w:r w:rsidR="003960D0">
        <w:rPr>
          <w:noProof/>
        </w:rPr>
        <w:t>8</w:t>
      </w:r>
      <w:bookmarkEnd w:id="51"/>
      <w:bookmarkEnd w:id="52"/>
      <w:r>
        <w:fldChar w:fldCharType="end"/>
      </w:r>
    </w:p>
    <w:p w14:paraId="4C737BE4"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Q8.</w:t>
      </w:r>
    </w:p>
    <w:p w14:paraId="6C56E62C" w14:textId="77777777" w:rsidR="0018083E" w:rsidRDefault="00283F20" w:rsidP="0018083E">
      <w:pPr>
        <w:keepNext/>
        <w:jc w:val="center"/>
      </w:pPr>
      <w:r w:rsidRPr="00837618">
        <w:rPr>
          <w:rFonts w:ascii="Verdana" w:hAnsi="Verdana"/>
          <w:noProof/>
          <w:sz w:val="24"/>
          <w:szCs w:val="24"/>
        </w:rPr>
        <w:drawing>
          <wp:inline distT="0" distB="0" distL="0" distR="0" wp14:anchorId="5037A32B" wp14:editId="017B811E">
            <wp:extent cx="3731012" cy="1667507"/>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7703" cy="1755414"/>
                    </a:xfrm>
                    <a:prstGeom prst="rect">
                      <a:avLst/>
                    </a:prstGeom>
                    <a:noFill/>
                    <a:ln>
                      <a:noFill/>
                    </a:ln>
                  </pic:spPr>
                </pic:pic>
              </a:graphicData>
            </a:graphic>
          </wp:inline>
        </w:drawing>
      </w:r>
    </w:p>
    <w:p w14:paraId="1BCE9676" w14:textId="3544661C" w:rsidR="005C06D5" w:rsidRDefault="0018083E" w:rsidP="0018083E">
      <w:pPr>
        <w:pStyle w:val="Caption"/>
        <w:jc w:val="center"/>
      </w:pPr>
      <w:bookmarkStart w:id="53" w:name="_Toc67645438"/>
      <w:bookmarkStart w:id="54" w:name="_Toc67645944"/>
      <w:r>
        <w:t xml:space="preserve">Figure </w:t>
      </w:r>
      <w:r>
        <w:fldChar w:fldCharType="begin"/>
      </w:r>
      <w:r>
        <w:instrText xml:space="preserve"> SEQ Figure \* ARABIC </w:instrText>
      </w:r>
      <w:r>
        <w:fldChar w:fldCharType="separate"/>
      </w:r>
      <w:r w:rsidR="003960D0">
        <w:rPr>
          <w:noProof/>
        </w:rPr>
        <w:t>9</w:t>
      </w:r>
      <w:bookmarkEnd w:id="53"/>
      <w:bookmarkEnd w:id="54"/>
      <w:r>
        <w:fldChar w:fldCharType="end"/>
      </w:r>
    </w:p>
    <w:p w14:paraId="024AC470" w14:textId="11599A1B" w:rsidR="00283F20" w:rsidRPr="00837618" w:rsidRDefault="00283F20" w:rsidP="00B74DB6">
      <w:pPr>
        <w:pStyle w:val="ListParagraph"/>
        <w:numPr>
          <w:ilvl w:val="0"/>
          <w:numId w:val="9"/>
        </w:numPr>
        <w:jc w:val="both"/>
        <w:rPr>
          <w:rFonts w:ascii="Verdana" w:hAnsi="Verdana"/>
          <w:sz w:val="24"/>
          <w:szCs w:val="24"/>
        </w:rPr>
      </w:pPr>
      <w:r w:rsidRPr="00837618">
        <w:rPr>
          <w:rFonts w:ascii="Verdana" w:hAnsi="Verdana"/>
          <w:sz w:val="24"/>
          <w:szCs w:val="24"/>
        </w:rPr>
        <w:t xml:space="preserve">During our survey research, we discovered that the noise levels and temperatures in a house may affect how well a baby sleeps. Examining the data, it is difficult to draw a clear conclusion as the sample size of answers is too small. They may be something we examine further for a major project. </w:t>
      </w:r>
    </w:p>
    <w:p w14:paraId="473B667C" w14:textId="109F83F6" w:rsidR="00283F20" w:rsidRDefault="00283F20" w:rsidP="00B74DB6">
      <w:pPr>
        <w:jc w:val="both"/>
        <w:rPr>
          <w:rFonts w:ascii="Verdana" w:hAnsi="Verdana"/>
          <w:sz w:val="24"/>
          <w:szCs w:val="24"/>
        </w:rPr>
      </w:pPr>
    </w:p>
    <w:p w14:paraId="52962D63" w14:textId="66581192" w:rsidR="0018083E" w:rsidRDefault="0018083E" w:rsidP="00B74DB6">
      <w:pPr>
        <w:jc w:val="both"/>
        <w:rPr>
          <w:rFonts w:ascii="Verdana" w:hAnsi="Verdana"/>
          <w:sz w:val="24"/>
          <w:szCs w:val="24"/>
        </w:rPr>
      </w:pPr>
    </w:p>
    <w:p w14:paraId="5BA6E960" w14:textId="2D53F1D3" w:rsidR="0018083E" w:rsidRDefault="0018083E" w:rsidP="00B74DB6">
      <w:pPr>
        <w:jc w:val="both"/>
        <w:rPr>
          <w:rFonts w:ascii="Verdana" w:hAnsi="Verdana"/>
          <w:sz w:val="24"/>
          <w:szCs w:val="24"/>
        </w:rPr>
      </w:pPr>
    </w:p>
    <w:p w14:paraId="0870FF5A" w14:textId="7200CF0C" w:rsidR="0018083E" w:rsidRDefault="0018083E" w:rsidP="00B74DB6">
      <w:pPr>
        <w:jc w:val="both"/>
        <w:rPr>
          <w:rFonts w:ascii="Verdana" w:hAnsi="Verdana"/>
          <w:sz w:val="24"/>
          <w:szCs w:val="24"/>
        </w:rPr>
      </w:pPr>
    </w:p>
    <w:p w14:paraId="2413F7C5" w14:textId="2D151683" w:rsidR="0018083E" w:rsidRDefault="0018083E" w:rsidP="00B74DB6">
      <w:pPr>
        <w:jc w:val="both"/>
        <w:rPr>
          <w:rFonts w:ascii="Verdana" w:hAnsi="Verdana"/>
          <w:sz w:val="24"/>
          <w:szCs w:val="24"/>
        </w:rPr>
      </w:pPr>
    </w:p>
    <w:p w14:paraId="1D0D602E" w14:textId="252F8E38" w:rsidR="0018083E" w:rsidRDefault="0018083E" w:rsidP="00B74DB6">
      <w:pPr>
        <w:jc w:val="both"/>
        <w:rPr>
          <w:rFonts w:ascii="Verdana" w:hAnsi="Verdana"/>
          <w:sz w:val="24"/>
          <w:szCs w:val="24"/>
        </w:rPr>
      </w:pPr>
    </w:p>
    <w:p w14:paraId="2C6FB517" w14:textId="5482F66A" w:rsidR="0018083E" w:rsidRDefault="0018083E" w:rsidP="00B74DB6">
      <w:pPr>
        <w:jc w:val="both"/>
        <w:rPr>
          <w:rFonts w:ascii="Verdana" w:hAnsi="Verdana"/>
          <w:sz w:val="24"/>
          <w:szCs w:val="24"/>
        </w:rPr>
      </w:pPr>
    </w:p>
    <w:p w14:paraId="3F343027" w14:textId="77777777" w:rsidR="0018083E" w:rsidRPr="00837618" w:rsidRDefault="0018083E" w:rsidP="00B74DB6">
      <w:pPr>
        <w:jc w:val="both"/>
        <w:rPr>
          <w:rFonts w:ascii="Verdana" w:hAnsi="Verdana"/>
          <w:sz w:val="24"/>
          <w:szCs w:val="24"/>
        </w:rPr>
      </w:pPr>
    </w:p>
    <w:p w14:paraId="4CD778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lastRenderedPageBreak/>
        <w:t>Q9.</w:t>
      </w:r>
    </w:p>
    <w:p w14:paraId="08EC70BD" w14:textId="77777777" w:rsidR="0018083E" w:rsidRDefault="00283F20" w:rsidP="0018083E">
      <w:pPr>
        <w:keepNext/>
        <w:jc w:val="both"/>
      </w:pPr>
      <w:r w:rsidRPr="00837618">
        <w:rPr>
          <w:rFonts w:ascii="Verdana" w:hAnsi="Verdana"/>
          <w:noProof/>
          <w:sz w:val="24"/>
          <w:szCs w:val="24"/>
        </w:rPr>
        <w:drawing>
          <wp:inline distT="0" distB="0" distL="0" distR="0" wp14:anchorId="7A150854" wp14:editId="13ED73B5">
            <wp:extent cx="5731510" cy="24104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4EB8A7A4" w14:textId="78BE3606" w:rsidR="00551094" w:rsidRPr="00837618" w:rsidRDefault="0018083E" w:rsidP="0018083E">
      <w:pPr>
        <w:pStyle w:val="Caption"/>
        <w:jc w:val="center"/>
        <w:rPr>
          <w:sz w:val="24"/>
          <w:szCs w:val="24"/>
        </w:rPr>
      </w:pPr>
      <w:bookmarkStart w:id="55" w:name="_Toc67645439"/>
      <w:bookmarkStart w:id="56" w:name="_Toc67645945"/>
      <w:r>
        <w:t xml:space="preserve">Figure </w:t>
      </w:r>
      <w:r>
        <w:fldChar w:fldCharType="begin"/>
      </w:r>
      <w:r>
        <w:instrText xml:space="preserve"> SEQ Figure \* ARABIC </w:instrText>
      </w:r>
      <w:r>
        <w:fldChar w:fldCharType="separate"/>
      </w:r>
      <w:r w:rsidR="003960D0">
        <w:rPr>
          <w:noProof/>
        </w:rPr>
        <w:t>10</w:t>
      </w:r>
      <w:bookmarkEnd w:id="55"/>
      <w:bookmarkEnd w:id="56"/>
      <w:r>
        <w:fldChar w:fldCharType="end"/>
      </w:r>
    </w:p>
    <w:p w14:paraId="3B4222FE"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you can see from the above graph the number of parents who use sounds/lullabies to soothe their babies is very high, this confirms the research we carried out. </w:t>
      </w:r>
    </w:p>
    <w:p w14:paraId="73454742" w14:textId="15F294EE" w:rsidR="00283F20" w:rsidRPr="00837618" w:rsidRDefault="00283F20" w:rsidP="00B74DB6">
      <w:pPr>
        <w:jc w:val="both"/>
        <w:rPr>
          <w:rFonts w:ascii="Verdana" w:hAnsi="Verdana"/>
          <w:sz w:val="24"/>
          <w:szCs w:val="24"/>
        </w:rPr>
      </w:pPr>
    </w:p>
    <w:p w14:paraId="43CBA43D"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Q10.</w:t>
      </w:r>
    </w:p>
    <w:p w14:paraId="76689C56" w14:textId="77777777" w:rsidR="00283F20" w:rsidRPr="00837618" w:rsidRDefault="00283F20" w:rsidP="00B74DB6">
      <w:pPr>
        <w:ind w:firstLine="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Can you tell us what do you usually use to stop your child from crying?</w:t>
      </w:r>
    </w:p>
    <w:p w14:paraId="264289D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holding their hand, soother</w:t>
      </w:r>
    </w:p>
    <w:p w14:paraId="61AE43C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White noise machine</w:t>
      </w:r>
    </w:p>
    <w:p w14:paraId="756B519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Rocking</w:t>
      </w:r>
    </w:p>
    <w:p w14:paraId="3125999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walk her in my arms, sing, dance gently.</w:t>
      </w:r>
    </w:p>
    <w:p w14:paraId="0A83302C"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 if necessary but will allow a certain amount of crying when getting used to getting themselves to sleep.</w:t>
      </w:r>
    </w:p>
    <w:p w14:paraId="65DBBF6E"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soothe, check for anything wrong - nappy etc...</w:t>
      </w:r>
    </w:p>
    <w:p w14:paraId="3A4BC8A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Technique called verbal reassurance.</w:t>
      </w:r>
    </w:p>
    <w:p w14:paraId="085EC6BB"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Cuddles</w:t>
      </w:r>
    </w:p>
    <w:p w14:paraId="36FAAFA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Pick up the baby and comfort her. Breast feed if very unsettled</w:t>
      </w:r>
    </w:p>
    <w:p w14:paraId="4A316A9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Sing</w:t>
      </w:r>
    </w:p>
    <w:p w14:paraId="64D3034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Her mother’s breast, alternatively some bobbing and gentle shaking while whispering or singing soothing noises to her.</w:t>
      </w:r>
    </w:p>
    <w:p w14:paraId="0E31FEF5"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64A8CCEB" w14:textId="5090EAAA" w:rsidR="00283F20" w:rsidRPr="00837618" w:rsidRDefault="00283F20" w:rsidP="008349B9">
      <w:pPr>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Above you can see a list of ways parents comfort their babies, again an audio function is highlighted. Both white noise and singing are listed as ways of soothing their babies. Confirming the need for this feature on our project. </w:t>
      </w:r>
    </w:p>
    <w:p w14:paraId="3ACA427E"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7C659D8F"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lastRenderedPageBreak/>
        <w:t xml:space="preserve">Q11. </w:t>
      </w:r>
    </w:p>
    <w:p w14:paraId="615A6338" w14:textId="77777777" w:rsidR="00283F20" w:rsidRPr="00837618" w:rsidRDefault="00283F20" w:rsidP="00B74DB6">
      <w:pPr>
        <w:ind w:left="720"/>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If your baby wakes briefly during the night how often will he/she fall back asleep without being picked up/comforted?</w:t>
      </w:r>
    </w:p>
    <w:p w14:paraId="22691438" w14:textId="77777777" w:rsidR="0018083E" w:rsidRDefault="00283F20" w:rsidP="0018083E">
      <w:pPr>
        <w:keepNext/>
        <w:jc w:val="both"/>
      </w:pPr>
      <w:r w:rsidRPr="00837618">
        <w:rPr>
          <w:rFonts w:ascii="Verdana" w:hAnsi="Verdana" w:cstheme="minorHAnsi"/>
          <w:noProof/>
          <w:color w:val="202124"/>
          <w:spacing w:val="2"/>
          <w:sz w:val="24"/>
          <w:szCs w:val="24"/>
          <w:shd w:val="clear" w:color="auto" w:fill="FFFFFF"/>
        </w:rPr>
        <w:drawing>
          <wp:inline distT="0" distB="0" distL="0" distR="0" wp14:anchorId="177CA911" wp14:editId="246EC180">
            <wp:extent cx="5731510" cy="26015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037314E7" w14:textId="2E58468A" w:rsidR="008349B9" w:rsidRDefault="0018083E" w:rsidP="0018083E">
      <w:pPr>
        <w:pStyle w:val="Caption"/>
        <w:jc w:val="center"/>
      </w:pPr>
      <w:bookmarkStart w:id="57" w:name="_Toc67645440"/>
      <w:bookmarkStart w:id="58" w:name="_Toc67645946"/>
      <w:r>
        <w:t xml:space="preserve">Figure </w:t>
      </w:r>
      <w:r>
        <w:fldChar w:fldCharType="begin"/>
      </w:r>
      <w:r>
        <w:instrText xml:space="preserve"> SEQ Figure \* ARABIC </w:instrText>
      </w:r>
      <w:r>
        <w:fldChar w:fldCharType="separate"/>
      </w:r>
      <w:r w:rsidR="003960D0">
        <w:rPr>
          <w:noProof/>
        </w:rPr>
        <w:t>11</w:t>
      </w:r>
      <w:bookmarkEnd w:id="57"/>
      <w:bookmarkEnd w:id="58"/>
      <w:r>
        <w:fldChar w:fldCharType="end"/>
      </w:r>
    </w:p>
    <w:p w14:paraId="25626C95" w14:textId="28943393" w:rsidR="008349B9" w:rsidRPr="0018083E" w:rsidRDefault="00283F20" w:rsidP="00FB6FD3">
      <w:pPr>
        <w:pStyle w:val="ListParagraph"/>
        <w:numPr>
          <w:ilvl w:val="0"/>
          <w:numId w:val="7"/>
        </w:numPr>
        <w:jc w:val="both"/>
        <w:rPr>
          <w:rFonts w:ascii="Verdana" w:hAnsi="Verdana" w:cstheme="minorHAnsi"/>
          <w:color w:val="202124"/>
          <w:spacing w:val="2"/>
          <w:sz w:val="24"/>
          <w:szCs w:val="24"/>
          <w:shd w:val="clear" w:color="auto" w:fill="FFFFFF"/>
        </w:rPr>
      </w:pPr>
      <w:r w:rsidRPr="0018083E">
        <w:rPr>
          <w:rFonts w:ascii="Verdana" w:hAnsi="Verdana" w:cstheme="minorHAnsi"/>
          <w:color w:val="202124"/>
          <w:spacing w:val="2"/>
          <w:sz w:val="24"/>
          <w:szCs w:val="24"/>
          <w:shd w:val="clear" w:color="auto" w:fill="FFFFFF"/>
        </w:rPr>
        <w:t xml:space="preserve">As you can see 70% of parents confirmed that their baby will fall back to sleep the first time after waking, with some babies falling back to sleep two or three times without being comforted. This is </w:t>
      </w:r>
      <w:r w:rsidR="2AC56147" w:rsidRPr="27D5E09E">
        <w:rPr>
          <w:rFonts w:ascii="Verdana" w:hAnsi="Verdana"/>
          <w:color w:val="202124"/>
          <w:spacing w:val="2"/>
          <w:sz w:val="24"/>
          <w:szCs w:val="24"/>
          <w:shd w:val="clear" w:color="auto" w:fill="FFFFFF"/>
        </w:rPr>
        <w:t>particularly</w:t>
      </w:r>
      <w:r w:rsidRPr="0018083E">
        <w:rPr>
          <w:rFonts w:ascii="Verdana" w:hAnsi="Verdana" w:cstheme="minorHAnsi"/>
          <w:color w:val="202124"/>
          <w:spacing w:val="2"/>
          <w:sz w:val="24"/>
          <w:szCs w:val="24"/>
          <w:shd w:val="clear" w:color="auto" w:fill="FFFFFF"/>
        </w:rPr>
        <w:t xml:space="preserve"> important data, the tolerances for our sensors will have to be set very carefully. If they trigger a response too early, they may wake the baby further. </w:t>
      </w:r>
    </w:p>
    <w:p w14:paraId="45291D9B" w14:textId="77777777" w:rsidR="008349B9" w:rsidRPr="00837618" w:rsidRDefault="008349B9" w:rsidP="00B74DB6">
      <w:pPr>
        <w:pStyle w:val="ListParagraph"/>
        <w:ind w:left="408"/>
        <w:jc w:val="both"/>
        <w:rPr>
          <w:rFonts w:ascii="Verdana" w:hAnsi="Verdana" w:cstheme="minorHAnsi"/>
          <w:color w:val="202124"/>
          <w:spacing w:val="2"/>
          <w:sz w:val="24"/>
          <w:szCs w:val="24"/>
          <w:shd w:val="clear" w:color="auto" w:fill="FFFFFF"/>
        </w:rPr>
      </w:pPr>
    </w:p>
    <w:p w14:paraId="782E5F82" w14:textId="77777777" w:rsidR="00BC34FF" w:rsidRDefault="00283F20" w:rsidP="00BC34FF">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Q12.</w:t>
      </w:r>
    </w:p>
    <w:p w14:paraId="0E97B49F" w14:textId="48F849A7" w:rsidR="00283F20" w:rsidRPr="00837618" w:rsidRDefault="00283F20" w:rsidP="00BC34FF">
      <w:p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Do you use a baby monitor, if so what features of it do you find most   valuable/What features do you wish it had?</w:t>
      </w:r>
    </w:p>
    <w:p w14:paraId="6CF8E2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No</w:t>
      </w:r>
    </w:p>
    <w:p w14:paraId="2329230F"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base board that monitors the child's heartbeat and sound</w:t>
      </w:r>
    </w:p>
    <w:p w14:paraId="7C32C8CB"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Ability to talk to into the monitor to comfort baby, also has music and video</w:t>
      </w:r>
    </w:p>
    <w:p w14:paraId="434E057D"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 movement alert if it cannot feel heartbeat or breathing or weight it alarms.</w:t>
      </w:r>
    </w:p>
    <w:p w14:paraId="23355C10"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 option.</w:t>
      </w:r>
    </w:p>
    <w:p w14:paraId="51198882"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w:t>
      </w:r>
    </w:p>
    <w:p w14:paraId="5B96D3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We used the projector and timed music. We were able to put the music on from parent handset.</w:t>
      </w:r>
    </w:p>
    <w:p w14:paraId="444F9F46"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Audio</w:t>
      </w:r>
    </w:p>
    <w:p w14:paraId="3D9E1EC4"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Temperature of room talk features. I would rather it had a mat to monitor breathing.</w:t>
      </w:r>
    </w:p>
    <w:p w14:paraId="760F12FA"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Wonderful for hearing every sound.</w:t>
      </w:r>
    </w:p>
    <w:p w14:paraId="3B57EF7D"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378B7331" w14:textId="77777777" w:rsidR="00283F20" w:rsidRPr="00837618" w:rsidRDefault="00283F20" w:rsidP="00B74DB6">
      <w:pPr>
        <w:pStyle w:val="ListParagraph"/>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Several features are outlined here both relevant to our minor project and some we may choose to research and develop for our major project. </w:t>
      </w:r>
    </w:p>
    <w:p w14:paraId="7BCEDE0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Again audio/music function is mentioned heavily. </w:t>
      </w:r>
    </w:p>
    <w:p w14:paraId="4A290B2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sensor to monitor the baby’s heartbeat and breathing. </w:t>
      </w:r>
    </w:p>
    <w:p w14:paraId="239E0288"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video or projector function which could play soothing shapes, pictures. </w:t>
      </w:r>
    </w:p>
    <w:p w14:paraId="7BC29D11" w14:textId="6C108CAD" w:rsidR="006A20A7" w:rsidRPr="008349B9" w:rsidRDefault="00283F20" w:rsidP="0082074A">
      <w:pPr>
        <w:pStyle w:val="ListParagraph"/>
        <w:numPr>
          <w:ilvl w:val="0"/>
          <w:numId w:val="12"/>
        </w:numPr>
        <w:ind w:left="1440"/>
        <w:jc w:val="both"/>
        <w:rPr>
          <w:rFonts w:ascii="Verdana" w:hAnsi="Verdana" w:cstheme="minorHAnsi"/>
          <w:color w:val="202124"/>
          <w:spacing w:val="2"/>
          <w:sz w:val="24"/>
          <w:szCs w:val="24"/>
          <w:shd w:val="clear" w:color="auto" w:fill="FFFFFF"/>
        </w:rPr>
      </w:pPr>
      <w:r w:rsidRPr="008349B9">
        <w:rPr>
          <w:rFonts w:ascii="Verdana" w:hAnsi="Verdana" w:cstheme="minorHAnsi"/>
          <w:color w:val="202124"/>
          <w:spacing w:val="2"/>
          <w:sz w:val="24"/>
          <w:szCs w:val="24"/>
          <w:shd w:val="clear" w:color="auto" w:fill="FFFFFF"/>
        </w:rPr>
        <w:t xml:space="preserve">A way to communicate with the baby. </w:t>
      </w:r>
    </w:p>
    <w:p w14:paraId="3CF46854" w14:textId="77777777" w:rsidR="006A20A7" w:rsidRPr="00837618" w:rsidRDefault="006A20A7" w:rsidP="00B74DB6">
      <w:pPr>
        <w:pStyle w:val="ListParagraph"/>
        <w:ind w:left="1440"/>
        <w:jc w:val="both"/>
        <w:rPr>
          <w:rFonts w:ascii="Verdana" w:hAnsi="Verdana" w:cstheme="minorHAnsi"/>
          <w:color w:val="202124"/>
          <w:spacing w:val="2"/>
          <w:sz w:val="24"/>
          <w:szCs w:val="24"/>
          <w:shd w:val="clear" w:color="auto" w:fill="FFFFFF"/>
        </w:rPr>
      </w:pPr>
    </w:p>
    <w:p w14:paraId="3B861D53"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Q13.</w:t>
      </w:r>
    </w:p>
    <w:p w14:paraId="79CC856B" w14:textId="77777777" w:rsidR="00BC34FF" w:rsidRDefault="00283F20" w:rsidP="00BC34FF">
      <w:pPr>
        <w:keepNext/>
        <w:jc w:val="both"/>
      </w:pPr>
      <w:r w:rsidRPr="00837618">
        <w:rPr>
          <w:rFonts w:ascii="Verdana" w:hAnsi="Verdana" w:cstheme="minorHAnsi"/>
          <w:noProof/>
          <w:color w:val="202124"/>
          <w:spacing w:val="2"/>
          <w:sz w:val="24"/>
          <w:szCs w:val="24"/>
        </w:rPr>
        <w:drawing>
          <wp:inline distT="0" distB="0" distL="0" distR="0" wp14:anchorId="48021A8D" wp14:editId="13C15EE7">
            <wp:extent cx="5731510" cy="2303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17503918" w14:textId="63F8D171" w:rsidR="008349B9" w:rsidRDefault="00BC34FF" w:rsidP="00BC34FF">
      <w:pPr>
        <w:pStyle w:val="Caption"/>
        <w:jc w:val="center"/>
      </w:pPr>
      <w:bookmarkStart w:id="59" w:name="_Toc67645441"/>
      <w:bookmarkStart w:id="60" w:name="_Toc67645947"/>
      <w:r>
        <w:t xml:space="preserve">Figure </w:t>
      </w:r>
      <w:r>
        <w:fldChar w:fldCharType="begin"/>
      </w:r>
      <w:r>
        <w:instrText xml:space="preserve"> SEQ Figure \* ARABIC </w:instrText>
      </w:r>
      <w:r>
        <w:fldChar w:fldCharType="separate"/>
      </w:r>
      <w:r w:rsidR="003960D0">
        <w:rPr>
          <w:noProof/>
        </w:rPr>
        <w:t>12</w:t>
      </w:r>
      <w:bookmarkEnd w:id="59"/>
      <w:bookmarkEnd w:id="60"/>
      <w:r>
        <w:fldChar w:fldCharType="end"/>
      </w:r>
    </w:p>
    <w:p w14:paraId="1697EFD4" w14:textId="77777777" w:rsidR="00283F20" w:rsidRPr="00837618" w:rsidRDefault="00283F20" w:rsidP="00905486">
      <w:pPr>
        <w:pStyle w:val="ListParagraph"/>
        <w:numPr>
          <w:ilvl w:val="0"/>
          <w:numId w:val="4"/>
        </w:numPr>
        <w:spacing w:line="405" w:lineRule="atLeast"/>
        <w:jc w:val="both"/>
        <w:rPr>
          <w:rFonts w:ascii="Verdana" w:eastAsia="Times New Roman" w:hAnsi="Verdana" w:cstheme="minorHAnsi"/>
          <w:color w:val="202124"/>
          <w:spacing w:val="2"/>
          <w:sz w:val="24"/>
          <w:szCs w:val="24"/>
          <w:lang w:eastAsia="en-IE"/>
        </w:rPr>
      </w:pPr>
      <w:r w:rsidRPr="00837618">
        <w:rPr>
          <w:rFonts w:ascii="Verdana" w:eastAsia="Times New Roman" w:hAnsi="Verdana" w:cstheme="minorHAnsi"/>
          <w:color w:val="202124"/>
          <w:spacing w:val="2"/>
          <w:sz w:val="24"/>
          <w:szCs w:val="24"/>
          <w:lang w:eastAsia="en-IE"/>
        </w:rPr>
        <w:t>Outlining what features are most important to parent we can see that again a music and nightlight function rank very highly, temperature monitoring also is ranked and important.</w:t>
      </w:r>
    </w:p>
    <w:p w14:paraId="031A8500" w14:textId="59C732A4" w:rsidR="00283F20" w:rsidRPr="008349B9" w:rsidRDefault="00283F20" w:rsidP="00905486">
      <w:pPr>
        <w:pStyle w:val="ListParagraph"/>
        <w:numPr>
          <w:ilvl w:val="0"/>
          <w:numId w:val="4"/>
        </w:numPr>
        <w:spacing w:line="405" w:lineRule="atLeast"/>
        <w:jc w:val="both"/>
        <w:rPr>
          <w:rFonts w:ascii="Verdana" w:eastAsia="Times New Roman" w:hAnsi="Verdana"/>
          <w:color w:val="202124"/>
          <w:spacing w:val="2"/>
          <w:sz w:val="24"/>
          <w:szCs w:val="24"/>
          <w:lang w:eastAsia="en-IE"/>
        </w:rPr>
      </w:pPr>
      <w:r w:rsidRPr="746521CE">
        <w:rPr>
          <w:rFonts w:ascii="Verdana" w:eastAsia="Times New Roman" w:hAnsi="Verdana"/>
          <w:color w:val="202124"/>
          <w:spacing w:val="2"/>
          <w:sz w:val="24"/>
          <w:szCs w:val="24"/>
          <w:lang w:eastAsia="en-IE"/>
        </w:rPr>
        <w:t xml:space="preserve">Two-way audio function is something we may look at in a further iteration of our project. After discussion we feel for security reason and live video function would not be possible to do safely (outlined further in security analysis).  </w:t>
      </w:r>
    </w:p>
    <w:p w14:paraId="1D4F5F5A"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37F69282"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2C614EBE"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7C0E3B51"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1AF20AB9" w14:textId="7E090F74" w:rsidR="00905486" w:rsidRPr="00905486" w:rsidRDefault="00905486" w:rsidP="00905486">
      <w:pPr>
        <w:spacing w:line="405" w:lineRule="atLeast"/>
        <w:jc w:val="both"/>
        <w:rPr>
          <w:rFonts w:ascii="Verdana" w:eastAsia="Times New Roman" w:hAnsi="Verdana"/>
          <w:color w:val="202124"/>
          <w:spacing w:val="2"/>
          <w:sz w:val="24"/>
          <w:szCs w:val="24"/>
          <w:lang w:eastAsia="en-IE"/>
        </w:rPr>
      </w:pPr>
    </w:p>
    <w:p w14:paraId="6C148AD3" w14:textId="28CB85BF" w:rsidR="00283F20" w:rsidRPr="00837618" w:rsidRDefault="00283F20" w:rsidP="00330E27">
      <w:pPr>
        <w:spacing w:line="405" w:lineRule="atLeast"/>
        <w:jc w:val="both"/>
        <w:rPr>
          <w:rFonts w:ascii="Verdana" w:hAnsi="Verdana" w:cstheme="minorHAnsi"/>
          <w:color w:val="202124"/>
          <w:spacing w:val="2"/>
          <w:sz w:val="24"/>
          <w:szCs w:val="24"/>
          <w:shd w:val="clear" w:color="auto" w:fill="FFFFFF"/>
        </w:rPr>
      </w:pPr>
      <w:r w:rsidRPr="00837618">
        <w:rPr>
          <w:rFonts w:ascii="Verdana" w:eastAsia="Times New Roman" w:hAnsi="Verdana" w:cstheme="minorHAnsi"/>
          <w:b/>
          <w:bCs/>
          <w:color w:val="202124"/>
          <w:spacing w:val="2"/>
          <w:sz w:val="24"/>
          <w:szCs w:val="24"/>
          <w:lang w:eastAsia="en-IE"/>
        </w:rPr>
        <w:lastRenderedPageBreak/>
        <w:t>Q14.</w:t>
      </w:r>
      <w:r w:rsidRPr="00837618">
        <w:rPr>
          <w:rFonts w:ascii="Verdana" w:hAnsi="Verdana" w:cstheme="minorHAnsi"/>
          <w:color w:val="202124"/>
          <w:spacing w:val="2"/>
          <w:sz w:val="24"/>
          <w:szCs w:val="24"/>
          <w:shd w:val="clear" w:color="auto" w:fill="FFFFFF"/>
        </w:rPr>
        <w:t>Other thoughts or comments?</w:t>
      </w:r>
    </w:p>
    <w:p w14:paraId="6B1EA474"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angel base monitor was a huge reassurance especially during the first 6 months.</w:t>
      </w:r>
    </w:p>
    <w:p w14:paraId="1197F440"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Hard to have definitive answer with younger baby as sleep patterns can change form one night to the next.</w:t>
      </w:r>
    </w:p>
    <w:p w14:paraId="0D81E357" w14:textId="3AF99691"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 xml:space="preserve">Is it possible that any breathing difficulty could be detected? </w:t>
      </w:r>
      <w:r w:rsidR="282EAA67" w:rsidRPr="00837618">
        <w:rPr>
          <w:rFonts w:ascii="Verdana" w:eastAsia="Times New Roman" w:hAnsi="Verdana" w:cs="Arial"/>
          <w:color w:val="202124"/>
          <w:spacing w:val="3"/>
          <w:sz w:val="24"/>
          <w:szCs w:val="24"/>
          <w:lang w:eastAsia="en-IE"/>
        </w:rPr>
        <w:t>colorful</w:t>
      </w:r>
      <w:r w:rsidRPr="00837618">
        <w:rPr>
          <w:rFonts w:ascii="Verdana" w:eastAsia="Times New Roman" w:hAnsi="Verdana" w:cs="Arial"/>
          <w:color w:val="202124"/>
          <w:spacing w:val="3"/>
          <w:sz w:val="24"/>
          <w:szCs w:val="24"/>
          <w:lang w:eastAsia="en-IE"/>
        </w:rPr>
        <w:t xml:space="preserve"> reflections in the room/ceiling would be good?</w:t>
      </w:r>
    </w:p>
    <w:p w14:paraId="4AFB3AE6"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movement alert was amazing, would rate over all other features.</w:t>
      </w:r>
    </w:p>
    <w:p w14:paraId="230F6F89"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batteries gave up and we had to replace them.</w:t>
      </w:r>
    </w:p>
    <w:p w14:paraId="2236966A"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Would be great if a monitor could give the child a bottle.</w:t>
      </w:r>
    </w:p>
    <w:p w14:paraId="23352A77"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Babies are cool.</w:t>
      </w:r>
    </w:p>
    <w:p w14:paraId="23F57C5B" w14:textId="62CE2FB1" w:rsidR="00283F20" w:rsidRPr="00330E27" w:rsidRDefault="00283F20" w:rsidP="00C1613F">
      <w:pPr>
        <w:pStyle w:val="ListParagraph"/>
        <w:numPr>
          <w:ilvl w:val="0"/>
          <w:numId w:val="13"/>
        </w:numPr>
        <w:spacing w:line="405" w:lineRule="atLeast"/>
        <w:jc w:val="both"/>
        <w:rPr>
          <w:rFonts w:ascii="Verdana" w:eastAsia="Times New Roman" w:hAnsi="Verdana" w:cstheme="minorHAnsi"/>
          <w:sz w:val="24"/>
          <w:szCs w:val="24"/>
          <w:lang w:eastAsia="en-IE"/>
        </w:rPr>
      </w:pPr>
      <w:r w:rsidRPr="00330E27">
        <w:rPr>
          <w:rFonts w:ascii="Verdana" w:eastAsia="Times New Roman" w:hAnsi="Verdana" w:cstheme="minorHAnsi"/>
          <w:sz w:val="24"/>
          <w:szCs w:val="24"/>
          <w:lang w:eastAsia="en-IE"/>
        </w:rPr>
        <w:t xml:space="preserve">Although entertaining, ignoring the humorous answers we can see in our further taught and comments section again some interesting areas are highlighted. </w:t>
      </w:r>
    </w:p>
    <w:p w14:paraId="1BB06622" w14:textId="77777777"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The ever-changing sleep cycle of babies is highlighted again. </w:t>
      </w:r>
    </w:p>
    <w:p w14:paraId="594AED3C" w14:textId="2D287D82"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A breathing monitoring function and ability to project </w:t>
      </w:r>
      <w:r w:rsidR="602D1E6D" w:rsidRPr="27D5E09E">
        <w:rPr>
          <w:rFonts w:ascii="Verdana" w:eastAsia="Times New Roman" w:hAnsi="Verdana"/>
          <w:sz w:val="24"/>
          <w:szCs w:val="24"/>
          <w:lang w:eastAsia="en-IE"/>
        </w:rPr>
        <w:t>colorful</w:t>
      </w:r>
      <w:r w:rsidRPr="00837618">
        <w:rPr>
          <w:rFonts w:ascii="Verdana" w:eastAsia="Times New Roman" w:hAnsi="Verdana" w:cstheme="minorHAnsi"/>
          <w:sz w:val="24"/>
          <w:szCs w:val="24"/>
          <w:lang w:eastAsia="en-IE"/>
        </w:rPr>
        <w:t xml:space="preserve"> shapes in the room is also mentioned again.</w:t>
      </w:r>
    </w:p>
    <w:p w14:paraId="2A7BEA32" w14:textId="77777777" w:rsidR="00283F20" w:rsidRPr="00837618" w:rsidRDefault="00283F20" w:rsidP="00B74DB6">
      <w:pPr>
        <w:spacing w:after="0" w:line="240" w:lineRule="auto"/>
        <w:jc w:val="both"/>
        <w:rPr>
          <w:rFonts w:ascii="Verdana" w:eastAsia="Times New Roman" w:hAnsi="Verdana" w:cstheme="minorHAnsi"/>
          <w:color w:val="5F6368"/>
          <w:sz w:val="24"/>
          <w:szCs w:val="24"/>
          <w:lang w:eastAsia="en-IE"/>
        </w:rPr>
      </w:pPr>
    </w:p>
    <w:p w14:paraId="6ED43A02" w14:textId="270E260A" w:rsidR="00283F20" w:rsidRPr="00623D5B" w:rsidRDefault="00AA664A" w:rsidP="00B74DB6">
      <w:pPr>
        <w:pStyle w:val="Heading3"/>
        <w:jc w:val="both"/>
        <w:rPr>
          <w:rFonts w:ascii="Verdana" w:hAnsi="Verdana"/>
          <w:color w:val="538135" w:themeColor="accent6" w:themeShade="BF"/>
          <w:sz w:val="32"/>
          <w:szCs w:val="32"/>
        </w:rPr>
      </w:pPr>
      <w:bookmarkStart w:id="61" w:name="_Conclusion"/>
      <w:bookmarkStart w:id="62" w:name="_Toc66478035"/>
      <w:bookmarkStart w:id="63" w:name="_Toc67645995"/>
      <w:bookmarkEnd w:id="61"/>
      <w:r w:rsidRPr="00623D5B">
        <w:rPr>
          <w:rFonts w:ascii="Verdana" w:hAnsi="Verdana"/>
          <w:color w:val="538135" w:themeColor="accent6" w:themeShade="BF"/>
          <w:sz w:val="32"/>
          <w:szCs w:val="32"/>
        </w:rPr>
        <w:t>1.</w:t>
      </w:r>
      <w:r w:rsidR="004041FF" w:rsidRPr="00623D5B">
        <w:rPr>
          <w:rFonts w:ascii="Verdana" w:hAnsi="Verdana"/>
          <w:color w:val="538135" w:themeColor="accent6" w:themeShade="BF"/>
          <w:sz w:val="32"/>
          <w:szCs w:val="32"/>
        </w:rPr>
        <w:t>4</w:t>
      </w:r>
      <w:r w:rsidRPr="00623D5B">
        <w:rPr>
          <w:rFonts w:ascii="Verdana" w:hAnsi="Verdana"/>
          <w:color w:val="538135" w:themeColor="accent6" w:themeShade="BF"/>
          <w:sz w:val="32"/>
          <w:szCs w:val="32"/>
        </w:rPr>
        <w:t>.</w:t>
      </w:r>
      <w:r w:rsidR="00C61AC6" w:rsidRPr="00623D5B">
        <w:rPr>
          <w:rFonts w:ascii="Verdana" w:hAnsi="Verdana"/>
          <w:color w:val="538135" w:themeColor="accent6" w:themeShade="BF"/>
          <w:sz w:val="32"/>
          <w:szCs w:val="32"/>
        </w:rPr>
        <w:t xml:space="preserve">2 </w:t>
      </w:r>
      <w:bookmarkEnd w:id="62"/>
      <w:r w:rsidR="00B66D07" w:rsidRPr="00623D5B">
        <w:rPr>
          <w:rFonts w:ascii="Verdana" w:hAnsi="Verdana"/>
          <w:color w:val="538135" w:themeColor="accent6" w:themeShade="BF"/>
          <w:sz w:val="32"/>
          <w:szCs w:val="32"/>
        </w:rPr>
        <w:t>CONCLUSION</w:t>
      </w:r>
      <w:bookmarkEnd w:id="63"/>
      <w:r w:rsidR="00283F20" w:rsidRPr="00623D5B">
        <w:rPr>
          <w:rFonts w:ascii="Verdana" w:hAnsi="Verdana"/>
          <w:color w:val="538135" w:themeColor="accent6" w:themeShade="BF"/>
          <w:sz w:val="32"/>
          <w:szCs w:val="32"/>
        </w:rPr>
        <w:t xml:space="preserve"> </w:t>
      </w:r>
    </w:p>
    <w:p w14:paraId="5EC24141" w14:textId="3EBEAE3D" w:rsidR="00283F20" w:rsidRPr="00837618" w:rsidRDefault="00283F20" w:rsidP="00B74DB6">
      <w:pPr>
        <w:jc w:val="both"/>
        <w:rPr>
          <w:rFonts w:ascii="Verdana" w:hAnsi="Verdana"/>
          <w:sz w:val="24"/>
          <w:szCs w:val="24"/>
        </w:rPr>
      </w:pPr>
      <w:r w:rsidRPr="00837618">
        <w:rPr>
          <w:rFonts w:ascii="Verdana" w:hAnsi="Verdana"/>
          <w:sz w:val="24"/>
          <w:szCs w:val="24"/>
        </w:rPr>
        <w:t xml:space="preserve">One over-sight in the survey was not asking how many hours each child sleeps during the day and asking for a combined total, if this were done, I feel the total hours of sleep per 24hour period would closer resemble the average number of hours sleep per child outlined in our online research. As outlined above newborn babies will sleep for large parts of the day, as they get older, they do more of their sleeping at night, this change in their sleeping cycle as they get older is recording accurately in the data we gathered.  Our survey did however highlight many areas which went on to inform both or physical and conceptual design ideas. </w:t>
      </w:r>
      <w:r w:rsidRPr="00837618">
        <w:rPr>
          <w:rFonts w:ascii="Verdana" w:hAnsi="Verdana" w:cstheme="minorHAnsi"/>
          <w:color w:val="202124"/>
          <w:spacing w:val="2"/>
          <w:sz w:val="24"/>
          <w:szCs w:val="24"/>
          <w:shd w:val="clear" w:color="auto" w:fill="FFFFFF"/>
        </w:rPr>
        <w:t xml:space="preserve">Limiting this to what is feasible for our minor project. The </w:t>
      </w:r>
      <w:r w:rsidR="13FEBC2F" w:rsidRPr="27D5E09E">
        <w:rPr>
          <w:rFonts w:ascii="Verdana" w:hAnsi="Verdana"/>
          <w:color w:val="202124"/>
          <w:spacing w:val="2"/>
          <w:sz w:val="24"/>
          <w:szCs w:val="24"/>
          <w:shd w:val="clear" w:color="auto" w:fill="FFFFFF"/>
        </w:rPr>
        <w:t>key</w:t>
      </w:r>
      <w:r w:rsidRPr="00837618">
        <w:rPr>
          <w:rFonts w:ascii="Verdana" w:hAnsi="Verdana" w:cstheme="minorHAnsi"/>
          <w:color w:val="202124"/>
          <w:spacing w:val="2"/>
          <w:sz w:val="24"/>
          <w:szCs w:val="24"/>
          <w:shd w:val="clear" w:color="auto" w:fill="FFFFFF"/>
        </w:rPr>
        <w:t xml:space="preserve"> features </w:t>
      </w:r>
      <w:r w:rsidRPr="27D5E09E">
        <w:rPr>
          <w:rFonts w:ascii="Verdana" w:hAnsi="Verdana"/>
          <w:color w:val="202124"/>
          <w:spacing w:val="2"/>
          <w:sz w:val="24"/>
          <w:szCs w:val="24"/>
          <w:shd w:val="clear" w:color="auto" w:fill="FFFFFF"/>
        </w:rPr>
        <w:t>outline</w:t>
      </w:r>
      <w:r w:rsidR="7F08F049" w:rsidRPr="27D5E09E">
        <w:rPr>
          <w:rFonts w:ascii="Verdana" w:hAnsi="Verdana"/>
          <w:color w:val="202124"/>
          <w:spacing w:val="2"/>
          <w:sz w:val="24"/>
          <w:szCs w:val="24"/>
          <w:shd w:val="clear" w:color="auto" w:fill="FFFFFF"/>
        </w:rPr>
        <w:t>d</w:t>
      </w:r>
      <w:r w:rsidRPr="00837618">
        <w:rPr>
          <w:rFonts w:ascii="Verdana" w:hAnsi="Verdana" w:cstheme="minorHAnsi"/>
          <w:color w:val="202124"/>
          <w:spacing w:val="2"/>
          <w:sz w:val="24"/>
          <w:szCs w:val="24"/>
          <w:shd w:val="clear" w:color="auto" w:fill="FFFFFF"/>
        </w:rPr>
        <w:t xml:space="preserve"> by the parents are.</w:t>
      </w:r>
    </w:p>
    <w:p w14:paraId="5D4E556B"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sound/movement sensor</w:t>
      </w:r>
    </w:p>
    <w:p w14:paraId="212FDEE9"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night light with patterns/shapes</w:t>
      </w:r>
    </w:p>
    <w:p w14:paraId="44875FD8" w14:textId="77777777" w:rsidR="00283F20" w:rsidRPr="00837618" w:rsidRDefault="00283F20" w:rsidP="00B74DB6">
      <w:pPr>
        <w:pStyle w:val="ListParagraph"/>
        <w:numPr>
          <w:ilvl w:val="0"/>
          <w:numId w:val="2"/>
        </w:numPr>
        <w:jc w:val="both"/>
        <w:rPr>
          <w:rFonts w:ascii="Verdana" w:hAnsi="Verdana"/>
          <w:color w:val="202124"/>
          <w:spacing w:val="2"/>
          <w:sz w:val="24"/>
          <w:szCs w:val="24"/>
          <w:shd w:val="clear" w:color="auto" w:fill="FFFFFF"/>
        </w:rPr>
      </w:pPr>
      <w:r w:rsidRPr="45FE7462">
        <w:rPr>
          <w:rFonts w:ascii="Verdana" w:hAnsi="Verdana"/>
          <w:color w:val="202124"/>
          <w:spacing w:val="2"/>
          <w:sz w:val="24"/>
          <w:szCs w:val="24"/>
          <w:shd w:val="clear" w:color="auto" w:fill="FFFFFF"/>
        </w:rPr>
        <w:t>An ability to play sounds/lullaby’s/white noise.</w:t>
      </w:r>
    </w:p>
    <w:p w14:paraId="2E248BE1" w14:textId="14B4DF3D" w:rsidR="00255E66" w:rsidRDefault="00283F20" w:rsidP="00330E27">
      <w:pPr>
        <w:ind w:left="48"/>
        <w:jc w:val="both"/>
      </w:pPr>
      <w:r w:rsidRPr="00837618">
        <w:rPr>
          <w:rFonts w:ascii="Verdana" w:hAnsi="Verdana" w:cstheme="minorHAnsi"/>
          <w:color w:val="202124"/>
          <w:spacing w:val="2"/>
          <w:sz w:val="24"/>
          <w:szCs w:val="24"/>
          <w:shd w:val="clear" w:color="auto" w:fill="FFFFFF"/>
        </w:rPr>
        <w:t xml:space="preserve">Each of these features were mentioned multiple times with a sound/lullaby function ranking the most important among them. Using both our online research and our survey we were able to bring these functions forward to the design stage and begin to conceptually put together our prototype. </w:t>
      </w:r>
    </w:p>
    <w:p w14:paraId="14261B1E" w14:textId="77777777" w:rsidR="00255E66" w:rsidRDefault="00255E66" w:rsidP="0099363A"/>
    <w:p w14:paraId="1E77ECEB" w14:textId="7E3C2F0C" w:rsidR="00255E66" w:rsidRPr="00623D5B" w:rsidRDefault="00C151CE" w:rsidP="00BC3BDE">
      <w:pPr>
        <w:pStyle w:val="Heading1"/>
        <w:ind w:firstLine="1080"/>
        <w:rPr>
          <w:sz w:val="36"/>
          <w:szCs w:val="52"/>
        </w:rPr>
      </w:pPr>
      <w:bookmarkStart w:id="64" w:name="_Toc67645996"/>
      <w:r w:rsidRPr="00623D5B">
        <w:rPr>
          <w:sz w:val="36"/>
          <w:szCs w:val="52"/>
        </w:rPr>
        <w:lastRenderedPageBreak/>
        <w:t xml:space="preserve">2. </w:t>
      </w:r>
      <w:r w:rsidR="006C0831" w:rsidRPr="00623D5B">
        <w:rPr>
          <w:sz w:val="36"/>
          <w:szCs w:val="52"/>
        </w:rPr>
        <w:t>INITIAL DESIGN</w:t>
      </w:r>
      <w:bookmarkEnd w:id="64"/>
    </w:p>
    <w:p w14:paraId="65E5D90A" w14:textId="779FEBA7" w:rsidR="00BC34FF" w:rsidRPr="005C6670" w:rsidRDefault="00BC34FF" w:rsidP="005C6670">
      <w:pPr>
        <w:jc w:val="both"/>
        <w:rPr>
          <w:rFonts w:ascii="Verdana" w:hAnsi="Verdana"/>
          <w:sz w:val="24"/>
          <w:szCs w:val="24"/>
        </w:rPr>
      </w:pPr>
      <w:r w:rsidRPr="005C6670">
        <w:rPr>
          <w:rFonts w:ascii="Verdana" w:hAnsi="Verdana"/>
          <w:sz w:val="24"/>
          <w:szCs w:val="24"/>
        </w:rPr>
        <w:t xml:space="preserve">After our initial primary and secondary research, a set of sketches were produced to give us some direction in starting our implementation phase. These </w:t>
      </w:r>
      <w:r w:rsidR="70D32A2E" w:rsidRPr="27D5E09E">
        <w:rPr>
          <w:rFonts w:ascii="Verdana" w:hAnsi="Verdana"/>
          <w:sz w:val="24"/>
          <w:szCs w:val="24"/>
        </w:rPr>
        <w:t>early</w:t>
      </w:r>
      <w:r w:rsidRPr="005C6670">
        <w:rPr>
          <w:rFonts w:ascii="Verdana" w:hAnsi="Verdana"/>
          <w:sz w:val="24"/>
          <w:szCs w:val="24"/>
        </w:rPr>
        <w:t xml:space="preserve"> sketches succeeded in giving the project the first breath of life, as we could start to envisage something tangible. </w:t>
      </w:r>
    </w:p>
    <w:p w14:paraId="71502900" w14:textId="3419EF9A" w:rsidR="00CB7457" w:rsidRPr="00623D5B" w:rsidRDefault="00C151CE" w:rsidP="0066645C">
      <w:pPr>
        <w:pStyle w:val="Heading2"/>
        <w:rPr>
          <w:sz w:val="32"/>
          <w:szCs w:val="32"/>
        </w:rPr>
      </w:pPr>
      <w:bookmarkStart w:id="65" w:name="_Toc67645997"/>
      <w:r w:rsidRPr="00623D5B">
        <w:rPr>
          <w:sz w:val="32"/>
          <w:szCs w:val="32"/>
        </w:rPr>
        <w:t xml:space="preserve">2.1 </w:t>
      </w:r>
      <w:r w:rsidR="00BE2D3B" w:rsidRPr="00623D5B">
        <w:rPr>
          <w:sz w:val="32"/>
          <w:szCs w:val="32"/>
        </w:rPr>
        <w:t xml:space="preserve">INITIAL </w:t>
      </w:r>
      <w:r w:rsidR="00D802B5" w:rsidRPr="00623D5B">
        <w:rPr>
          <w:sz w:val="32"/>
          <w:szCs w:val="32"/>
        </w:rPr>
        <w:t xml:space="preserve">CONCEPTUAL </w:t>
      </w:r>
      <w:r w:rsidR="00BE2D3B" w:rsidRPr="00623D5B">
        <w:rPr>
          <w:sz w:val="32"/>
          <w:szCs w:val="32"/>
        </w:rPr>
        <w:t>SKETCH</w:t>
      </w:r>
      <w:r w:rsidR="00BF5F2F" w:rsidRPr="00623D5B">
        <w:rPr>
          <w:sz w:val="32"/>
          <w:szCs w:val="32"/>
        </w:rPr>
        <w:t>E</w:t>
      </w:r>
      <w:r w:rsidR="00D802B5" w:rsidRPr="00623D5B">
        <w:rPr>
          <w:sz w:val="32"/>
          <w:szCs w:val="32"/>
        </w:rPr>
        <w:t>S</w:t>
      </w:r>
      <w:bookmarkEnd w:id="65"/>
    </w:p>
    <w:p w14:paraId="736A17C4" w14:textId="1040C885" w:rsidR="00BC34FF" w:rsidRDefault="00BC34FF" w:rsidP="00CB7457">
      <w:pPr>
        <w:keepNext/>
        <w:jc w:val="center"/>
        <w:rPr>
          <w:noProof/>
        </w:rPr>
      </w:pPr>
    </w:p>
    <w:p w14:paraId="51202BAA" w14:textId="40D21901" w:rsidR="00D802B5" w:rsidRDefault="00D802B5" w:rsidP="00CB7457">
      <w:pPr>
        <w:keepNext/>
        <w:jc w:val="center"/>
        <w:rPr>
          <w:noProof/>
        </w:rPr>
      </w:pPr>
    </w:p>
    <w:p w14:paraId="6564EF41" w14:textId="31E83F88" w:rsidR="00141293" w:rsidRDefault="00BE2D3B" w:rsidP="00330E27">
      <w:pPr>
        <w:keepNext/>
        <w:jc w:val="center"/>
      </w:pPr>
      <w:r>
        <w:rPr>
          <w:noProof/>
        </w:rPr>
        <w:drawing>
          <wp:inline distT="0" distB="0" distL="0" distR="0" wp14:anchorId="6E35E5CD" wp14:editId="1F4051D6">
            <wp:extent cx="2592102" cy="3511985"/>
            <wp:effectExtent l="0" t="254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r="9496"/>
                    <a:stretch/>
                  </pic:blipFill>
                  <pic:spPr bwMode="auto">
                    <a:xfrm rot="16200000">
                      <a:off x="0" y="0"/>
                      <a:ext cx="2688547" cy="3642656"/>
                    </a:xfrm>
                    <a:prstGeom prst="rect">
                      <a:avLst/>
                    </a:prstGeom>
                    <a:ln>
                      <a:noFill/>
                    </a:ln>
                    <a:extLst>
                      <a:ext uri="{53640926-AAD7-44D8-BBD7-CCE9431645EC}">
                        <a14:shadowObscured xmlns:a14="http://schemas.microsoft.com/office/drawing/2010/main"/>
                      </a:ext>
                    </a:extLst>
                  </pic:spPr>
                </pic:pic>
              </a:graphicData>
            </a:graphic>
          </wp:inline>
        </w:drawing>
      </w:r>
    </w:p>
    <w:p w14:paraId="21691C5D" w14:textId="16E3D4E9" w:rsidR="00C56FF7" w:rsidRDefault="00141293" w:rsidP="00330E27">
      <w:pPr>
        <w:pStyle w:val="Caption"/>
        <w:jc w:val="center"/>
      </w:pPr>
      <w:bookmarkStart w:id="66" w:name="_Toc67645948"/>
      <w:r>
        <w:t xml:space="preserve">Figure </w:t>
      </w:r>
      <w:r>
        <w:fldChar w:fldCharType="begin"/>
      </w:r>
      <w:r>
        <w:instrText xml:space="preserve"> SEQ Figure \* ARABIC </w:instrText>
      </w:r>
      <w:r>
        <w:fldChar w:fldCharType="separate"/>
      </w:r>
      <w:r w:rsidR="003960D0">
        <w:rPr>
          <w:noProof/>
        </w:rPr>
        <w:t>13</w:t>
      </w:r>
      <w:r>
        <w:fldChar w:fldCharType="end"/>
      </w:r>
      <w:r>
        <w:t xml:space="preserve"> </w:t>
      </w:r>
      <w:r w:rsidRPr="00973311">
        <w:t>Sketch of Baby monitor in-situ</w:t>
      </w:r>
      <w:bookmarkEnd w:id="66"/>
    </w:p>
    <w:p w14:paraId="5052887B" w14:textId="094AA42A" w:rsidR="00141293" w:rsidRDefault="00141293" w:rsidP="00141293"/>
    <w:p w14:paraId="527C6E79" w14:textId="77777777" w:rsidR="00141293" w:rsidRDefault="00141293" w:rsidP="00330E27">
      <w:pPr>
        <w:keepNext/>
        <w:jc w:val="center"/>
      </w:pPr>
      <w:r>
        <w:rPr>
          <w:noProof/>
        </w:rPr>
        <w:drawing>
          <wp:inline distT="0" distB="0" distL="0" distR="0" wp14:anchorId="4AB0DC17" wp14:editId="7DF8350B">
            <wp:extent cx="2456691" cy="3184586"/>
            <wp:effectExtent l="0" t="2223" r="0" b="0"/>
            <wp:docPr id="16" name="Picture 16" descr="Sketch of arduino yun and compon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ketch of arduino yun and component layout"/>
                    <pic:cNvPicPr/>
                  </pic:nvPicPr>
                  <pic:blipFill rotWithShape="1">
                    <a:blip r:embed="rId38" cstate="print">
                      <a:extLst>
                        <a:ext uri="{28A0092B-C50C-407E-A947-70E740481C1C}">
                          <a14:useLocalDpi xmlns:a14="http://schemas.microsoft.com/office/drawing/2010/main" val="0"/>
                        </a:ext>
                      </a:extLst>
                    </a:blip>
                    <a:srcRect l="19725" t="20829" r="10435" b="5135"/>
                    <a:stretch/>
                  </pic:blipFill>
                  <pic:spPr bwMode="auto">
                    <a:xfrm rot="16200000">
                      <a:off x="0" y="0"/>
                      <a:ext cx="2456691" cy="3184586"/>
                    </a:xfrm>
                    <a:prstGeom prst="rect">
                      <a:avLst/>
                    </a:prstGeom>
                    <a:ln>
                      <a:noFill/>
                    </a:ln>
                    <a:extLst>
                      <a:ext uri="{53640926-AAD7-44D8-BBD7-CCE9431645EC}">
                        <a14:shadowObscured xmlns:a14="http://schemas.microsoft.com/office/drawing/2010/main"/>
                      </a:ext>
                    </a:extLst>
                  </pic:spPr>
                </pic:pic>
              </a:graphicData>
            </a:graphic>
          </wp:inline>
        </w:drawing>
      </w:r>
    </w:p>
    <w:p w14:paraId="0F888BB2" w14:textId="05F07347" w:rsidR="00141293" w:rsidRPr="00141293" w:rsidRDefault="00141293" w:rsidP="00330E27">
      <w:pPr>
        <w:pStyle w:val="Caption"/>
        <w:jc w:val="center"/>
      </w:pPr>
      <w:bookmarkStart w:id="67" w:name="_Toc67645949"/>
      <w:r>
        <w:t xml:space="preserve">Figure </w:t>
      </w:r>
      <w:r>
        <w:fldChar w:fldCharType="begin"/>
      </w:r>
      <w:r>
        <w:instrText xml:space="preserve"> SEQ Figure \* ARABIC </w:instrText>
      </w:r>
      <w:r>
        <w:fldChar w:fldCharType="separate"/>
      </w:r>
      <w:r w:rsidR="003960D0">
        <w:rPr>
          <w:noProof/>
        </w:rPr>
        <w:t>14</w:t>
      </w:r>
      <w:r>
        <w:fldChar w:fldCharType="end"/>
      </w:r>
      <w:r>
        <w:t xml:space="preserve"> </w:t>
      </w:r>
      <w:r w:rsidRPr="00174EF5">
        <w:t>Proposed layout of Arduino Yun and components</w:t>
      </w:r>
      <w:bookmarkEnd w:id="67"/>
    </w:p>
    <w:p w14:paraId="1824B0E2" w14:textId="77777777" w:rsidR="00141293" w:rsidRDefault="00141293" w:rsidP="004443DA">
      <w:pPr>
        <w:keepNext/>
        <w:jc w:val="center"/>
        <w:rPr>
          <w:noProof/>
        </w:rPr>
      </w:pPr>
    </w:p>
    <w:p w14:paraId="2EC347DB" w14:textId="3E4E9D1B" w:rsidR="008D760B" w:rsidRDefault="008D760B" w:rsidP="004443DA">
      <w:pPr>
        <w:keepNext/>
        <w:jc w:val="center"/>
      </w:pPr>
      <w:r>
        <w:rPr>
          <w:noProof/>
        </w:rPr>
        <w:drawing>
          <wp:inline distT="0" distB="0" distL="0" distR="0" wp14:anchorId="3D7851AC" wp14:editId="36DC58FC">
            <wp:extent cx="2163039" cy="3296285"/>
            <wp:effectExtent l="4762"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19692" t="15664" r="9653"/>
                    <a:stretch/>
                  </pic:blipFill>
                  <pic:spPr bwMode="auto">
                    <a:xfrm rot="16200000">
                      <a:off x="0" y="0"/>
                      <a:ext cx="2195405" cy="3345608"/>
                    </a:xfrm>
                    <a:prstGeom prst="rect">
                      <a:avLst/>
                    </a:prstGeom>
                    <a:ln>
                      <a:noFill/>
                    </a:ln>
                    <a:extLst>
                      <a:ext uri="{53640926-AAD7-44D8-BBD7-CCE9431645EC}">
                        <a14:shadowObscured xmlns:a14="http://schemas.microsoft.com/office/drawing/2010/main"/>
                      </a:ext>
                    </a:extLst>
                  </pic:spPr>
                </pic:pic>
              </a:graphicData>
            </a:graphic>
          </wp:inline>
        </w:drawing>
      </w:r>
    </w:p>
    <w:p w14:paraId="7EC8874A" w14:textId="75D6CDE5" w:rsidR="000A0B68" w:rsidRDefault="008D760B" w:rsidP="008D760B">
      <w:pPr>
        <w:pStyle w:val="Caption"/>
        <w:jc w:val="center"/>
      </w:pPr>
      <w:bookmarkStart w:id="68" w:name="_Toc67645443"/>
      <w:bookmarkStart w:id="69" w:name="_Toc67645950"/>
      <w:r>
        <w:t xml:space="preserve">Figure </w:t>
      </w:r>
      <w:r w:rsidR="00A904F5">
        <w:fldChar w:fldCharType="begin"/>
      </w:r>
      <w:r w:rsidR="00A904F5">
        <w:instrText xml:space="preserve"> SEQ Figure \* ARABIC </w:instrText>
      </w:r>
      <w:r w:rsidR="00A904F5">
        <w:fldChar w:fldCharType="separate"/>
      </w:r>
      <w:r w:rsidR="003960D0">
        <w:rPr>
          <w:noProof/>
        </w:rPr>
        <w:t>15</w:t>
      </w:r>
      <w:r w:rsidR="00A904F5">
        <w:fldChar w:fldCharType="end"/>
      </w:r>
      <w:r>
        <w:t xml:space="preserve"> </w:t>
      </w:r>
      <w:r w:rsidR="00255E66">
        <w:t>–</w:t>
      </w:r>
      <w:r>
        <w:t xml:space="preserve"> </w:t>
      </w:r>
      <w:r w:rsidR="00255E66">
        <w:t>Early schematic sketch</w:t>
      </w:r>
      <w:bookmarkEnd w:id="68"/>
      <w:bookmarkEnd w:id="69"/>
    </w:p>
    <w:p w14:paraId="5118BCA7" w14:textId="77777777" w:rsidR="00BC34FF" w:rsidRPr="00BC34FF" w:rsidRDefault="00BC34FF" w:rsidP="00BC34FF"/>
    <w:p w14:paraId="5D76382D" w14:textId="1B23791A" w:rsidR="00D802B5" w:rsidRDefault="00D802B5" w:rsidP="00D802B5"/>
    <w:p w14:paraId="064C6DFB" w14:textId="60316912" w:rsidR="00C246CC" w:rsidRPr="00623D5B" w:rsidRDefault="00C151CE" w:rsidP="00E90D00">
      <w:pPr>
        <w:pStyle w:val="Heading2"/>
        <w:rPr>
          <w:sz w:val="32"/>
          <w:szCs w:val="32"/>
        </w:rPr>
      </w:pPr>
      <w:bookmarkStart w:id="70" w:name="_Toc67645998"/>
      <w:r w:rsidRPr="00623D5B">
        <w:rPr>
          <w:sz w:val="32"/>
          <w:szCs w:val="32"/>
        </w:rPr>
        <w:t xml:space="preserve">2.3 </w:t>
      </w:r>
      <w:r w:rsidR="00C246CC" w:rsidRPr="00623D5B">
        <w:rPr>
          <w:sz w:val="32"/>
          <w:szCs w:val="32"/>
        </w:rPr>
        <w:t>HARDWARE SETUP</w:t>
      </w:r>
      <w:bookmarkEnd w:id="70"/>
    </w:p>
    <w:p w14:paraId="6298C96E" w14:textId="4BFB3B2D" w:rsidR="00BC34FF" w:rsidRPr="005C6670" w:rsidRDefault="005C6670" w:rsidP="005C6670">
      <w:pPr>
        <w:jc w:val="both"/>
        <w:rPr>
          <w:rFonts w:ascii="Verdana" w:hAnsi="Verdana"/>
          <w:sz w:val="24"/>
          <w:szCs w:val="24"/>
        </w:rPr>
      </w:pPr>
      <w:r w:rsidRPr="005C6670">
        <w:rPr>
          <w:rFonts w:ascii="Verdana" w:hAnsi="Verdana"/>
          <w:sz w:val="24"/>
          <w:szCs w:val="24"/>
        </w:rPr>
        <w:t xml:space="preserve">Many of our team were undertaking their first project of this type and so had little experience of circuitry and components. As an aid in remaining focused on a setup that was achievable and technically accurate, the team used the Fritzing software package to build our layouts and schematic drawings. Below are the results we </w:t>
      </w:r>
      <w:r w:rsidR="57BCF8C1" w:rsidRPr="7AF2E884">
        <w:rPr>
          <w:rFonts w:ascii="Verdana" w:hAnsi="Verdana"/>
          <w:sz w:val="24"/>
          <w:szCs w:val="24"/>
        </w:rPr>
        <w:t>produced</w:t>
      </w:r>
      <w:r w:rsidRPr="7AF2E884">
        <w:rPr>
          <w:rFonts w:ascii="Verdana" w:hAnsi="Verdana"/>
          <w:sz w:val="24"/>
          <w:szCs w:val="24"/>
        </w:rPr>
        <w:t>.</w:t>
      </w:r>
    </w:p>
    <w:p w14:paraId="34C98061" w14:textId="77777777" w:rsidR="0006341D" w:rsidRDefault="0006341D" w:rsidP="00D802B5">
      <w:pPr>
        <w:keepNext/>
        <w:jc w:val="center"/>
      </w:pPr>
      <w:r>
        <w:rPr>
          <w:noProof/>
          <w:color w:val="FF0000"/>
        </w:rPr>
        <w:drawing>
          <wp:inline distT="0" distB="0" distL="0" distR="0" wp14:anchorId="65E47DC7" wp14:editId="12EEC8D1">
            <wp:extent cx="4851749" cy="2914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9051" cy="2979111"/>
                    </a:xfrm>
                    <a:prstGeom prst="rect">
                      <a:avLst/>
                    </a:prstGeom>
                  </pic:spPr>
                </pic:pic>
              </a:graphicData>
            </a:graphic>
          </wp:inline>
        </w:drawing>
      </w:r>
    </w:p>
    <w:p w14:paraId="6807900E" w14:textId="7ECD7C8E" w:rsidR="00A904F5" w:rsidRDefault="0006341D" w:rsidP="00D802B5">
      <w:pPr>
        <w:pStyle w:val="Caption"/>
        <w:jc w:val="center"/>
      </w:pPr>
      <w:bookmarkStart w:id="71" w:name="_Toc67645444"/>
      <w:bookmarkStart w:id="72" w:name="_Toc67645951"/>
      <w:r>
        <w:t xml:space="preserve">Figure </w:t>
      </w:r>
      <w:r w:rsidR="00A904F5">
        <w:fldChar w:fldCharType="begin"/>
      </w:r>
      <w:r w:rsidR="00A904F5">
        <w:instrText xml:space="preserve"> SEQ Figure \* ARABIC </w:instrText>
      </w:r>
      <w:r w:rsidR="00A904F5">
        <w:fldChar w:fldCharType="separate"/>
      </w:r>
      <w:r w:rsidR="003960D0">
        <w:rPr>
          <w:noProof/>
        </w:rPr>
        <w:t>16</w:t>
      </w:r>
      <w:r w:rsidR="00A904F5">
        <w:fldChar w:fldCharType="end"/>
      </w:r>
      <w:r w:rsidR="00780E7E">
        <w:t xml:space="preserve"> </w:t>
      </w:r>
      <w:r w:rsidR="001256C0">
        <w:t xml:space="preserve">– </w:t>
      </w:r>
      <w:r w:rsidR="00282533">
        <w:t xml:space="preserve">Led and Buzzer connected to the </w:t>
      </w:r>
      <w:r w:rsidR="001256C0">
        <w:t>Arduino Yun</w:t>
      </w:r>
      <w:bookmarkEnd w:id="71"/>
      <w:bookmarkEnd w:id="72"/>
    </w:p>
    <w:p w14:paraId="320C1290" w14:textId="1430E4F9" w:rsidR="003B0A15" w:rsidRDefault="003B0A15" w:rsidP="003B0A15"/>
    <w:p w14:paraId="32CCE2F3" w14:textId="77777777" w:rsidR="003B0A15" w:rsidRPr="003B0A15" w:rsidRDefault="003B0A15" w:rsidP="003B0A15"/>
    <w:p w14:paraId="5E39E832" w14:textId="77777777" w:rsidR="00A904F5" w:rsidRDefault="00A904F5" w:rsidP="0006341D">
      <w:pPr>
        <w:pStyle w:val="Caption"/>
      </w:pPr>
    </w:p>
    <w:p w14:paraId="7C777C34" w14:textId="77777777" w:rsidR="00A904F5" w:rsidRDefault="00A904F5" w:rsidP="00D802B5">
      <w:pPr>
        <w:pStyle w:val="Caption"/>
        <w:keepNext/>
        <w:jc w:val="center"/>
      </w:pPr>
      <w:r>
        <w:rPr>
          <w:noProof/>
          <w:color w:val="FF0000"/>
        </w:rPr>
        <w:lastRenderedPageBreak/>
        <w:drawing>
          <wp:inline distT="0" distB="0" distL="0" distR="0" wp14:anchorId="0B20D338" wp14:editId="164A0D5E">
            <wp:extent cx="4861124" cy="28388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84218" cy="2852380"/>
                    </a:xfrm>
                    <a:prstGeom prst="rect">
                      <a:avLst/>
                    </a:prstGeom>
                  </pic:spPr>
                </pic:pic>
              </a:graphicData>
            </a:graphic>
          </wp:inline>
        </w:drawing>
      </w:r>
    </w:p>
    <w:p w14:paraId="18966986" w14:textId="3C017CEF" w:rsidR="00A904F5" w:rsidRDefault="00A904F5" w:rsidP="00D802B5">
      <w:pPr>
        <w:pStyle w:val="Caption"/>
        <w:jc w:val="center"/>
      </w:pPr>
      <w:bookmarkStart w:id="73" w:name="_Toc67645445"/>
      <w:bookmarkStart w:id="74" w:name="_Toc67645952"/>
      <w:r>
        <w:t xml:space="preserve">Figure </w:t>
      </w:r>
      <w:r>
        <w:fldChar w:fldCharType="begin"/>
      </w:r>
      <w:r>
        <w:instrText xml:space="preserve"> SEQ Figure \* ARABIC </w:instrText>
      </w:r>
      <w:r>
        <w:fldChar w:fldCharType="separate"/>
      </w:r>
      <w:r w:rsidR="003960D0">
        <w:rPr>
          <w:noProof/>
        </w:rPr>
        <w:t>17</w:t>
      </w:r>
      <w:r>
        <w:fldChar w:fldCharType="end"/>
      </w:r>
      <w:r>
        <w:t xml:space="preserve"> – Led, Buzzer and </w:t>
      </w:r>
      <w:r w:rsidR="006866B6">
        <w:t>…….</w:t>
      </w:r>
      <w:r>
        <w:t xml:space="preserve"> connected to the Arduino Yun</w:t>
      </w:r>
      <w:bookmarkEnd w:id="73"/>
      <w:bookmarkEnd w:id="74"/>
    </w:p>
    <w:p w14:paraId="7DA6A25A" w14:textId="5D5AF8C5" w:rsidR="0006341D" w:rsidRDefault="0006341D" w:rsidP="00A904F5">
      <w:pPr>
        <w:pStyle w:val="Caption"/>
        <w:rPr>
          <w:color w:val="FF0000"/>
        </w:rPr>
      </w:pPr>
    </w:p>
    <w:p w14:paraId="6ABA28ED" w14:textId="7394E72E" w:rsidR="0006341D" w:rsidRDefault="0006341D" w:rsidP="00C246CC">
      <w:pPr>
        <w:rPr>
          <w:color w:val="FF0000"/>
        </w:rPr>
      </w:pPr>
    </w:p>
    <w:p w14:paraId="588F8D60" w14:textId="77777777" w:rsidR="006866B6" w:rsidRDefault="0006341D" w:rsidP="00D802B5">
      <w:pPr>
        <w:keepNext/>
        <w:jc w:val="center"/>
      </w:pPr>
      <w:r>
        <w:rPr>
          <w:noProof/>
          <w:color w:val="FF0000"/>
        </w:rPr>
        <w:drawing>
          <wp:inline distT="0" distB="0" distL="0" distR="0" wp14:anchorId="039E5A60" wp14:editId="5A167A0D">
            <wp:extent cx="5715000" cy="2912410"/>
            <wp:effectExtent l="0" t="0" r="0" b="254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81446" cy="2946271"/>
                    </a:xfrm>
                    <a:prstGeom prst="rect">
                      <a:avLst/>
                    </a:prstGeom>
                  </pic:spPr>
                </pic:pic>
              </a:graphicData>
            </a:graphic>
          </wp:inline>
        </w:drawing>
      </w:r>
    </w:p>
    <w:p w14:paraId="7D905450" w14:textId="64DCB970" w:rsidR="00FF1F06" w:rsidRDefault="006866B6" w:rsidP="00A51C8F">
      <w:pPr>
        <w:pStyle w:val="Caption"/>
        <w:jc w:val="center"/>
        <w:rPr>
          <w:color w:val="auto"/>
        </w:rPr>
      </w:pPr>
      <w:bookmarkStart w:id="75" w:name="_Toc67645446"/>
      <w:bookmarkStart w:id="76" w:name="_Toc67645953"/>
      <w:r>
        <w:t xml:space="preserve">Figure </w:t>
      </w:r>
      <w:r>
        <w:fldChar w:fldCharType="begin"/>
      </w:r>
      <w:r>
        <w:instrText xml:space="preserve"> SEQ Figure \* ARABIC </w:instrText>
      </w:r>
      <w:r>
        <w:fldChar w:fldCharType="separate"/>
      </w:r>
      <w:r w:rsidR="003960D0">
        <w:rPr>
          <w:noProof/>
        </w:rPr>
        <w:t>18</w:t>
      </w:r>
      <w:r>
        <w:fldChar w:fldCharType="end"/>
      </w:r>
      <w:r w:rsidR="00E20146">
        <w:t xml:space="preserve"> </w:t>
      </w:r>
      <w:r w:rsidR="00E20146" w:rsidRPr="004E3E85">
        <w:rPr>
          <w:color w:val="auto"/>
        </w:rPr>
        <w:t xml:space="preserve">– Led, Buzzer, and </w:t>
      </w:r>
      <w:r w:rsidR="005E672B" w:rsidRPr="004E3E85">
        <w:rPr>
          <w:color w:val="auto"/>
        </w:rPr>
        <w:t>Sound Sensor</w:t>
      </w:r>
      <w:r w:rsidR="004E3E85">
        <w:rPr>
          <w:color w:val="auto"/>
        </w:rPr>
        <w:t xml:space="preserve"> </w:t>
      </w:r>
      <w:r w:rsidR="00E20146" w:rsidRPr="004E3E85">
        <w:rPr>
          <w:color w:val="auto"/>
        </w:rPr>
        <w:t>connected to the Arduino Yun</w:t>
      </w:r>
      <w:bookmarkEnd w:id="75"/>
      <w:bookmarkEnd w:id="76"/>
    </w:p>
    <w:p w14:paraId="5230AD83" w14:textId="48CDC6B8" w:rsidR="00A51C8F" w:rsidRDefault="00A51C8F" w:rsidP="00A51C8F"/>
    <w:p w14:paraId="194D5690" w14:textId="00607DDF" w:rsidR="00B51161" w:rsidRDefault="00B51161" w:rsidP="00A51C8F"/>
    <w:p w14:paraId="10C97B47" w14:textId="0C8DA737" w:rsidR="00B51161" w:rsidRDefault="00B51161" w:rsidP="00A51C8F"/>
    <w:p w14:paraId="31549E1B" w14:textId="77777777" w:rsidR="00B51161" w:rsidRPr="00A51C8F" w:rsidRDefault="00B51161" w:rsidP="00A51C8F"/>
    <w:p w14:paraId="73B26C39" w14:textId="7AF4A984" w:rsidR="00C54A7E" w:rsidRPr="00623D5B" w:rsidRDefault="00C151CE" w:rsidP="00E90D00">
      <w:pPr>
        <w:pStyle w:val="Heading2"/>
        <w:rPr>
          <w:sz w:val="32"/>
          <w:szCs w:val="32"/>
        </w:rPr>
      </w:pPr>
      <w:bookmarkStart w:id="77" w:name="_Toc67645999"/>
      <w:r w:rsidRPr="00623D5B">
        <w:rPr>
          <w:sz w:val="32"/>
          <w:szCs w:val="32"/>
        </w:rPr>
        <w:lastRenderedPageBreak/>
        <w:t xml:space="preserve">2.4 </w:t>
      </w:r>
      <w:r w:rsidR="00C54A7E" w:rsidRPr="00623D5B">
        <w:rPr>
          <w:sz w:val="32"/>
          <w:szCs w:val="32"/>
        </w:rPr>
        <w:t>HARDWARE SCHEMATIC</w:t>
      </w:r>
      <w:r w:rsidR="004E3E85" w:rsidRPr="00623D5B">
        <w:rPr>
          <w:sz w:val="32"/>
          <w:szCs w:val="32"/>
        </w:rPr>
        <w:t>S</w:t>
      </w:r>
      <w:bookmarkEnd w:id="77"/>
    </w:p>
    <w:p w14:paraId="171826CA" w14:textId="55936528" w:rsidR="00FF1F06" w:rsidRPr="00FF1F06" w:rsidRDefault="00FF1F06" w:rsidP="00FF1F06">
      <w:pPr>
        <w:jc w:val="both"/>
        <w:rPr>
          <w:rFonts w:ascii="Verdana" w:hAnsi="Verdana"/>
          <w:sz w:val="24"/>
          <w:szCs w:val="24"/>
        </w:rPr>
      </w:pPr>
      <w:r w:rsidRPr="00FF1F06">
        <w:rPr>
          <w:rFonts w:ascii="Verdana" w:hAnsi="Verdana"/>
          <w:sz w:val="24"/>
          <w:szCs w:val="24"/>
        </w:rPr>
        <w:t>As with our layouts above, our schematic drawing increased in complexity alongside the teams confidence and competence with circuitry.</w:t>
      </w:r>
    </w:p>
    <w:p w14:paraId="7DF7E731" w14:textId="5EA5617B" w:rsidR="00255E66" w:rsidRPr="00FF1F06" w:rsidRDefault="00255E66" w:rsidP="00FF1F06">
      <w:pPr>
        <w:jc w:val="both"/>
        <w:rPr>
          <w:rFonts w:ascii="Verdana" w:hAnsi="Verdana"/>
          <w:color w:val="FF0000"/>
          <w:sz w:val="24"/>
          <w:szCs w:val="24"/>
        </w:rPr>
      </w:pPr>
    </w:p>
    <w:p w14:paraId="6CF95FD4" w14:textId="77777777" w:rsidR="006D679D" w:rsidRDefault="006D679D" w:rsidP="00D46268">
      <w:pPr>
        <w:keepNext/>
        <w:jc w:val="center"/>
      </w:pPr>
      <w:r>
        <w:rPr>
          <w:noProof/>
          <w:color w:val="FF0000"/>
        </w:rPr>
        <w:drawing>
          <wp:inline distT="0" distB="0" distL="0" distR="0" wp14:anchorId="791EA065" wp14:editId="4FFB3C89">
            <wp:extent cx="3281011" cy="3172217"/>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13288" cy="3203424"/>
                    </a:xfrm>
                    <a:prstGeom prst="rect">
                      <a:avLst/>
                    </a:prstGeom>
                  </pic:spPr>
                </pic:pic>
              </a:graphicData>
            </a:graphic>
          </wp:inline>
        </w:drawing>
      </w:r>
    </w:p>
    <w:p w14:paraId="03A87BCC" w14:textId="32259965" w:rsidR="006D679D" w:rsidRDefault="006D679D" w:rsidP="00D46268">
      <w:pPr>
        <w:pStyle w:val="Caption"/>
        <w:jc w:val="center"/>
        <w:rPr>
          <w:color w:val="FF0000"/>
        </w:rPr>
      </w:pPr>
      <w:bookmarkStart w:id="78" w:name="_Toc67645447"/>
      <w:bookmarkStart w:id="79" w:name="_Toc67645954"/>
      <w:r>
        <w:t xml:space="preserve">Figure </w:t>
      </w:r>
      <w:r>
        <w:fldChar w:fldCharType="begin"/>
      </w:r>
      <w:r>
        <w:instrText xml:space="preserve"> SEQ Figure \* ARABIC </w:instrText>
      </w:r>
      <w:r>
        <w:fldChar w:fldCharType="separate"/>
      </w:r>
      <w:r w:rsidR="003960D0">
        <w:rPr>
          <w:noProof/>
        </w:rPr>
        <w:t>19</w:t>
      </w:r>
      <w:r>
        <w:fldChar w:fldCharType="end"/>
      </w:r>
      <w:r w:rsidR="007748E6">
        <w:t xml:space="preserve"> – Schematic diagram of </w:t>
      </w:r>
      <w:r w:rsidR="00837546">
        <w:t>LED, and Buzzer connected to The Yun via a breadboard</w:t>
      </w:r>
      <w:r w:rsidR="003452B3">
        <w:t>.</w:t>
      </w:r>
      <w:bookmarkEnd w:id="78"/>
      <w:bookmarkEnd w:id="79"/>
    </w:p>
    <w:p w14:paraId="6E8700C6" w14:textId="77777777" w:rsidR="006D679D" w:rsidRDefault="006D679D" w:rsidP="00255E66">
      <w:pPr>
        <w:rPr>
          <w:color w:val="FF0000"/>
        </w:rPr>
      </w:pPr>
    </w:p>
    <w:p w14:paraId="73C6DD0F" w14:textId="77777777" w:rsidR="003452B3" w:rsidRDefault="006D679D" w:rsidP="00D46268">
      <w:pPr>
        <w:keepNext/>
        <w:jc w:val="center"/>
      </w:pPr>
      <w:r>
        <w:rPr>
          <w:noProof/>
          <w:color w:val="FF0000"/>
        </w:rPr>
        <w:drawing>
          <wp:inline distT="0" distB="0" distL="0" distR="0" wp14:anchorId="07E5C669" wp14:editId="14D7F9A0">
            <wp:extent cx="3411934" cy="2931057"/>
            <wp:effectExtent l="0" t="0" r="0" b="3175"/>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86528" cy="2995138"/>
                    </a:xfrm>
                    <a:prstGeom prst="rect">
                      <a:avLst/>
                    </a:prstGeom>
                  </pic:spPr>
                </pic:pic>
              </a:graphicData>
            </a:graphic>
          </wp:inline>
        </w:drawing>
      </w:r>
    </w:p>
    <w:p w14:paraId="60193CFC" w14:textId="3D2E3128" w:rsidR="008A0061" w:rsidRDefault="003452B3" w:rsidP="004E3E85">
      <w:pPr>
        <w:pStyle w:val="Caption"/>
        <w:jc w:val="center"/>
      </w:pPr>
      <w:bookmarkStart w:id="80" w:name="_Toc67645448"/>
      <w:bookmarkStart w:id="81" w:name="_Toc67645955"/>
      <w:r>
        <w:t xml:space="preserve">Figure </w:t>
      </w:r>
      <w:r>
        <w:fldChar w:fldCharType="begin"/>
      </w:r>
      <w:r>
        <w:instrText xml:space="preserve"> SEQ Figure \* ARABIC </w:instrText>
      </w:r>
      <w:r>
        <w:fldChar w:fldCharType="separate"/>
      </w:r>
      <w:r w:rsidR="003960D0">
        <w:rPr>
          <w:noProof/>
        </w:rPr>
        <w:t>20</w:t>
      </w:r>
      <w:r>
        <w:fldChar w:fldCharType="end"/>
      </w:r>
      <w:r>
        <w:t xml:space="preserve"> </w:t>
      </w:r>
      <w:r w:rsidRPr="008A0061">
        <w:rPr>
          <w:color w:val="FF0000"/>
        </w:rPr>
        <w:t xml:space="preserve">– </w:t>
      </w:r>
      <w:r w:rsidRPr="00592C05">
        <w:rPr>
          <w:color w:val="auto"/>
        </w:rPr>
        <w:t>Schematic diagram of LED, and Buzzer connected to The Yun via a breadboard.</w:t>
      </w:r>
      <w:bookmarkEnd w:id="80"/>
      <w:bookmarkEnd w:id="81"/>
    </w:p>
    <w:p w14:paraId="465E636A" w14:textId="796F2560" w:rsidR="00E90024" w:rsidRDefault="00E90024" w:rsidP="008A0061"/>
    <w:p w14:paraId="37F9BF79" w14:textId="77777777" w:rsidR="00E90024" w:rsidRPr="008A0061" w:rsidRDefault="00E90024" w:rsidP="008A0061"/>
    <w:p w14:paraId="0999A419" w14:textId="77777777" w:rsidR="00E20146" w:rsidRDefault="00E20146" w:rsidP="003452B3">
      <w:pPr>
        <w:pStyle w:val="Caption"/>
        <w:rPr>
          <w:color w:val="FF0000"/>
        </w:rPr>
      </w:pPr>
    </w:p>
    <w:p w14:paraId="31B35E8E" w14:textId="77777777" w:rsidR="008A0061" w:rsidRDefault="006D679D" w:rsidP="00D46268">
      <w:pPr>
        <w:keepNext/>
        <w:jc w:val="center"/>
      </w:pPr>
      <w:r>
        <w:rPr>
          <w:noProof/>
          <w:color w:val="FF0000"/>
        </w:rPr>
        <w:drawing>
          <wp:inline distT="0" distB="0" distL="0" distR="0" wp14:anchorId="44654F7C" wp14:editId="7DA73032">
            <wp:extent cx="3421523" cy="2767796"/>
            <wp:effectExtent l="0" t="0" r="762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16070" cy="2844279"/>
                    </a:xfrm>
                    <a:prstGeom prst="rect">
                      <a:avLst/>
                    </a:prstGeom>
                  </pic:spPr>
                </pic:pic>
              </a:graphicData>
            </a:graphic>
          </wp:inline>
        </w:drawing>
      </w:r>
    </w:p>
    <w:p w14:paraId="2FC0D80C" w14:textId="1FF0E0B5" w:rsidR="008A0061" w:rsidRDefault="008A0061" w:rsidP="00D46268">
      <w:pPr>
        <w:pStyle w:val="Caption"/>
        <w:jc w:val="center"/>
        <w:rPr>
          <w:color w:val="FF0000"/>
        </w:rPr>
      </w:pPr>
      <w:bookmarkStart w:id="82" w:name="_Toc67645449"/>
      <w:bookmarkStart w:id="83" w:name="_Toc67645956"/>
      <w:r>
        <w:t xml:space="preserve">Figure </w:t>
      </w:r>
      <w:r>
        <w:fldChar w:fldCharType="begin"/>
      </w:r>
      <w:r>
        <w:instrText xml:space="preserve"> SEQ Figure \* ARABIC </w:instrText>
      </w:r>
      <w:r>
        <w:fldChar w:fldCharType="separate"/>
      </w:r>
      <w:r w:rsidR="003960D0">
        <w:rPr>
          <w:noProof/>
        </w:rPr>
        <w:t>21</w:t>
      </w:r>
      <w:r>
        <w:fldChar w:fldCharType="end"/>
      </w:r>
      <w:r>
        <w:t xml:space="preserve"> – Schematic diagram of LED, Buzzer, Mic and Vibration sensor connected to The Yun via a breadboard.</w:t>
      </w:r>
      <w:bookmarkEnd w:id="82"/>
      <w:bookmarkEnd w:id="83"/>
    </w:p>
    <w:p w14:paraId="3425147A" w14:textId="22452E4E" w:rsidR="00E20146" w:rsidRDefault="00E20146" w:rsidP="008A0061">
      <w:pPr>
        <w:pStyle w:val="Caption"/>
      </w:pPr>
    </w:p>
    <w:p w14:paraId="530E3BFA" w14:textId="641FD743" w:rsidR="00B51161" w:rsidRDefault="00B51161" w:rsidP="00B51161"/>
    <w:p w14:paraId="3491FF54" w14:textId="6DE5C7E7" w:rsidR="00B51161" w:rsidRDefault="00B51161" w:rsidP="00B51161"/>
    <w:p w14:paraId="2332D3FE" w14:textId="310F11EB" w:rsidR="00B51161" w:rsidRDefault="00B51161" w:rsidP="00B51161"/>
    <w:p w14:paraId="2A2F2C27" w14:textId="455E21CA" w:rsidR="00B51161" w:rsidRDefault="00B51161" w:rsidP="00B51161"/>
    <w:p w14:paraId="474312EE" w14:textId="7E8D77A4" w:rsidR="00B51161" w:rsidRDefault="00B51161" w:rsidP="00B51161"/>
    <w:p w14:paraId="1433D65A" w14:textId="50B029FC" w:rsidR="00B51161" w:rsidRDefault="00B51161" w:rsidP="00B51161"/>
    <w:p w14:paraId="11479040" w14:textId="082F150D" w:rsidR="00B51161" w:rsidRDefault="00B51161" w:rsidP="00B51161"/>
    <w:p w14:paraId="1147454A" w14:textId="5B207A76" w:rsidR="00B51161" w:rsidRDefault="00B51161" w:rsidP="00B51161"/>
    <w:p w14:paraId="37AF73D4" w14:textId="06B58211" w:rsidR="00B51161" w:rsidRDefault="00B51161" w:rsidP="00B51161"/>
    <w:p w14:paraId="7C4B83EA" w14:textId="77777777" w:rsidR="00B51161" w:rsidRPr="00B51161" w:rsidRDefault="00B51161" w:rsidP="00B51161"/>
    <w:p w14:paraId="6D41F62D" w14:textId="7A2D1CF7" w:rsidR="00554A49" w:rsidRPr="00623D5B" w:rsidRDefault="00C151CE" w:rsidP="00F229FA">
      <w:pPr>
        <w:pStyle w:val="Heading1"/>
        <w:ind w:firstLine="1080"/>
        <w:rPr>
          <w:color w:val="538135" w:themeColor="accent6" w:themeShade="BF"/>
          <w:sz w:val="36"/>
          <w:szCs w:val="52"/>
        </w:rPr>
      </w:pPr>
      <w:bookmarkStart w:id="84" w:name="_Toc67646000"/>
      <w:r w:rsidRPr="00623D5B">
        <w:rPr>
          <w:color w:val="538135" w:themeColor="accent6" w:themeShade="BF"/>
          <w:sz w:val="36"/>
          <w:szCs w:val="52"/>
        </w:rPr>
        <w:lastRenderedPageBreak/>
        <w:t xml:space="preserve">3. </w:t>
      </w:r>
      <w:r w:rsidR="00554A49" w:rsidRPr="00623D5B">
        <w:rPr>
          <w:color w:val="538135" w:themeColor="accent6" w:themeShade="BF"/>
          <w:sz w:val="36"/>
          <w:szCs w:val="52"/>
        </w:rPr>
        <w:t>IMPLEMENTATION PLAN</w:t>
      </w:r>
      <w:bookmarkEnd w:id="84"/>
    </w:p>
    <w:p w14:paraId="2DD70DF6" w14:textId="3E69F2A9" w:rsidR="00F229FA" w:rsidRPr="00623D5B" w:rsidRDefault="00C151CE" w:rsidP="007627BF">
      <w:pPr>
        <w:pStyle w:val="Heading2"/>
        <w:rPr>
          <w:sz w:val="32"/>
          <w:szCs w:val="32"/>
        </w:rPr>
      </w:pPr>
      <w:bookmarkStart w:id="85" w:name="_Toc67646001"/>
      <w:r w:rsidRPr="00623D5B">
        <w:rPr>
          <w:sz w:val="32"/>
          <w:szCs w:val="32"/>
        </w:rPr>
        <w:t xml:space="preserve">3.1 </w:t>
      </w:r>
      <w:r w:rsidR="007627BF" w:rsidRPr="00623D5B">
        <w:rPr>
          <w:sz w:val="32"/>
          <w:szCs w:val="32"/>
        </w:rPr>
        <w:t>EQUPIMENT USED</w:t>
      </w:r>
      <w:bookmarkEnd w:id="85"/>
      <w:r w:rsidR="005E2387" w:rsidRPr="00623D5B">
        <w:rPr>
          <w:sz w:val="32"/>
          <w:szCs w:val="32"/>
        </w:rPr>
        <w:t xml:space="preserve">  </w:t>
      </w:r>
    </w:p>
    <w:p w14:paraId="088E8E50" w14:textId="46D535B0" w:rsidR="002D585D" w:rsidRDefault="003D1128" w:rsidP="007627BF">
      <w:pPr>
        <w:rPr>
          <w:noProof/>
        </w:rPr>
      </w:pPr>
      <w:r>
        <w:rPr>
          <w:noProof/>
        </w:rPr>
        <w:drawing>
          <wp:anchor distT="0" distB="0" distL="114300" distR="114300" simplePos="0" relativeHeight="251658259" behindDoc="0" locked="0" layoutInCell="1" allowOverlap="1" wp14:anchorId="2E7B9556" wp14:editId="35784B61">
            <wp:simplePos x="0" y="0"/>
            <wp:positionH relativeFrom="column">
              <wp:posOffset>624205</wp:posOffset>
            </wp:positionH>
            <wp:positionV relativeFrom="paragraph">
              <wp:posOffset>275222</wp:posOffset>
            </wp:positionV>
            <wp:extent cx="1664898" cy="1253647"/>
            <wp:effectExtent l="0" t="0" r="0" b="3810"/>
            <wp:wrapThrough wrapText="bothSides">
              <wp:wrapPolygon edited="0">
                <wp:start x="0" y="0"/>
                <wp:lineTo x="0" y="21337"/>
                <wp:lineTo x="21262" y="21337"/>
                <wp:lineTo x="21262" y="0"/>
                <wp:lineTo x="0" y="0"/>
              </wp:wrapPolygon>
            </wp:wrapThrough>
            <wp:docPr id="469" name="Picture 469" descr="Getting started with the Arduino Yun – the Arduino with WiFi - Tw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tting started with the Arduino Yun – the Arduino with WiFi - Twili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041" t="8377" r="10598" b="3992"/>
                    <a:stretch/>
                  </pic:blipFill>
                  <pic:spPr bwMode="auto">
                    <a:xfrm>
                      <a:off x="0" y="0"/>
                      <a:ext cx="1664898" cy="12536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7" behindDoc="0" locked="0" layoutInCell="1" allowOverlap="1" wp14:anchorId="41807C97" wp14:editId="71A6444D">
            <wp:simplePos x="0" y="0"/>
            <wp:positionH relativeFrom="column">
              <wp:posOffset>3224530</wp:posOffset>
            </wp:positionH>
            <wp:positionV relativeFrom="paragraph">
              <wp:posOffset>114935</wp:posOffset>
            </wp:positionV>
            <wp:extent cx="1880199" cy="1421051"/>
            <wp:effectExtent l="0" t="0" r="6350" b="8255"/>
            <wp:wrapNone/>
            <wp:docPr id="458" name="Picture 458" descr="Seeed Studio Grove Base Shield V2.0: Amazon.co.uk: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ed Studio Grove Base Shield V2.0: Amazon.co.uk: Computers &amp; Accessori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0199" cy="1421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387">
        <w:t xml:space="preserve">           </w:t>
      </w:r>
    </w:p>
    <w:p w14:paraId="4E291044" w14:textId="2CB746D7" w:rsidR="00014595" w:rsidRDefault="00014595" w:rsidP="007627BF"/>
    <w:p w14:paraId="605A9824" w14:textId="77777777" w:rsidR="003D1128" w:rsidRDefault="003D1128" w:rsidP="003D1128">
      <w:pPr>
        <w:ind w:firstLine="720"/>
      </w:pPr>
    </w:p>
    <w:p w14:paraId="17BFA2A6" w14:textId="77777777" w:rsidR="003D1128" w:rsidRDefault="003D1128" w:rsidP="003D1128">
      <w:pPr>
        <w:ind w:firstLine="720"/>
      </w:pPr>
    </w:p>
    <w:p w14:paraId="0BA1CD16" w14:textId="77777777" w:rsidR="003D1128" w:rsidRDefault="003D1128" w:rsidP="003D1128">
      <w:pPr>
        <w:ind w:firstLine="720"/>
      </w:pPr>
    </w:p>
    <w:p w14:paraId="5C1C8361" w14:textId="77777777" w:rsidR="003D1128" w:rsidRDefault="003D1128" w:rsidP="003D1128">
      <w:pPr>
        <w:ind w:firstLine="720"/>
      </w:pPr>
    </w:p>
    <w:p w14:paraId="788FEC0F" w14:textId="24012B27" w:rsidR="003D1128" w:rsidRDefault="003D1128" w:rsidP="003D1128">
      <w:pPr>
        <w:ind w:left="720" w:firstLine="720"/>
        <w:rPr>
          <w:noProof/>
        </w:rPr>
      </w:pPr>
      <w:r>
        <w:t>Arduino Yun</w:t>
      </w:r>
      <w:r>
        <w:tab/>
      </w:r>
      <w:r>
        <w:tab/>
      </w:r>
      <w:r>
        <w:tab/>
      </w:r>
      <w:r>
        <w:tab/>
      </w:r>
      <w:r>
        <w:tab/>
        <w:t>Grove Base Shield V2</w:t>
      </w:r>
    </w:p>
    <w:p w14:paraId="41A55F20" w14:textId="1144A6D1" w:rsidR="003D1128" w:rsidRDefault="003D1128" w:rsidP="007627BF"/>
    <w:p w14:paraId="2F794508" w14:textId="3E867AE9" w:rsidR="003D1128" w:rsidRDefault="003D1128" w:rsidP="007627BF">
      <w:r>
        <w:rPr>
          <w:noProof/>
        </w:rPr>
        <w:drawing>
          <wp:anchor distT="0" distB="0" distL="114300" distR="114300" simplePos="0" relativeHeight="251658256" behindDoc="0" locked="0" layoutInCell="1" allowOverlap="1" wp14:anchorId="260CDA89" wp14:editId="76E913D9">
            <wp:simplePos x="0" y="0"/>
            <wp:positionH relativeFrom="column">
              <wp:posOffset>2027555</wp:posOffset>
            </wp:positionH>
            <wp:positionV relativeFrom="paragraph">
              <wp:posOffset>276731</wp:posOffset>
            </wp:positionV>
            <wp:extent cx="1415375" cy="1343084"/>
            <wp:effectExtent l="0" t="0" r="0" b="0"/>
            <wp:wrapNone/>
            <wp:docPr id="465" name="Picture 465" descr="Grove Module Sound Sensor - Seeed Studio | CPC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 Module Sound Sensor - Seeed Studio | CPC U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375" cy="13430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3252B261" wp14:editId="102C13DD">
            <wp:simplePos x="0" y="0"/>
            <wp:positionH relativeFrom="column">
              <wp:posOffset>0</wp:posOffset>
            </wp:positionH>
            <wp:positionV relativeFrom="paragraph">
              <wp:posOffset>160020</wp:posOffset>
            </wp:positionV>
            <wp:extent cx="1729740" cy="1452245"/>
            <wp:effectExtent l="0" t="0" r="3810" b="0"/>
            <wp:wrapThrough wrapText="bothSides">
              <wp:wrapPolygon edited="0">
                <wp:start x="0" y="0"/>
                <wp:lineTo x="0" y="21251"/>
                <wp:lineTo x="21410" y="21251"/>
                <wp:lineTo x="21410" y="0"/>
                <wp:lineTo x="0" y="0"/>
              </wp:wrapPolygon>
            </wp:wrapThrough>
            <wp:docPr id="464" name="Picture 464" descr="Grove - Rotary Angle Sensor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ve - Rotary Angle Sensor - Seeed Wiki"/>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54" r="8011"/>
                    <a:stretch/>
                  </pic:blipFill>
                  <pic:spPr bwMode="auto">
                    <a:xfrm>
                      <a:off x="0" y="0"/>
                      <a:ext cx="1729740" cy="1452245"/>
                    </a:xfrm>
                    <a:prstGeom prst="rect">
                      <a:avLst/>
                    </a:prstGeom>
                    <a:noFill/>
                    <a:ln>
                      <a:noFill/>
                    </a:ln>
                    <a:extLst>
                      <a:ext uri="{53640926-AAD7-44D8-BBD7-CCE9431645EC}">
                        <a14:shadowObscured xmlns:a14="http://schemas.microsoft.com/office/drawing/2010/main"/>
                      </a:ext>
                    </a:extLst>
                  </pic:spPr>
                </pic:pic>
              </a:graphicData>
            </a:graphic>
          </wp:anchor>
        </w:drawing>
      </w:r>
    </w:p>
    <w:p w14:paraId="5C118E55" w14:textId="4C002E0B" w:rsidR="003D1128" w:rsidRDefault="003D1128" w:rsidP="005E2387">
      <w:r>
        <w:rPr>
          <w:noProof/>
        </w:rPr>
        <w:drawing>
          <wp:anchor distT="0" distB="0" distL="114300" distR="114300" simplePos="0" relativeHeight="251658258" behindDoc="0" locked="0" layoutInCell="1" allowOverlap="1" wp14:anchorId="69FD34A9" wp14:editId="67C02848">
            <wp:simplePos x="0" y="0"/>
            <wp:positionH relativeFrom="column">
              <wp:posOffset>3861435</wp:posOffset>
            </wp:positionH>
            <wp:positionV relativeFrom="paragraph">
              <wp:posOffset>92259</wp:posOffset>
            </wp:positionV>
            <wp:extent cx="1722460" cy="123450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22460" cy="1234500"/>
                    </a:xfrm>
                    <a:prstGeom prst="rect">
                      <a:avLst/>
                    </a:prstGeom>
                  </pic:spPr>
                </pic:pic>
              </a:graphicData>
            </a:graphic>
            <wp14:sizeRelH relativeFrom="margin">
              <wp14:pctWidth>0</wp14:pctWidth>
            </wp14:sizeRelH>
            <wp14:sizeRelV relativeFrom="margin">
              <wp14:pctHeight>0</wp14:pctHeight>
            </wp14:sizeRelV>
          </wp:anchor>
        </w:drawing>
      </w:r>
    </w:p>
    <w:p w14:paraId="75167551" w14:textId="29325CE4" w:rsidR="003D1128" w:rsidRDefault="003D1128" w:rsidP="005E2387"/>
    <w:p w14:paraId="66E00BBC" w14:textId="53FB202F" w:rsidR="003D1128" w:rsidRDefault="003D1128" w:rsidP="005E2387"/>
    <w:p w14:paraId="13A4E0E7" w14:textId="02A4EF52" w:rsidR="003D1128" w:rsidRDefault="003D1128" w:rsidP="005E2387"/>
    <w:p w14:paraId="3AC5D813" w14:textId="18B24C5D" w:rsidR="003D1128" w:rsidRDefault="003D1128" w:rsidP="005E2387"/>
    <w:p w14:paraId="1530F408" w14:textId="04D0D5D4" w:rsidR="007E066A" w:rsidRDefault="001D381C" w:rsidP="005E2387">
      <w:r>
        <w:t xml:space="preserve">Grove Rotary Angle Sensor </w:t>
      </w:r>
      <w:r w:rsidR="005E2387">
        <w:t xml:space="preserve">     </w:t>
      </w:r>
      <w:r w:rsidR="007E066A">
        <w:t>Grove Sound Sensor</w:t>
      </w:r>
      <w:r w:rsidR="005E2387">
        <w:t xml:space="preserve">             Grove PIR motion sensor</w:t>
      </w:r>
    </w:p>
    <w:p w14:paraId="12A1914D" w14:textId="12DE1C78" w:rsidR="001D381C" w:rsidRDefault="00A03B0C" w:rsidP="00FE267D">
      <w:pPr>
        <w:spacing w:line="192" w:lineRule="auto"/>
      </w:pPr>
      <w:r>
        <w:t>–</w:t>
      </w:r>
      <w:r w:rsidR="001D381C">
        <w:t xml:space="preserve"> </w:t>
      </w:r>
      <w:r>
        <w:t>not used in final design</w:t>
      </w:r>
    </w:p>
    <w:p w14:paraId="6DF6D30D" w14:textId="77777777" w:rsidR="003D1128" w:rsidRDefault="003D1128" w:rsidP="00FE267D">
      <w:pPr>
        <w:spacing w:line="192" w:lineRule="auto"/>
      </w:pPr>
    </w:p>
    <w:p w14:paraId="083DFD13" w14:textId="6926E4C8" w:rsidR="00BB6B74" w:rsidRDefault="003D1128" w:rsidP="007627BF">
      <w:pPr>
        <w:rPr>
          <w:noProof/>
        </w:rPr>
      </w:pPr>
      <w:r>
        <w:rPr>
          <w:noProof/>
        </w:rPr>
        <w:drawing>
          <wp:anchor distT="0" distB="0" distL="114300" distR="114300" simplePos="0" relativeHeight="251658253" behindDoc="0" locked="0" layoutInCell="1" allowOverlap="1" wp14:anchorId="28DAB702" wp14:editId="043FC5B9">
            <wp:simplePos x="0" y="0"/>
            <wp:positionH relativeFrom="column">
              <wp:posOffset>1887220</wp:posOffset>
            </wp:positionH>
            <wp:positionV relativeFrom="paragraph">
              <wp:posOffset>180975</wp:posOffset>
            </wp:positionV>
            <wp:extent cx="1664335" cy="1411605"/>
            <wp:effectExtent l="0" t="0" r="0" b="0"/>
            <wp:wrapThrough wrapText="bothSides">
              <wp:wrapPolygon edited="0">
                <wp:start x="0" y="0"/>
                <wp:lineTo x="0" y="21279"/>
                <wp:lineTo x="21262" y="21279"/>
                <wp:lineTo x="21262" y="0"/>
                <wp:lineTo x="0" y="0"/>
              </wp:wrapPolygon>
            </wp:wrapThrough>
            <wp:docPr id="467" name="Picture 467" descr="Grove - Red LED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ove - Red LED - Seeed Wiki"/>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753" t="10779" r="16506" b="11525"/>
                    <a:stretch/>
                  </pic:blipFill>
                  <pic:spPr bwMode="auto">
                    <a:xfrm>
                      <a:off x="0" y="0"/>
                      <a:ext cx="1664335" cy="141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1B24D579" wp14:editId="3FFB94BD">
            <wp:simplePos x="0" y="0"/>
            <wp:positionH relativeFrom="column">
              <wp:posOffset>4004945</wp:posOffset>
            </wp:positionH>
            <wp:positionV relativeFrom="paragraph">
              <wp:posOffset>244475</wp:posOffset>
            </wp:positionV>
            <wp:extent cx="1428115" cy="1293495"/>
            <wp:effectExtent l="0" t="0" r="635" b="1905"/>
            <wp:wrapThrough wrapText="bothSides">
              <wp:wrapPolygon edited="0">
                <wp:start x="0" y="0"/>
                <wp:lineTo x="0" y="21314"/>
                <wp:lineTo x="21321" y="21314"/>
                <wp:lineTo x="21321" y="0"/>
                <wp:lineTo x="0" y="0"/>
              </wp:wrapPolygon>
            </wp:wrapThrough>
            <wp:docPr id="468" name="Picture 468" descr="104030010 - Seeed Studio - Grove LED Module, Blue | CPC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4030010 - Seeed Studio - Grove LED Module, Blue | CPC Irela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8115" cy="1293495"/>
                    </a:xfrm>
                    <a:prstGeom prst="rect">
                      <a:avLst/>
                    </a:prstGeom>
                    <a:noFill/>
                    <a:ln>
                      <a:noFill/>
                    </a:ln>
                  </pic:spPr>
                </pic:pic>
              </a:graphicData>
            </a:graphic>
          </wp:anchor>
        </w:drawing>
      </w:r>
      <w:r>
        <w:rPr>
          <w:noProof/>
        </w:rPr>
        <w:drawing>
          <wp:anchor distT="0" distB="0" distL="114300" distR="114300" simplePos="0" relativeHeight="251658254" behindDoc="0" locked="0" layoutInCell="1" allowOverlap="1" wp14:anchorId="33CAA072" wp14:editId="2F495438">
            <wp:simplePos x="0" y="0"/>
            <wp:positionH relativeFrom="column">
              <wp:posOffset>-152400</wp:posOffset>
            </wp:positionH>
            <wp:positionV relativeFrom="paragraph">
              <wp:posOffset>121920</wp:posOffset>
            </wp:positionV>
            <wp:extent cx="1765448" cy="1517326"/>
            <wp:effectExtent l="0" t="0" r="6350" b="6985"/>
            <wp:wrapThrough wrapText="bothSides">
              <wp:wrapPolygon edited="0">
                <wp:start x="0" y="0"/>
                <wp:lineTo x="0" y="21428"/>
                <wp:lineTo x="21445" y="21428"/>
                <wp:lineTo x="21445" y="0"/>
                <wp:lineTo x="0" y="0"/>
              </wp:wrapPolygon>
            </wp:wrapThrough>
            <wp:docPr id="466" name="Picture 466" descr="Grove - Green LED (GD) - Seeed Studio | Ev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ove - Green LED (GD) - Seeed Studio | Evelt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265" t="22881" r="19778" b="24729"/>
                    <a:stretch/>
                  </pic:blipFill>
                  <pic:spPr bwMode="auto">
                    <a:xfrm>
                      <a:off x="0" y="0"/>
                      <a:ext cx="1765448" cy="1517326"/>
                    </a:xfrm>
                    <a:prstGeom prst="rect">
                      <a:avLst/>
                    </a:prstGeom>
                    <a:noFill/>
                    <a:ln>
                      <a:noFill/>
                    </a:ln>
                    <a:extLst>
                      <a:ext uri="{53640926-AAD7-44D8-BBD7-CCE9431645EC}">
                        <a14:shadowObscured xmlns:a14="http://schemas.microsoft.com/office/drawing/2010/main"/>
                      </a:ext>
                    </a:extLst>
                  </pic:spPr>
                </pic:pic>
              </a:graphicData>
            </a:graphic>
          </wp:anchor>
        </w:drawing>
      </w:r>
    </w:p>
    <w:p w14:paraId="4B4A86E0" w14:textId="2251CC84" w:rsidR="00BB6B74" w:rsidRDefault="00BB6B74" w:rsidP="007627BF"/>
    <w:p w14:paraId="135EDF21" w14:textId="08EB19AC" w:rsidR="003D1128" w:rsidRDefault="003D1128" w:rsidP="007627BF"/>
    <w:p w14:paraId="5503D72C" w14:textId="68416511" w:rsidR="009E6182" w:rsidRPr="009E6182" w:rsidRDefault="009E6182" w:rsidP="007627BF">
      <w:pPr>
        <w:rPr>
          <w:i/>
          <w:iCs/>
        </w:rPr>
      </w:pPr>
    </w:p>
    <w:p w14:paraId="38CC48BD" w14:textId="1A4FA9FC" w:rsidR="003D1128" w:rsidRDefault="003D1128" w:rsidP="00CC3131"/>
    <w:p w14:paraId="0E71B1B5" w14:textId="77777777" w:rsidR="003D1128" w:rsidRDefault="003D1128" w:rsidP="00CC3131"/>
    <w:p w14:paraId="03FF23FE" w14:textId="2C9055E2" w:rsidR="00CC3131" w:rsidRDefault="00C47E02" w:rsidP="00281B8D">
      <w:r>
        <w:t xml:space="preserve">Grove </w:t>
      </w:r>
      <w:r w:rsidR="000A1C14">
        <w:t xml:space="preserve">Green </w:t>
      </w:r>
      <w:r>
        <w:t>LED Bulb</w:t>
      </w:r>
      <w:r w:rsidR="00735F4F">
        <w:tab/>
      </w:r>
      <w:r w:rsidR="002E722D">
        <w:t xml:space="preserve">   </w:t>
      </w:r>
      <w:r w:rsidR="003D1128">
        <w:t xml:space="preserve">     </w:t>
      </w:r>
      <w:r w:rsidR="00735F4F">
        <w:t>Grove Red LED Bulb</w:t>
      </w:r>
      <w:r w:rsidR="00CC3131">
        <w:tab/>
      </w:r>
      <w:r w:rsidR="00CC3131">
        <w:tab/>
        <w:t>Grove Blue LED Bulb</w:t>
      </w:r>
      <w:r w:rsidR="00DC3125">
        <w:t xml:space="preserve"> </w:t>
      </w:r>
      <w:r w:rsidR="00DC3125">
        <w:tab/>
        <w:t xml:space="preserve"> </w:t>
      </w:r>
    </w:p>
    <w:p w14:paraId="3135C95A" w14:textId="77777777" w:rsidR="00CC3131" w:rsidRDefault="00CC3131" w:rsidP="00281B8D"/>
    <w:p w14:paraId="47D04D48" w14:textId="32E2BCBB" w:rsidR="008C523F" w:rsidRDefault="001420B8" w:rsidP="00281B8D">
      <w:r>
        <w:t>Laptop</w:t>
      </w:r>
      <w:r w:rsidR="002D585D">
        <w:t xml:space="preserve"> Computer</w:t>
      </w:r>
    </w:p>
    <w:p w14:paraId="3F6F2AF3" w14:textId="478A744A" w:rsidR="005E2387" w:rsidRDefault="005E2387" w:rsidP="00281B8D"/>
    <w:p w14:paraId="259C0ED8" w14:textId="6EF22911" w:rsidR="005E2387" w:rsidRDefault="005E2387" w:rsidP="00281B8D"/>
    <w:p w14:paraId="5B1E5EA5" w14:textId="77777777" w:rsidR="005E2387" w:rsidRDefault="005E2387" w:rsidP="00281B8D"/>
    <w:p w14:paraId="0DDA0C5C" w14:textId="19375901" w:rsidR="005B4BCD" w:rsidRPr="00623D5B" w:rsidRDefault="005B4BCD" w:rsidP="005B4BCD">
      <w:pPr>
        <w:pStyle w:val="Heading2"/>
        <w:rPr>
          <w:sz w:val="32"/>
          <w:szCs w:val="32"/>
        </w:rPr>
      </w:pPr>
      <w:bookmarkStart w:id="86" w:name="_Toc67646002"/>
      <w:r w:rsidRPr="00623D5B">
        <w:rPr>
          <w:sz w:val="32"/>
          <w:szCs w:val="32"/>
        </w:rPr>
        <w:lastRenderedPageBreak/>
        <w:t>3.2 CODE DESIGN</w:t>
      </w:r>
      <w:bookmarkEnd w:id="86"/>
    </w:p>
    <w:p w14:paraId="7B5E3A26" w14:textId="1307C519" w:rsidR="0039584C" w:rsidRDefault="004565B6" w:rsidP="0039584C">
      <w:r>
        <w:t>After th</w:t>
      </w:r>
      <w:r w:rsidR="00476E81">
        <w:t>e</w:t>
      </w:r>
      <w:r>
        <w:t xml:space="preserve"> initial Design stage of the project, the team got together to plan </w:t>
      </w:r>
      <w:r w:rsidR="007125EA">
        <w:t xml:space="preserve">the logic of how our IoT device would achieve our desired result. </w:t>
      </w:r>
      <w:r w:rsidR="00CC192F">
        <w:t xml:space="preserve">We found flowcharts a useful tool in planning how our code would </w:t>
      </w:r>
      <w:r w:rsidR="004E7825">
        <w:t>work.</w:t>
      </w:r>
    </w:p>
    <w:p w14:paraId="2C210BF4" w14:textId="77777777" w:rsidR="00A51C8F" w:rsidRPr="0039584C" w:rsidRDefault="00A51C8F" w:rsidP="0039584C"/>
    <w:p w14:paraId="0118EE8E" w14:textId="77777777" w:rsidR="005B4BCD" w:rsidRPr="00623D5B" w:rsidRDefault="005B4BCD" w:rsidP="005B4BCD">
      <w:pPr>
        <w:pStyle w:val="Heading3"/>
        <w:rPr>
          <w:sz w:val="32"/>
          <w:szCs w:val="32"/>
        </w:rPr>
      </w:pPr>
      <w:bookmarkStart w:id="87" w:name="_Toc67646003"/>
      <w:r w:rsidRPr="00623D5B">
        <w:rPr>
          <w:sz w:val="32"/>
          <w:szCs w:val="32"/>
        </w:rPr>
        <w:t>3.2.1 EARLY CODE FLOWCHART</w:t>
      </w:r>
      <w:bookmarkEnd w:id="87"/>
    </w:p>
    <w:p w14:paraId="7774F8C5" w14:textId="77777777" w:rsidR="00A51C8F" w:rsidRDefault="0039584C" w:rsidP="00A51C8F">
      <w:pPr>
        <w:keepNext/>
        <w:jc w:val="center"/>
      </w:pPr>
      <w:r w:rsidRPr="0039584C">
        <w:rPr>
          <w:noProof/>
        </w:rPr>
        <w:drawing>
          <wp:inline distT="0" distB="0" distL="0" distR="0" wp14:anchorId="301F1274" wp14:editId="55DA170B">
            <wp:extent cx="5443145" cy="5822899"/>
            <wp:effectExtent l="0" t="0" r="571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9459" cy="5851049"/>
                    </a:xfrm>
                    <a:prstGeom prst="rect">
                      <a:avLst/>
                    </a:prstGeom>
                  </pic:spPr>
                </pic:pic>
              </a:graphicData>
            </a:graphic>
          </wp:inline>
        </w:drawing>
      </w:r>
    </w:p>
    <w:p w14:paraId="1CE3C96E" w14:textId="08F31DE5" w:rsidR="00A51C8F" w:rsidRDefault="00A51C8F" w:rsidP="00A51C8F">
      <w:pPr>
        <w:pStyle w:val="Caption"/>
        <w:jc w:val="center"/>
      </w:pPr>
      <w:bookmarkStart w:id="88" w:name="_Toc67645450"/>
      <w:bookmarkStart w:id="89" w:name="_Toc67645957"/>
      <w:r>
        <w:t xml:space="preserve">Figure </w:t>
      </w:r>
      <w:r>
        <w:fldChar w:fldCharType="begin"/>
      </w:r>
      <w:r>
        <w:instrText xml:space="preserve"> SEQ Figure \* ARABIC </w:instrText>
      </w:r>
      <w:r>
        <w:fldChar w:fldCharType="separate"/>
      </w:r>
      <w:r w:rsidR="003960D0">
        <w:rPr>
          <w:noProof/>
        </w:rPr>
        <w:t>22</w:t>
      </w:r>
      <w:r>
        <w:fldChar w:fldCharType="end"/>
      </w:r>
      <w:r>
        <w:t xml:space="preserve"> Early Code Design Flowchart</w:t>
      </w:r>
      <w:bookmarkEnd w:id="88"/>
      <w:bookmarkEnd w:id="89"/>
    </w:p>
    <w:p w14:paraId="26CD1360" w14:textId="77777777" w:rsidR="002820AF" w:rsidRDefault="002820AF" w:rsidP="002820AF">
      <w:pPr>
        <w:jc w:val="both"/>
      </w:pPr>
    </w:p>
    <w:p w14:paraId="08F849CD" w14:textId="383403AE" w:rsidR="004E3E85" w:rsidRDefault="004E3E85" w:rsidP="004E7825">
      <w:pPr>
        <w:jc w:val="center"/>
      </w:pPr>
    </w:p>
    <w:p w14:paraId="3E7E0B9E" w14:textId="04908B56" w:rsidR="004E3E85" w:rsidRDefault="004E3E85" w:rsidP="004E7825">
      <w:pPr>
        <w:jc w:val="center"/>
      </w:pPr>
    </w:p>
    <w:p w14:paraId="7ABD6CBF" w14:textId="77777777" w:rsidR="0090324C" w:rsidRDefault="005B4BCD" w:rsidP="0090324C">
      <w:pPr>
        <w:pStyle w:val="Heading3"/>
      </w:pPr>
      <w:bookmarkStart w:id="90" w:name="_Toc67646004"/>
      <w:r w:rsidRPr="00623D5B">
        <w:rPr>
          <w:sz w:val="32"/>
          <w:szCs w:val="32"/>
        </w:rPr>
        <w:lastRenderedPageBreak/>
        <w:t>3.2.2 FINAL-CODE FLOWCHART</w:t>
      </w:r>
      <w:r w:rsidR="0069692B" w:rsidRPr="0069692B">
        <w:rPr>
          <w:noProof/>
        </w:rPr>
        <w:drawing>
          <wp:inline distT="0" distB="0" distL="0" distR="0" wp14:anchorId="544CBCA5" wp14:editId="73D1A9C3">
            <wp:extent cx="5883215" cy="621481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003" r="16140"/>
                    <a:stretch/>
                  </pic:blipFill>
                  <pic:spPr bwMode="auto">
                    <a:xfrm>
                      <a:off x="0" y="0"/>
                      <a:ext cx="5966302" cy="6302581"/>
                    </a:xfrm>
                    <a:prstGeom prst="rect">
                      <a:avLst/>
                    </a:prstGeom>
                    <a:ln>
                      <a:noFill/>
                    </a:ln>
                    <a:extLst>
                      <a:ext uri="{53640926-AAD7-44D8-BBD7-CCE9431645EC}">
                        <a14:shadowObscured xmlns:a14="http://schemas.microsoft.com/office/drawing/2010/main"/>
                      </a:ext>
                    </a:extLst>
                  </pic:spPr>
                </pic:pic>
              </a:graphicData>
            </a:graphic>
          </wp:inline>
        </w:drawing>
      </w:r>
      <w:r w:rsidR="00033CC6" w:rsidRPr="00033CC6">
        <w:rPr>
          <w:noProof/>
        </w:rPr>
        <w:lastRenderedPageBreak/>
        <w:drawing>
          <wp:inline distT="0" distB="0" distL="0" distR="0" wp14:anchorId="597644C6" wp14:editId="7D8E0F5B">
            <wp:extent cx="4967663" cy="6684980"/>
            <wp:effectExtent l="0" t="0" r="4445"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74" t="1116" r="1573" b="1075"/>
                    <a:stretch/>
                  </pic:blipFill>
                  <pic:spPr bwMode="auto">
                    <a:xfrm>
                      <a:off x="0" y="0"/>
                      <a:ext cx="5030468" cy="6769496"/>
                    </a:xfrm>
                    <a:prstGeom prst="rect">
                      <a:avLst/>
                    </a:prstGeom>
                    <a:ln>
                      <a:noFill/>
                    </a:ln>
                    <a:extLst>
                      <a:ext uri="{53640926-AAD7-44D8-BBD7-CCE9431645EC}">
                        <a14:shadowObscured xmlns:a14="http://schemas.microsoft.com/office/drawing/2010/main"/>
                      </a:ext>
                    </a:extLst>
                  </pic:spPr>
                </pic:pic>
              </a:graphicData>
            </a:graphic>
          </wp:inline>
        </w:drawing>
      </w:r>
      <w:bookmarkEnd w:id="90"/>
    </w:p>
    <w:p w14:paraId="0A17EC90" w14:textId="17FD6D53" w:rsidR="001420B8" w:rsidRDefault="0090324C" w:rsidP="0090324C">
      <w:pPr>
        <w:pStyle w:val="Caption"/>
        <w:jc w:val="center"/>
      </w:pPr>
      <w:bookmarkStart w:id="91" w:name="_Toc67645451"/>
      <w:bookmarkStart w:id="92" w:name="_Toc67645958"/>
      <w:r>
        <w:t xml:space="preserve">Figure </w:t>
      </w:r>
      <w:r>
        <w:fldChar w:fldCharType="begin"/>
      </w:r>
      <w:r>
        <w:instrText xml:space="preserve"> SEQ Figure \* ARABIC </w:instrText>
      </w:r>
      <w:r>
        <w:fldChar w:fldCharType="separate"/>
      </w:r>
      <w:r w:rsidR="003960D0">
        <w:rPr>
          <w:noProof/>
        </w:rPr>
        <w:t>23</w:t>
      </w:r>
      <w:r>
        <w:fldChar w:fldCharType="end"/>
      </w:r>
      <w:r>
        <w:t xml:space="preserve"> Flowchart for our final working code</w:t>
      </w:r>
      <w:bookmarkEnd w:id="91"/>
      <w:bookmarkEnd w:id="92"/>
    </w:p>
    <w:p w14:paraId="2FE4043E" w14:textId="6B66E858" w:rsidR="0069692B" w:rsidRDefault="0069692B" w:rsidP="001420B8"/>
    <w:p w14:paraId="65EC6E6E" w14:textId="4D6AA396" w:rsidR="0069692B" w:rsidRDefault="0069692B" w:rsidP="001420B8"/>
    <w:p w14:paraId="0F12942D" w14:textId="56CB3E4A" w:rsidR="002B16E3" w:rsidRDefault="002B16E3" w:rsidP="001420B8"/>
    <w:p w14:paraId="617BC8E0" w14:textId="5161E040" w:rsidR="00F229FA" w:rsidRDefault="00F229FA" w:rsidP="00F229FA"/>
    <w:p w14:paraId="32E4DB81" w14:textId="77777777" w:rsidR="00BC23D1" w:rsidRPr="00F229FA" w:rsidRDefault="00BC23D1" w:rsidP="00F229FA"/>
    <w:p w14:paraId="75D44671" w14:textId="0390E1B6" w:rsidR="00C54A7E" w:rsidRPr="0090324C" w:rsidRDefault="00C151CE" w:rsidP="00F229FA">
      <w:pPr>
        <w:pStyle w:val="Heading1"/>
        <w:ind w:firstLine="1080"/>
        <w:rPr>
          <w:color w:val="538135" w:themeColor="accent6" w:themeShade="BF"/>
          <w:sz w:val="36"/>
          <w:szCs w:val="52"/>
        </w:rPr>
      </w:pPr>
      <w:bookmarkStart w:id="93" w:name="_Toc67646005"/>
      <w:r w:rsidRPr="0090324C">
        <w:rPr>
          <w:color w:val="538135" w:themeColor="accent6" w:themeShade="BF"/>
          <w:sz w:val="36"/>
          <w:szCs w:val="52"/>
        </w:rPr>
        <w:lastRenderedPageBreak/>
        <w:t xml:space="preserve">4. </w:t>
      </w:r>
      <w:r w:rsidR="00C260BE" w:rsidRPr="0090324C">
        <w:rPr>
          <w:color w:val="538135" w:themeColor="accent6" w:themeShade="BF"/>
          <w:sz w:val="36"/>
          <w:szCs w:val="52"/>
        </w:rPr>
        <w:t>TESTING</w:t>
      </w:r>
      <w:bookmarkEnd w:id="93"/>
    </w:p>
    <w:p w14:paraId="7D9451E2" w14:textId="11B131CF" w:rsidR="00F229FA" w:rsidRPr="002738B9" w:rsidRDefault="00C151CE" w:rsidP="000911A4">
      <w:pPr>
        <w:pStyle w:val="Heading2"/>
        <w:rPr>
          <w:rFonts w:ascii="Century Gothic" w:hAnsi="Century Gothic"/>
          <w:sz w:val="32"/>
          <w:szCs w:val="32"/>
        </w:rPr>
      </w:pPr>
      <w:bookmarkStart w:id="94" w:name="_Toc67646006"/>
      <w:r w:rsidRPr="002738B9">
        <w:rPr>
          <w:rFonts w:ascii="Century Gothic" w:hAnsi="Century Gothic"/>
          <w:sz w:val="32"/>
          <w:szCs w:val="32"/>
        </w:rPr>
        <w:t xml:space="preserve">4.1 </w:t>
      </w:r>
      <w:r w:rsidR="000911A4" w:rsidRPr="002738B9">
        <w:rPr>
          <w:rFonts w:ascii="Century Gothic" w:hAnsi="Century Gothic"/>
          <w:sz w:val="32"/>
          <w:szCs w:val="32"/>
        </w:rPr>
        <w:t>TESTING APPROACH</w:t>
      </w:r>
      <w:bookmarkEnd w:id="94"/>
    </w:p>
    <w:p w14:paraId="728C27B5" w14:textId="22C3235E" w:rsidR="00A33141" w:rsidRPr="00A40FEB" w:rsidRDefault="00566951" w:rsidP="00A40FEB">
      <w:pPr>
        <w:jc w:val="both"/>
        <w:rPr>
          <w:rFonts w:ascii="Verdana" w:hAnsi="Verdana"/>
          <w:sz w:val="24"/>
          <w:szCs w:val="24"/>
        </w:rPr>
      </w:pPr>
      <w:r w:rsidRPr="00A40FEB">
        <w:rPr>
          <w:rFonts w:ascii="Verdana" w:hAnsi="Verdana"/>
          <w:sz w:val="24"/>
          <w:szCs w:val="24"/>
        </w:rPr>
        <w:t>Upon</w:t>
      </w:r>
      <w:r w:rsidR="00EF7DB1" w:rsidRPr="00A40FEB">
        <w:rPr>
          <w:rFonts w:ascii="Verdana" w:hAnsi="Verdana"/>
          <w:sz w:val="24"/>
          <w:szCs w:val="24"/>
        </w:rPr>
        <w:t xml:space="preserve"> approach</w:t>
      </w:r>
      <w:r w:rsidRPr="00A40FEB">
        <w:rPr>
          <w:rFonts w:ascii="Verdana" w:hAnsi="Verdana"/>
          <w:sz w:val="24"/>
          <w:szCs w:val="24"/>
        </w:rPr>
        <w:t xml:space="preserve"> to </w:t>
      </w:r>
      <w:r w:rsidR="00EF7DB1" w:rsidRPr="00A40FEB">
        <w:rPr>
          <w:rFonts w:ascii="Verdana" w:hAnsi="Verdana"/>
          <w:sz w:val="24"/>
          <w:szCs w:val="24"/>
        </w:rPr>
        <w:t xml:space="preserve">this project the team thought </w:t>
      </w:r>
      <w:r w:rsidR="00BD4CE3" w:rsidRPr="00A40FEB">
        <w:rPr>
          <w:rFonts w:ascii="Verdana" w:hAnsi="Verdana"/>
          <w:sz w:val="24"/>
          <w:szCs w:val="24"/>
        </w:rPr>
        <w:t>that</w:t>
      </w:r>
      <w:r w:rsidRPr="00A40FEB">
        <w:rPr>
          <w:rFonts w:ascii="Verdana" w:hAnsi="Verdana"/>
          <w:sz w:val="24"/>
          <w:szCs w:val="24"/>
        </w:rPr>
        <w:t xml:space="preserve"> </w:t>
      </w:r>
      <w:r w:rsidR="00EF7DB1" w:rsidRPr="00A40FEB">
        <w:rPr>
          <w:rFonts w:ascii="Verdana" w:hAnsi="Verdana"/>
          <w:sz w:val="24"/>
          <w:szCs w:val="24"/>
        </w:rPr>
        <w:t>an Agile Development approach w</w:t>
      </w:r>
      <w:r w:rsidRPr="00A40FEB">
        <w:rPr>
          <w:rFonts w:ascii="Verdana" w:hAnsi="Verdana"/>
          <w:sz w:val="24"/>
          <w:szCs w:val="24"/>
        </w:rPr>
        <w:t xml:space="preserve">ould be ideally suited to </w:t>
      </w:r>
      <w:r w:rsidR="00BD4CE3" w:rsidRPr="00A40FEB">
        <w:rPr>
          <w:rFonts w:ascii="Verdana" w:hAnsi="Verdana"/>
          <w:sz w:val="24"/>
          <w:szCs w:val="24"/>
        </w:rPr>
        <w:t>the gro</w:t>
      </w:r>
      <w:r w:rsidR="00F11655" w:rsidRPr="00A40FEB">
        <w:rPr>
          <w:rFonts w:ascii="Verdana" w:hAnsi="Verdana"/>
          <w:sz w:val="24"/>
          <w:szCs w:val="24"/>
        </w:rPr>
        <w:t>u</w:t>
      </w:r>
      <w:r w:rsidR="00BD4CE3" w:rsidRPr="00A40FEB">
        <w:rPr>
          <w:rFonts w:ascii="Verdana" w:hAnsi="Verdana"/>
          <w:sz w:val="24"/>
          <w:szCs w:val="24"/>
        </w:rPr>
        <w:t>p and project at hand. As first venture into the world of IoT</w:t>
      </w:r>
      <w:r w:rsidR="00F11655" w:rsidRPr="00A40FEB">
        <w:rPr>
          <w:rFonts w:ascii="Verdana" w:hAnsi="Verdana"/>
          <w:sz w:val="24"/>
          <w:szCs w:val="24"/>
        </w:rPr>
        <w:t xml:space="preserve">, we </w:t>
      </w:r>
      <w:r w:rsidR="00014A09" w:rsidRPr="00A40FEB">
        <w:rPr>
          <w:rFonts w:ascii="Verdana" w:hAnsi="Verdana"/>
          <w:sz w:val="24"/>
          <w:szCs w:val="24"/>
        </w:rPr>
        <w:t>fe</w:t>
      </w:r>
      <w:r w:rsidR="009A0D0B" w:rsidRPr="00A40FEB">
        <w:rPr>
          <w:rFonts w:ascii="Verdana" w:hAnsi="Verdana"/>
          <w:sz w:val="24"/>
          <w:szCs w:val="24"/>
        </w:rPr>
        <w:t>l</w:t>
      </w:r>
      <w:r w:rsidR="00014A09" w:rsidRPr="00A40FEB">
        <w:rPr>
          <w:rFonts w:ascii="Verdana" w:hAnsi="Verdana"/>
          <w:sz w:val="24"/>
          <w:szCs w:val="24"/>
        </w:rPr>
        <w:t xml:space="preserve">t that there was always the chance of unforeseen challenges to arise. The Agile development model allowed best for </w:t>
      </w:r>
      <w:r w:rsidR="00367981" w:rsidRPr="00A40FEB">
        <w:rPr>
          <w:rFonts w:ascii="Verdana" w:hAnsi="Verdana"/>
          <w:sz w:val="24"/>
          <w:szCs w:val="24"/>
        </w:rPr>
        <w:t xml:space="preserve">changes in direction </w:t>
      </w:r>
      <w:r w:rsidR="009A0D0B" w:rsidRPr="00A40FEB">
        <w:rPr>
          <w:rFonts w:ascii="Verdana" w:hAnsi="Verdana"/>
          <w:sz w:val="24"/>
          <w:szCs w:val="24"/>
        </w:rPr>
        <w:t xml:space="preserve">at later stages of the project, such as in implementation or testing. </w:t>
      </w:r>
      <w:r w:rsidR="00D21AE7" w:rsidRPr="00A40FEB">
        <w:rPr>
          <w:rFonts w:ascii="Verdana" w:hAnsi="Verdana"/>
          <w:sz w:val="24"/>
          <w:szCs w:val="24"/>
        </w:rPr>
        <w:t>This line of thinking was indeed borne out, as we encountered issues with</w:t>
      </w:r>
      <w:r w:rsidR="00A84D08" w:rsidRPr="00A40FEB">
        <w:rPr>
          <w:rFonts w:ascii="Verdana" w:hAnsi="Verdana"/>
          <w:sz w:val="24"/>
          <w:szCs w:val="24"/>
        </w:rPr>
        <w:t xml:space="preserve"> a rotary angle sensor late in the project. As we </w:t>
      </w:r>
      <w:r w:rsidR="00722CBB" w:rsidRPr="00A40FEB">
        <w:rPr>
          <w:rFonts w:ascii="Verdana" w:hAnsi="Verdana"/>
          <w:sz w:val="24"/>
          <w:szCs w:val="24"/>
        </w:rPr>
        <w:t xml:space="preserve">had adopted Agile methodologies, it was a </w:t>
      </w:r>
      <w:r w:rsidR="6291B0EF" w:rsidRPr="7AF2E884">
        <w:rPr>
          <w:rFonts w:ascii="Verdana" w:hAnsi="Verdana"/>
          <w:sz w:val="24"/>
          <w:szCs w:val="24"/>
        </w:rPr>
        <w:t>straightforward</w:t>
      </w:r>
      <w:r w:rsidR="00722CBB" w:rsidRPr="00A40FEB">
        <w:rPr>
          <w:rFonts w:ascii="Verdana" w:hAnsi="Verdana"/>
          <w:sz w:val="24"/>
          <w:szCs w:val="24"/>
        </w:rPr>
        <w:t xml:space="preserve"> process to swap out the rotary angle sensor </w:t>
      </w:r>
      <w:r w:rsidR="002464FE" w:rsidRPr="00A40FEB">
        <w:rPr>
          <w:rFonts w:ascii="Verdana" w:hAnsi="Verdana"/>
          <w:sz w:val="24"/>
          <w:szCs w:val="24"/>
        </w:rPr>
        <w:t xml:space="preserve">for a PIR sensor, test the new sensor, before eventually deciding that the </w:t>
      </w:r>
      <w:r w:rsidR="00363A01" w:rsidRPr="00A40FEB">
        <w:rPr>
          <w:rFonts w:ascii="Verdana" w:hAnsi="Verdana"/>
          <w:sz w:val="24"/>
          <w:szCs w:val="24"/>
        </w:rPr>
        <w:t xml:space="preserve">motion sensor aspect of the project was flawed and removing it altogether. </w:t>
      </w:r>
      <w:r w:rsidR="00C95B02" w:rsidRPr="00A40FEB">
        <w:rPr>
          <w:rFonts w:ascii="Verdana" w:hAnsi="Verdana"/>
          <w:sz w:val="24"/>
          <w:szCs w:val="24"/>
        </w:rPr>
        <w:t>This flexibility in desig</w:t>
      </w:r>
      <w:r w:rsidR="000C1187" w:rsidRPr="00A40FEB">
        <w:rPr>
          <w:rFonts w:ascii="Verdana" w:hAnsi="Verdana"/>
          <w:sz w:val="24"/>
          <w:szCs w:val="24"/>
        </w:rPr>
        <w:t>n</w:t>
      </w:r>
      <w:r w:rsidR="00C95B02" w:rsidRPr="00A40FEB">
        <w:rPr>
          <w:rFonts w:ascii="Verdana" w:hAnsi="Verdana"/>
          <w:sz w:val="24"/>
          <w:szCs w:val="24"/>
        </w:rPr>
        <w:t>, implementation and testing</w:t>
      </w:r>
      <w:r w:rsidR="000C1187" w:rsidRPr="00A40FEB">
        <w:rPr>
          <w:rFonts w:ascii="Verdana" w:hAnsi="Verdana"/>
          <w:sz w:val="24"/>
          <w:szCs w:val="24"/>
        </w:rPr>
        <w:t xml:space="preserve"> was crucial at this late stage. </w:t>
      </w:r>
    </w:p>
    <w:p w14:paraId="48020CDE" w14:textId="159E5A52" w:rsidR="00682221" w:rsidRPr="00A40FEB" w:rsidRDefault="00D228BD" w:rsidP="00A40FEB">
      <w:pPr>
        <w:jc w:val="both"/>
        <w:rPr>
          <w:rFonts w:ascii="Verdana" w:hAnsi="Verdana"/>
          <w:sz w:val="24"/>
          <w:szCs w:val="24"/>
        </w:rPr>
      </w:pPr>
      <w:r w:rsidRPr="00A40FEB">
        <w:rPr>
          <w:rFonts w:ascii="Verdana" w:hAnsi="Verdana"/>
          <w:sz w:val="24"/>
          <w:szCs w:val="24"/>
        </w:rPr>
        <w:t xml:space="preserve">Our </w:t>
      </w:r>
      <w:r w:rsidR="00682221" w:rsidRPr="00A40FEB">
        <w:rPr>
          <w:rFonts w:ascii="Verdana" w:hAnsi="Verdana"/>
          <w:sz w:val="24"/>
          <w:szCs w:val="24"/>
        </w:rPr>
        <w:t>Agile approach consisted of the following steps:</w:t>
      </w:r>
    </w:p>
    <w:p w14:paraId="11B4879A" w14:textId="3937BD9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First, we tried to test each component so we can get use to the code for each component.</w:t>
      </w:r>
    </w:p>
    <w:p w14:paraId="2A71384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7FD41C6" w14:textId="626DEB01" w:rsidR="00402D37"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the sound sensor and we tested what is the perfect value we need for our threshold</w:t>
      </w:r>
      <w:r w:rsidR="00402D37" w:rsidRPr="00E22BB4">
        <w:rPr>
          <w:rFonts w:ascii="Verdana" w:hAnsi="Verdana"/>
          <w:sz w:val="24"/>
          <w:szCs w:val="24"/>
        </w:rPr>
        <w:t>.</w:t>
      </w:r>
    </w:p>
    <w:p w14:paraId="3C12CAD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15C64E3" w14:textId="0E18A2EB"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were having values, but we found out that the values we were getting are not accurate and the sound sensor we were using is broken.</w:t>
      </w:r>
    </w:p>
    <w:p w14:paraId="622EBDC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7FB628C6" w14:textId="3D11C6DD" w:rsidR="00402D37" w:rsidRPr="00DB2DD9"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DB2DD9">
        <w:rPr>
          <w:rFonts w:ascii="Verdana" w:hAnsi="Verdana"/>
          <w:sz w:val="24"/>
          <w:szCs w:val="24"/>
        </w:rPr>
        <w:t>The we looked at how we can use a speaker and link it to our Arduino</w:t>
      </w:r>
      <w:r w:rsidR="249E3FDC" w:rsidRPr="6C207C15">
        <w:rPr>
          <w:rFonts w:ascii="Verdana" w:hAnsi="Verdana"/>
          <w:sz w:val="24"/>
          <w:szCs w:val="24"/>
        </w:rPr>
        <w:t>,</w:t>
      </w:r>
      <w:r w:rsidRPr="00DB2DD9">
        <w:rPr>
          <w:rFonts w:ascii="Verdana" w:hAnsi="Verdana"/>
          <w:sz w:val="24"/>
          <w:szCs w:val="24"/>
        </w:rPr>
        <w:t xml:space="preserve"> but we had no speaker and because of Covid-19 and lockdown we could not buy a speaker from any of the shops in town because all the electronic shops are closed</w:t>
      </w:r>
    </w:p>
    <w:p w14:paraId="10ED6E89"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0007D354" w14:textId="30979D8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So instead of using a speaker we decided to use a buzzer but the issue we had with using a buzzer is that the sound the buzzer produce has limited harmonics</w:t>
      </w:r>
      <w:r w:rsidR="00402D37" w:rsidRPr="00A40FEB">
        <w:rPr>
          <w:rFonts w:ascii="Verdana" w:hAnsi="Verdana"/>
          <w:sz w:val="24"/>
          <w:szCs w:val="24"/>
        </w:rPr>
        <w:t>.</w:t>
      </w:r>
    </w:p>
    <w:p w14:paraId="4383370F"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21C96686" w14:textId="793C67F3" w:rsidR="007B64E0"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to make the buzzer sound better and we did research around it, but we could not make it sound any better,</w:t>
      </w:r>
      <w:r w:rsidR="2328E878" w:rsidRPr="6C207C15">
        <w:rPr>
          <w:rFonts w:ascii="Verdana" w:hAnsi="Verdana"/>
          <w:sz w:val="24"/>
          <w:szCs w:val="24"/>
        </w:rPr>
        <w:t xml:space="preserve"> </w:t>
      </w:r>
      <w:r w:rsidRPr="00E22BB4">
        <w:rPr>
          <w:rFonts w:ascii="Verdana" w:hAnsi="Verdana"/>
          <w:sz w:val="24"/>
          <w:szCs w:val="24"/>
        </w:rPr>
        <w:t>so we used it</w:t>
      </w:r>
      <w:r w:rsidR="28912A3A" w:rsidRPr="6C207C15">
        <w:rPr>
          <w:rFonts w:ascii="Verdana" w:hAnsi="Verdana"/>
          <w:sz w:val="24"/>
          <w:szCs w:val="24"/>
        </w:rPr>
        <w:t xml:space="preserve"> </w:t>
      </w:r>
      <w:r w:rsidRPr="00E22BB4">
        <w:rPr>
          <w:rFonts w:ascii="Verdana" w:hAnsi="Verdana"/>
          <w:sz w:val="24"/>
          <w:szCs w:val="24"/>
        </w:rPr>
        <w:t>(to at least show our idea) although the sound it produces will wake the child and will not help it to sleep.</w:t>
      </w:r>
    </w:p>
    <w:p w14:paraId="3461AA27" w14:textId="77777777" w:rsidR="007B64E0" w:rsidRPr="00A40FEB" w:rsidRDefault="007B64E0" w:rsidP="007B64E0">
      <w:pPr>
        <w:pStyle w:val="ListParagraph"/>
        <w:tabs>
          <w:tab w:val="left" w:pos="3345"/>
        </w:tabs>
        <w:suppressAutoHyphens/>
        <w:autoSpaceDN w:val="0"/>
        <w:spacing w:line="252" w:lineRule="auto"/>
        <w:jc w:val="both"/>
        <w:rPr>
          <w:rFonts w:ascii="Verdana" w:hAnsi="Verdana"/>
          <w:sz w:val="24"/>
          <w:szCs w:val="24"/>
        </w:rPr>
      </w:pPr>
    </w:p>
    <w:p w14:paraId="3CB04632" w14:textId="1196BDF4" w:rsidR="00281B8D" w:rsidRDefault="00682221" w:rsidP="00281B8D">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 xml:space="preserve">Also there was another issue with making the buzzer produce a melody is that we need to have a for loop for all the notes which effected on the our code and the logic in our code , so we decided to break it down to simple and short loops  and we finally made the buzzer produce a nice melody(note </w:t>
      </w:r>
      <w:r w:rsidRPr="00A40FEB">
        <w:rPr>
          <w:rFonts w:ascii="Verdana" w:hAnsi="Verdana"/>
          <w:sz w:val="24"/>
          <w:szCs w:val="24"/>
        </w:rPr>
        <w:lastRenderedPageBreak/>
        <w:t xml:space="preserve">that we tried to look for melodies for children like “twinkle </w:t>
      </w:r>
      <w:proofErr w:type="spellStart"/>
      <w:r w:rsidRPr="00A40FEB">
        <w:rPr>
          <w:rFonts w:ascii="Verdana" w:hAnsi="Verdana"/>
          <w:sz w:val="24"/>
          <w:szCs w:val="24"/>
        </w:rPr>
        <w:t>twinkle</w:t>
      </w:r>
      <w:proofErr w:type="spellEnd"/>
      <w:r w:rsidRPr="00A40FEB">
        <w:rPr>
          <w:rFonts w:ascii="Verdana" w:hAnsi="Verdana"/>
          <w:sz w:val="24"/>
          <w:szCs w:val="24"/>
        </w:rPr>
        <w:t xml:space="preserve"> little star” but we did not find so we used The game of thrones song theme instead to prove our concept  </w:t>
      </w:r>
    </w:p>
    <w:p w14:paraId="058B6043" w14:textId="77777777" w:rsidR="002C4C05" w:rsidRDefault="002C4C05" w:rsidP="002C4C05">
      <w:pPr>
        <w:pStyle w:val="ListParagraph"/>
        <w:tabs>
          <w:tab w:val="left" w:pos="3345"/>
        </w:tabs>
        <w:suppressAutoHyphens/>
        <w:autoSpaceDN w:val="0"/>
        <w:spacing w:line="252" w:lineRule="auto"/>
        <w:ind w:left="0"/>
        <w:jc w:val="both"/>
        <w:rPr>
          <w:rFonts w:ascii="Verdana" w:hAnsi="Verdana"/>
          <w:sz w:val="24"/>
          <w:szCs w:val="24"/>
        </w:rPr>
      </w:pPr>
    </w:p>
    <w:p w14:paraId="6958E2D0" w14:textId="77777777" w:rsidR="002C4C05" w:rsidRDefault="00281B8D"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also found that the delay methods were the issue in so many places where we were not getting values from the Arduino or the Arduino is resetting the values to zero and all that was because of the delay methods.</w:t>
      </w:r>
    </w:p>
    <w:p w14:paraId="120245EB" w14:textId="77777777" w:rsidR="002C4C05" w:rsidRPr="002C4C05" w:rsidRDefault="002C4C05" w:rsidP="002C4C05">
      <w:pPr>
        <w:pStyle w:val="ListParagraph"/>
        <w:rPr>
          <w:rFonts w:ascii="Verdana" w:hAnsi="Verdana"/>
          <w:sz w:val="24"/>
          <w:szCs w:val="24"/>
        </w:rPr>
      </w:pPr>
    </w:p>
    <w:p w14:paraId="1FE69B2C" w14:textId="774498EB" w:rsidR="002C4C05" w:rsidRDefault="00450509"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2C4C05">
        <w:rPr>
          <w:rFonts w:ascii="Verdana" w:hAnsi="Verdana"/>
          <w:sz w:val="24"/>
          <w:szCs w:val="24"/>
        </w:rPr>
        <w:t>We faced a logical issue in our code, so we decided to have a meeting and break the code to parts, and we made a flowchart so we can have a plan to follow</w:t>
      </w:r>
      <w:r w:rsidR="26051598" w:rsidRPr="6C207C15">
        <w:rPr>
          <w:rFonts w:ascii="Verdana" w:hAnsi="Verdana"/>
          <w:sz w:val="24"/>
          <w:szCs w:val="24"/>
        </w:rPr>
        <w:t>,</w:t>
      </w:r>
      <w:r w:rsidRPr="002C4C05">
        <w:rPr>
          <w:rFonts w:ascii="Verdana" w:hAnsi="Verdana"/>
          <w:sz w:val="24"/>
          <w:szCs w:val="24"/>
        </w:rPr>
        <w:t xml:space="preserve"> and we finally fixed the logical issue.</w:t>
      </w:r>
    </w:p>
    <w:p w14:paraId="0A307B88" w14:textId="77777777" w:rsidR="00E22BB4" w:rsidRDefault="00E22BB4" w:rsidP="00D62D4B">
      <w:pPr>
        <w:pStyle w:val="ListParagraph"/>
        <w:tabs>
          <w:tab w:val="left" w:pos="3345"/>
        </w:tabs>
        <w:suppressAutoHyphens/>
        <w:autoSpaceDN w:val="0"/>
        <w:spacing w:line="252" w:lineRule="auto"/>
        <w:ind w:left="0"/>
        <w:jc w:val="both"/>
        <w:rPr>
          <w:rFonts w:ascii="Verdana" w:hAnsi="Verdana"/>
          <w:sz w:val="24"/>
          <w:szCs w:val="24"/>
        </w:rPr>
      </w:pPr>
    </w:p>
    <w:p w14:paraId="4513A2E9" w14:textId="5DB51CDE" w:rsid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6C1640">
        <w:rPr>
          <w:rFonts w:ascii="Verdana" w:hAnsi="Verdana"/>
          <w:sz w:val="24"/>
          <w:szCs w:val="24"/>
        </w:rPr>
        <w:t xml:space="preserve">Then we tried to add more than one sensor to the spread sheet, so we changed the </w:t>
      </w:r>
      <w:r w:rsidR="00B252DC" w:rsidRPr="006C1640">
        <w:rPr>
          <w:rFonts w:ascii="Verdana" w:hAnsi="Verdana"/>
          <w:sz w:val="24"/>
          <w:szCs w:val="24"/>
        </w:rPr>
        <w:t>API</w:t>
      </w:r>
      <w:r w:rsidRPr="006C1640">
        <w:rPr>
          <w:rFonts w:ascii="Verdana" w:hAnsi="Verdana"/>
          <w:sz w:val="24"/>
          <w:szCs w:val="24"/>
        </w:rPr>
        <w:t xml:space="preserve"> link and the token id as well and also the API request link in the Arduino to match the API link</w:t>
      </w:r>
      <w:r w:rsidR="157E96B2" w:rsidRPr="6C207C15">
        <w:rPr>
          <w:rFonts w:ascii="Verdana" w:hAnsi="Verdana"/>
          <w:sz w:val="24"/>
          <w:szCs w:val="24"/>
        </w:rPr>
        <w:t>,</w:t>
      </w:r>
      <w:r w:rsidRPr="006C1640">
        <w:rPr>
          <w:rFonts w:ascii="Verdana" w:hAnsi="Verdana"/>
          <w:sz w:val="24"/>
          <w:szCs w:val="24"/>
        </w:rPr>
        <w:t xml:space="preserve"> we adjusted in the “my scenario “in the pushing box website.</w:t>
      </w:r>
    </w:p>
    <w:p w14:paraId="1D5D9C2A" w14:textId="77777777" w:rsidR="0090324C" w:rsidRPr="0090324C" w:rsidRDefault="0090324C" w:rsidP="0090324C">
      <w:pPr>
        <w:pStyle w:val="ListParagraph"/>
        <w:rPr>
          <w:rFonts w:ascii="Verdana" w:hAnsi="Verdana"/>
          <w:sz w:val="24"/>
          <w:szCs w:val="24"/>
        </w:rPr>
      </w:pPr>
    </w:p>
    <w:p w14:paraId="4818124E" w14:textId="59AC610A" w:rsidR="00DB2DD9" w:rsidRP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90324C">
        <w:rPr>
          <w:rFonts w:ascii="Verdana" w:hAnsi="Verdana"/>
          <w:sz w:val="24"/>
          <w:szCs w:val="24"/>
        </w:rPr>
        <w:t>We had an issue with not getting values from the Arduino and we were not getting values in the Serial monitor as well, we tried to do all the steps in Lab5 sheet again to make sure we did the right steps ,but the problem is still not fixed ,finally after 3 more attempts on trying to get the Serial monitor work we found out that the Arduino is the problem and it was not running well, so we changed the Arduino and it did work totally fine and we our values in our spread sheet .</w:t>
      </w:r>
    </w:p>
    <w:p w14:paraId="5E830B1B" w14:textId="77777777" w:rsidR="00DB2DD9" w:rsidRPr="00DB2DD9" w:rsidRDefault="00DB2DD9" w:rsidP="00DB2DD9">
      <w:pPr>
        <w:pStyle w:val="ListParagraph"/>
        <w:rPr>
          <w:rFonts w:ascii="Verdana" w:hAnsi="Verdana"/>
          <w:sz w:val="24"/>
          <w:szCs w:val="24"/>
        </w:rPr>
      </w:pPr>
    </w:p>
    <w:p w14:paraId="759D6BCB" w14:textId="4FD1AD74" w:rsidR="003913DE" w:rsidRPr="003913DE" w:rsidRDefault="00682221" w:rsidP="008C523F">
      <w:pPr>
        <w:pStyle w:val="ListParagraph"/>
        <w:numPr>
          <w:ilvl w:val="0"/>
          <w:numId w:val="19"/>
        </w:numPr>
        <w:tabs>
          <w:tab w:val="left" w:pos="720"/>
          <w:tab w:val="left" w:pos="3345"/>
        </w:tabs>
        <w:suppressAutoHyphens/>
        <w:autoSpaceDN w:val="0"/>
        <w:spacing w:line="252" w:lineRule="auto"/>
        <w:jc w:val="both"/>
        <w:rPr>
          <w:color w:val="FF0000"/>
        </w:rPr>
      </w:pPr>
      <w:r w:rsidRPr="003913DE">
        <w:rPr>
          <w:rFonts w:ascii="Verdana" w:hAnsi="Verdana"/>
          <w:sz w:val="24"/>
          <w:szCs w:val="24"/>
        </w:rPr>
        <w:t>Finally</w:t>
      </w:r>
      <w:r w:rsidR="00A40FEB" w:rsidRPr="003913DE">
        <w:rPr>
          <w:rFonts w:ascii="Verdana" w:hAnsi="Verdana"/>
          <w:sz w:val="24"/>
          <w:szCs w:val="24"/>
        </w:rPr>
        <w:t>,</w:t>
      </w:r>
      <w:r w:rsidRPr="003913DE">
        <w:rPr>
          <w:rFonts w:ascii="Verdana" w:hAnsi="Verdana"/>
          <w:sz w:val="24"/>
          <w:szCs w:val="24"/>
        </w:rPr>
        <w:t xml:space="preserve"> we added comments in our code and deleted the extra stuff that we do not need</w:t>
      </w:r>
      <w:r w:rsidR="003913DE" w:rsidRPr="003913DE">
        <w:rPr>
          <w:rFonts w:ascii="Verdana" w:hAnsi="Verdana"/>
          <w:sz w:val="24"/>
          <w:szCs w:val="24"/>
        </w:rPr>
        <w:t xml:space="preserve">, </w:t>
      </w:r>
      <w:r w:rsidRPr="003913DE">
        <w:rPr>
          <w:rFonts w:ascii="Verdana" w:hAnsi="Verdana"/>
          <w:sz w:val="24"/>
          <w:szCs w:val="24"/>
        </w:rPr>
        <w:t>and we left some of the code that we are not using in this minor project in the project file because we are going to need it for our major project</w:t>
      </w:r>
      <w:r w:rsidR="003913DE" w:rsidRPr="003913DE">
        <w:rPr>
          <w:rFonts w:ascii="Verdana" w:hAnsi="Verdana"/>
          <w:sz w:val="24"/>
          <w:szCs w:val="24"/>
        </w:rPr>
        <w:t>.</w:t>
      </w:r>
    </w:p>
    <w:p w14:paraId="59323162" w14:textId="10C5BF0E" w:rsidR="003913DE" w:rsidRDefault="003913DE" w:rsidP="003913DE">
      <w:pPr>
        <w:pStyle w:val="ListParagraph"/>
        <w:tabs>
          <w:tab w:val="left" w:pos="720"/>
          <w:tab w:val="left" w:pos="3345"/>
        </w:tabs>
        <w:suppressAutoHyphens/>
        <w:autoSpaceDN w:val="0"/>
        <w:spacing w:line="252" w:lineRule="auto"/>
        <w:ind w:left="0"/>
        <w:jc w:val="both"/>
        <w:rPr>
          <w:color w:val="FF0000"/>
        </w:rPr>
      </w:pPr>
    </w:p>
    <w:p w14:paraId="0D3F31BD" w14:textId="4C63D53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CF833C4" w14:textId="48E6BF4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74578F6" w14:textId="1F3E519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34CD71CA" w14:textId="48931AFD"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4E7F3620" w14:textId="014C37C8"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4049213" w14:textId="1E64D95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1DF3B0C2" w14:textId="28D0D28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285209" w14:textId="1BE025C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0116C6C6" w14:textId="61D44E3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8C9FF09" w14:textId="6849B3C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833D13" w14:textId="3BCAE2E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7170CD5A" w14:textId="0F82F06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D4E73D2" w14:textId="35BDFA2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433AE12" w14:textId="5DA9CFF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69B1D80" w14:textId="17C7A63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1418432" w14:textId="77777777" w:rsidR="00BC23D1" w:rsidRPr="003913DE" w:rsidRDefault="00BC23D1" w:rsidP="003913DE">
      <w:pPr>
        <w:pStyle w:val="ListParagraph"/>
        <w:tabs>
          <w:tab w:val="left" w:pos="720"/>
          <w:tab w:val="left" w:pos="3345"/>
        </w:tabs>
        <w:suppressAutoHyphens/>
        <w:autoSpaceDN w:val="0"/>
        <w:spacing w:line="252" w:lineRule="auto"/>
        <w:ind w:left="0"/>
        <w:jc w:val="both"/>
        <w:rPr>
          <w:color w:val="FF0000"/>
        </w:rPr>
      </w:pPr>
    </w:p>
    <w:p w14:paraId="0F44C0A3" w14:textId="0F1DE607" w:rsidR="003913DE" w:rsidRPr="0090324C" w:rsidRDefault="00C151CE" w:rsidP="00BC23D1">
      <w:pPr>
        <w:pStyle w:val="Heading2"/>
        <w:rPr>
          <w:sz w:val="36"/>
          <w:szCs w:val="36"/>
        </w:rPr>
      </w:pPr>
      <w:bookmarkStart w:id="95" w:name="_Toc67646007"/>
      <w:r w:rsidRPr="0090324C">
        <w:rPr>
          <w:rFonts w:ascii="Century Gothic" w:hAnsi="Century Gothic"/>
          <w:color w:val="538135" w:themeColor="accent6" w:themeShade="BF"/>
          <w:sz w:val="36"/>
          <w:szCs w:val="36"/>
        </w:rPr>
        <w:lastRenderedPageBreak/>
        <w:t xml:space="preserve">4.2 </w:t>
      </w:r>
      <w:r w:rsidR="00824338" w:rsidRPr="0090324C">
        <w:rPr>
          <w:rFonts w:ascii="Century Gothic" w:hAnsi="Century Gothic"/>
          <w:color w:val="538135" w:themeColor="accent6" w:themeShade="BF"/>
          <w:sz w:val="36"/>
          <w:szCs w:val="36"/>
        </w:rPr>
        <w:t>TEST DATA</w:t>
      </w:r>
      <w:bookmarkEnd w:id="95"/>
    </w:p>
    <w:p w14:paraId="460CDFDA" w14:textId="59A4FD91" w:rsidR="00093B1A" w:rsidRPr="00623D5B" w:rsidRDefault="00FB48D8" w:rsidP="0099389B">
      <w:pPr>
        <w:pStyle w:val="Heading3"/>
        <w:rPr>
          <w:rFonts w:ascii="Century Gothic" w:hAnsi="Century Gothic"/>
          <w:color w:val="538135" w:themeColor="accent6" w:themeShade="BF"/>
          <w:sz w:val="40"/>
          <w:szCs w:val="40"/>
        </w:rPr>
      </w:pPr>
      <w:bookmarkStart w:id="96" w:name="_Toc67646008"/>
      <w:r w:rsidRPr="00623D5B">
        <w:rPr>
          <w:rFonts w:ascii="Century Gothic" w:hAnsi="Century Gothic"/>
          <w:color w:val="538135" w:themeColor="accent6" w:themeShade="BF"/>
          <w:sz w:val="40"/>
          <w:szCs w:val="40"/>
        </w:rPr>
        <w:t xml:space="preserve">4.2.1 </w:t>
      </w:r>
      <w:r w:rsidR="00824338" w:rsidRPr="00623D5B">
        <w:rPr>
          <w:rFonts w:ascii="Century Gothic" w:hAnsi="Century Gothic"/>
          <w:color w:val="538135" w:themeColor="accent6" w:themeShade="BF"/>
          <w:sz w:val="40"/>
          <w:szCs w:val="40"/>
        </w:rPr>
        <w:t xml:space="preserve">INITIAL </w:t>
      </w:r>
      <w:r w:rsidR="00682412" w:rsidRPr="00623D5B">
        <w:rPr>
          <w:rFonts w:ascii="Century Gothic" w:hAnsi="Century Gothic"/>
          <w:color w:val="538135" w:themeColor="accent6" w:themeShade="BF"/>
          <w:sz w:val="40"/>
          <w:szCs w:val="40"/>
        </w:rPr>
        <w:t xml:space="preserve">INPUT / </w:t>
      </w:r>
      <w:r w:rsidR="00D916F4" w:rsidRPr="00623D5B">
        <w:rPr>
          <w:rFonts w:ascii="Century Gothic" w:hAnsi="Century Gothic"/>
          <w:color w:val="538135" w:themeColor="accent6" w:themeShade="BF"/>
          <w:sz w:val="40"/>
          <w:szCs w:val="40"/>
        </w:rPr>
        <w:t>OUTPUT TESTING</w:t>
      </w:r>
      <w:bookmarkEnd w:id="96"/>
    </w:p>
    <w:p w14:paraId="29A080F7" w14:textId="77777777" w:rsidR="0090324C" w:rsidRPr="0090324C" w:rsidRDefault="0090324C" w:rsidP="0090324C"/>
    <w:p w14:paraId="7D73DEEA" w14:textId="36A11123" w:rsidR="00093B1A" w:rsidRPr="00623D5B" w:rsidRDefault="009400FD" w:rsidP="00083E2D">
      <w:pPr>
        <w:pStyle w:val="Heading4"/>
        <w:rPr>
          <w:i w:val="0"/>
          <w:iCs w:val="0"/>
          <w:sz w:val="28"/>
          <w:szCs w:val="28"/>
        </w:rPr>
      </w:pPr>
      <w:r w:rsidRPr="00623D5B">
        <w:rPr>
          <w:i w:val="0"/>
          <w:iCs w:val="0"/>
          <w:sz w:val="28"/>
          <w:szCs w:val="28"/>
        </w:rPr>
        <w:t xml:space="preserve">4.2.1.1 </w:t>
      </w:r>
      <w:r w:rsidR="001F6385" w:rsidRPr="00623D5B">
        <w:rPr>
          <w:i w:val="0"/>
          <w:iCs w:val="0"/>
          <w:sz w:val="28"/>
          <w:szCs w:val="28"/>
        </w:rPr>
        <w:t xml:space="preserve">TEST DATA - MOVEMENT </w:t>
      </w:r>
    </w:p>
    <w:p w14:paraId="4C2C9623" w14:textId="4ECF58BA" w:rsidR="00093B1A" w:rsidRPr="00093B1A" w:rsidRDefault="00093B1A" w:rsidP="00093B1A"/>
    <w:p w14:paraId="3A7F6B25" w14:textId="55FC3993" w:rsidR="0090324C" w:rsidRDefault="00B659F8" w:rsidP="0090324C">
      <w:pPr>
        <w:keepNext/>
      </w:pPr>
      <w:r>
        <w:rPr>
          <w:noProof/>
        </w:rPr>
        <mc:AlternateContent>
          <mc:Choice Requires="wps">
            <w:drawing>
              <wp:anchor distT="0" distB="0" distL="114300" distR="114300" simplePos="0" relativeHeight="251658246" behindDoc="0" locked="0" layoutInCell="1" allowOverlap="1" wp14:anchorId="611040B4" wp14:editId="2DA5BBE7">
                <wp:simplePos x="0" y="0"/>
                <wp:positionH relativeFrom="column">
                  <wp:posOffset>3198495</wp:posOffset>
                </wp:positionH>
                <wp:positionV relativeFrom="paragraph">
                  <wp:posOffset>1828800</wp:posOffset>
                </wp:positionV>
                <wp:extent cx="3082925"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0C5A9331" w14:textId="50495AC4" w:rsidR="00FB6FD3" w:rsidRPr="00897E9F" w:rsidRDefault="00FB6FD3" w:rsidP="00B659F8">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40B4" id="Text Box 30" o:spid="_x0000_s1034" type="#_x0000_t202" style="position:absolute;margin-left:251.85pt;margin-top:2in;width:242.7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" stroked="f">
                <v:textbox style="mso-fit-shape-to-text:t" inset="0,0,0,0">
                  <w:txbxContent>
                    <w:p w14:paraId="0C5A9331" w14:textId="50495AC4" w:rsidR="00FB6FD3" w:rsidRPr="00897E9F" w:rsidRDefault="00FB6FD3" w:rsidP="00B659F8">
                      <w:pPr>
                        <w:pStyle w:val="Caption"/>
                        <w:rPr>
                          <w:noProof/>
                        </w:rPr>
                      </w:pPr>
                      <w:r>
                        <w:t xml:space="preserve">Figure </w:t>
                      </w:r>
                    </w:p>
                  </w:txbxContent>
                </v:textbox>
              </v:shape>
            </w:pict>
          </mc:Fallback>
        </mc:AlternateContent>
      </w:r>
      <w:r w:rsidR="0090324C">
        <w:rPr>
          <w:noProof/>
        </w:rPr>
        <mc:AlternateContent>
          <mc:Choice Requires="wps">
            <w:drawing>
              <wp:anchor distT="0" distB="0" distL="114300" distR="114300" simplePos="0" relativeHeight="251658261" behindDoc="0" locked="0" layoutInCell="1" allowOverlap="1" wp14:anchorId="483999EA" wp14:editId="3E542279">
                <wp:simplePos x="0" y="0"/>
                <wp:positionH relativeFrom="column">
                  <wp:posOffset>3198495</wp:posOffset>
                </wp:positionH>
                <wp:positionV relativeFrom="paragraph">
                  <wp:posOffset>1828800</wp:posOffset>
                </wp:positionV>
                <wp:extent cx="308292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44785ED3" w14:textId="2CD3CB31" w:rsidR="00FB6FD3" w:rsidRPr="00543358" w:rsidRDefault="00FB6FD3" w:rsidP="0090324C">
                            <w:pPr>
                              <w:pStyle w:val="Caption"/>
                              <w:rPr>
                                <w:noProof/>
                              </w:rPr>
                            </w:pPr>
                            <w:bookmarkStart w:id="97" w:name="_Toc67645452"/>
                            <w:bookmarkStart w:id="98" w:name="_Toc67645959"/>
                            <w:r>
                              <w:t xml:space="preserve">Figure </w:t>
                            </w:r>
                            <w:r>
                              <w:fldChar w:fldCharType="begin"/>
                            </w:r>
                            <w:r>
                              <w:instrText xml:space="preserve"> SEQ Figure \* ARABIC </w:instrText>
                            </w:r>
                            <w:r>
                              <w:fldChar w:fldCharType="separate"/>
                            </w:r>
                            <w:r>
                              <w:rPr>
                                <w:noProof/>
                              </w:rPr>
                              <w:t>24</w:t>
                            </w:r>
                            <w:r>
                              <w:fldChar w:fldCharType="end"/>
                            </w:r>
                            <w:r w:rsidRPr="002B1324">
                              <w:t xml:space="preserve"> - Grove Rptary Angle Sensor vertical  movement test data</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999EA" id="Text Box 47" o:spid="_x0000_s1035" type="#_x0000_t202" style="position:absolute;margin-left:251.85pt;margin-top:2in;width:242.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ku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" stroked="f">
                <v:textbox style="mso-fit-shape-to-text:t" inset="0,0,0,0">
                  <w:txbxContent>
                    <w:p w14:paraId="44785ED3" w14:textId="2CD3CB31" w:rsidR="00FB6FD3" w:rsidRPr="00543358" w:rsidRDefault="00FB6FD3" w:rsidP="0090324C">
                      <w:pPr>
                        <w:pStyle w:val="Caption"/>
                        <w:rPr>
                          <w:noProof/>
                        </w:rPr>
                      </w:pPr>
                      <w:bookmarkStart w:id="95" w:name="_Toc67645452"/>
                      <w:bookmarkStart w:id="96" w:name="_Toc67645959"/>
                      <w:r>
                        <w:t xml:space="preserve">Figure </w:t>
                      </w:r>
                      <w:r>
                        <w:fldChar w:fldCharType="begin"/>
                      </w:r>
                      <w:r>
                        <w:instrText xml:space="preserve"> SEQ Figure \* ARABIC </w:instrText>
                      </w:r>
                      <w:r>
                        <w:fldChar w:fldCharType="separate"/>
                      </w:r>
                      <w:r>
                        <w:rPr>
                          <w:noProof/>
                        </w:rPr>
                        <w:t>24</w:t>
                      </w:r>
                      <w:r>
                        <w:fldChar w:fldCharType="end"/>
                      </w:r>
                      <w:r w:rsidRPr="002B1324">
                        <w:t xml:space="preserve"> - Grove </w:t>
                      </w:r>
                      <w:r w:rsidRPr="002B1324">
                        <w:t xml:space="preserve">Rptary Angle Sensor </w:t>
                      </w:r>
                      <w:r w:rsidRPr="002B1324">
                        <w:t>vertical  movement test data</w:t>
                      </w:r>
                      <w:bookmarkEnd w:id="95"/>
                      <w:bookmarkEnd w:id="96"/>
                    </w:p>
                  </w:txbxContent>
                </v:textbox>
              </v:shape>
            </w:pict>
          </mc:Fallback>
        </mc:AlternateContent>
      </w:r>
      <w:r w:rsidR="004D1BA6">
        <w:rPr>
          <w:noProof/>
        </w:rPr>
        <w:drawing>
          <wp:anchor distT="0" distB="0" distL="114300" distR="114300" simplePos="0" relativeHeight="251658245" behindDoc="0" locked="0" layoutInCell="1" allowOverlap="1" wp14:anchorId="7AD08D81" wp14:editId="2338CD10">
            <wp:simplePos x="0" y="0"/>
            <wp:positionH relativeFrom="column">
              <wp:posOffset>3198495</wp:posOffset>
            </wp:positionH>
            <wp:positionV relativeFrom="paragraph">
              <wp:posOffset>38100</wp:posOffset>
            </wp:positionV>
            <wp:extent cx="3082925" cy="1733550"/>
            <wp:effectExtent l="0" t="0" r="3175"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2925" cy="1733550"/>
                    </a:xfrm>
                    <a:prstGeom prst="rect">
                      <a:avLst/>
                    </a:prstGeom>
                  </pic:spPr>
                </pic:pic>
              </a:graphicData>
            </a:graphic>
          </wp:anchor>
        </w:drawing>
      </w:r>
      <w:r w:rsidR="00D916F4">
        <w:rPr>
          <w:noProof/>
        </w:rPr>
        <w:drawing>
          <wp:inline distT="0" distB="0" distL="0" distR="0" wp14:anchorId="29B85810" wp14:editId="28B915A6">
            <wp:extent cx="2980249" cy="1771650"/>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9403" cy="1777091"/>
                    </a:xfrm>
                    <a:prstGeom prst="rect">
                      <a:avLst/>
                    </a:prstGeom>
                  </pic:spPr>
                </pic:pic>
              </a:graphicData>
            </a:graphic>
          </wp:inline>
        </w:drawing>
      </w:r>
    </w:p>
    <w:p w14:paraId="43086F39" w14:textId="4ACB45E2" w:rsidR="004D1BA6" w:rsidRDefault="0090324C" w:rsidP="0090324C">
      <w:pPr>
        <w:pStyle w:val="Caption"/>
      </w:pPr>
      <w:bookmarkStart w:id="99" w:name="_Toc67645453"/>
      <w:bookmarkStart w:id="100" w:name="_Toc67645960"/>
      <w:r>
        <w:t xml:space="preserve">Figure </w:t>
      </w:r>
      <w:r>
        <w:fldChar w:fldCharType="begin"/>
      </w:r>
      <w:r>
        <w:instrText xml:space="preserve"> SEQ Figure \* ARABIC </w:instrText>
      </w:r>
      <w:r>
        <w:fldChar w:fldCharType="separate"/>
      </w:r>
      <w:r w:rsidR="003960D0">
        <w:rPr>
          <w:noProof/>
        </w:rPr>
        <w:t>25</w:t>
      </w:r>
      <w:r>
        <w:fldChar w:fldCharType="end"/>
      </w:r>
      <w:r>
        <w:t>– Grove Rotary Angle Sensor horizontal</w:t>
      </w:r>
      <w:bookmarkEnd w:id="99"/>
      <w:bookmarkEnd w:id="100"/>
    </w:p>
    <w:p w14:paraId="5446E7B2" w14:textId="186F073E" w:rsidR="005346DF" w:rsidRDefault="005346DF" w:rsidP="0090324C">
      <w:pPr>
        <w:pStyle w:val="Caption"/>
        <w:spacing w:after="40"/>
      </w:pPr>
    </w:p>
    <w:p w14:paraId="329E6B80" w14:textId="3C56E86B" w:rsidR="00B659F8" w:rsidRPr="00B659F8" w:rsidRDefault="00B659F8" w:rsidP="00B659F8"/>
    <w:p w14:paraId="4C78B588" w14:textId="77777777" w:rsidR="0090324C" w:rsidRDefault="00DF2DE8" w:rsidP="0090324C">
      <w:pPr>
        <w:keepNext/>
        <w:jc w:val="center"/>
      </w:pPr>
      <w:r w:rsidRPr="00DF2DE8">
        <w:rPr>
          <w:noProof/>
        </w:rPr>
        <w:drawing>
          <wp:inline distT="0" distB="0" distL="0" distR="0" wp14:anchorId="5B2BFA40" wp14:editId="7AE09B7D">
            <wp:extent cx="3019647" cy="368526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9647" cy="3685269"/>
                    </a:xfrm>
                    <a:prstGeom prst="rect">
                      <a:avLst/>
                    </a:prstGeom>
                  </pic:spPr>
                </pic:pic>
              </a:graphicData>
            </a:graphic>
          </wp:inline>
        </w:drawing>
      </w:r>
    </w:p>
    <w:p w14:paraId="7ABF922B" w14:textId="53FD11C8" w:rsidR="00DF2DE8" w:rsidRDefault="0090324C" w:rsidP="0090324C">
      <w:pPr>
        <w:pStyle w:val="Caption"/>
        <w:jc w:val="center"/>
      </w:pPr>
      <w:bookmarkStart w:id="101" w:name="_Toc67645454"/>
      <w:bookmarkStart w:id="102" w:name="_Toc67645961"/>
      <w:r>
        <w:t xml:space="preserve">Figure </w:t>
      </w:r>
      <w:r>
        <w:fldChar w:fldCharType="begin"/>
      </w:r>
      <w:r>
        <w:instrText xml:space="preserve"> SEQ Figure \* ARABIC </w:instrText>
      </w:r>
      <w:r>
        <w:fldChar w:fldCharType="separate"/>
      </w:r>
      <w:r w:rsidR="003960D0">
        <w:rPr>
          <w:noProof/>
        </w:rPr>
        <w:t>26</w:t>
      </w:r>
      <w:r>
        <w:fldChar w:fldCharType="end"/>
      </w:r>
      <w:r>
        <w:t xml:space="preserve"> - </w:t>
      </w:r>
      <w:r w:rsidRPr="009E5069">
        <w:t>Potentiometer Test</w:t>
      </w:r>
      <w:bookmarkEnd w:id="101"/>
      <w:bookmarkEnd w:id="102"/>
    </w:p>
    <w:p w14:paraId="456D0147" w14:textId="14DA6B36" w:rsidR="00EC572A" w:rsidRDefault="00EC572A" w:rsidP="00EC572A"/>
    <w:p w14:paraId="2D402B7D" w14:textId="7E090F74" w:rsidR="00EC572A" w:rsidRDefault="00EC572A" w:rsidP="00EC572A"/>
    <w:p w14:paraId="337F4215" w14:textId="5866449B" w:rsidR="00F25CA7" w:rsidRPr="0046464C" w:rsidRDefault="009400FD" w:rsidP="00F25CA7">
      <w:pPr>
        <w:pStyle w:val="Heading4"/>
        <w:rPr>
          <w:i w:val="0"/>
          <w:iCs w:val="0"/>
        </w:rPr>
      </w:pPr>
      <w:r w:rsidRPr="0046464C">
        <w:rPr>
          <w:i w:val="0"/>
          <w:iCs w:val="0"/>
        </w:rPr>
        <w:lastRenderedPageBreak/>
        <w:t xml:space="preserve">4.2.1.2 </w:t>
      </w:r>
      <w:r w:rsidR="00093B1A" w:rsidRPr="0046464C">
        <w:rPr>
          <w:i w:val="0"/>
          <w:iCs w:val="0"/>
        </w:rPr>
        <w:t xml:space="preserve">TEST DATA - </w:t>
      </w:r>
      <w:r w:rsidR="00F25CA7" w:rsidRPr="0046464C">
        <w:rPr>
          <w:i w:val="0"/>
          <w:iCs w:val="0"/>
        </w:rPr>
        <w:t>LED</w:t>
      </w:r>
    </w:p>
    <w:p w14:paraId="3416EB28" w14:textId="77777777" w:rsidR="00F25CA7" w:rsidRPr="005D4354" w:rsidRDefault="00F25CA7" w:rsidP="00F25CA7">
      <w:r>
        <w:t xml:space="preserve">Our testing began by running sketches on the Arduino using the different sensors, I done this to get a general idea of the Arduino functionality and how the device could potentially work. </w:t>
      </w:r>
    </w:p>
    <w:p w14:paraId="6E483AF7" w14:textId="77777777" w:rsidR="00F25CA7" w:rsidRDefault="00F25CA7" w:rsidP="00F25CA7">
      <w:r>
        <w:t xml:space="preserve">In the below screenshots you can tests that I conducted on the Arduino. Uploading a basic blink sketch, you can see the Blink every second. </w:t>
      </w:r>
    </w:p>
    <w:p w14:paraId="640B02F9" w14:textId="77777777" w:rsidR="00F25CA7" w:rsidRDefault="00F25CA7" w:rsidP="00F25CA7"/>
    <w:p w14:paraId="3D14CC79" w14:textId="4FDBBD1A" w:rsidR="0090324C" w:rsidRDefault="004D1BA6" w:rsidP="0090324C">
      <w:pPr>
        <w:keepNext/>
      </w:pPr>
      <w:r>
        <w:rPr>
          <w:noProof/>
        </w:rPr>
        <mc:AlternateContent>
          <mc:Choice Requires="wps">
            <w:drawing>
              <wp:anchor distT="0" distB="0" distL="114300" distR="114300" simplePos="0" relativeHeight="251658244" behindDoc="0" locked="0" layoutInCell="1" allowOverlap="1" wp14:anchorId="6D30BB07" wp14:editId="4115C364">
                <wp:simplePos x="0" y="0"/>
                <wp:positionH relativeFrom="column">
                  <wp:posOffset>3228340</wp:posOffset>
                </wp:positionH>
                <wp:positionV relativeFrom="paragraph">
                  <wp:posOffset>2938145</wp:posOffset>
                </wp:positionV>
                <wp:extent cx="296735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2CD08B23" w14:textId="1124558B" w:rsidR="00FB6FD3" w:rsidRPr="00B20D2C" w:rsidRDefault="00FB6FD3" w:rsidP="004D1BA6">
                            <w:pPr>
                              <w:pStyle w:val="Caption"/>
                              <w:rPr>
                                <w:noProof/>
                              </w:rPr>
                            </w:pPr>
                            <w:bookmarkStart w:id="103" w:name="_Toc67645455"/>
                            <w:bookmarkStart w:id="104" w:name="_Toc67645962"/>
                            <w:r>
                              <w:t xml:space="preserve">Figure </w:t>
                            </w:r>
                            <w:r>
                              <w:fldChar w:fldCharType="begin"/>
                            </w:r>
                            <w:r>
                              <w:instrText xml:space="preserve"> SEQ Figure \* ARABIC </w:instrText>
                            </w:r>
                            <w:r>
                              <w:fldChar w:fldCharType="separate"/>
                            </w:r>
                            <w:r>
                              <w:rPr>
                                <w:noProof/>
                              </w:rPr>
                              <w:t>27</w:t>
                            </w:r>
                            <w:bookmarkEnd w:id="103"/>
                            <w:bookmarkEnd w:id="1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BB07" id="Text Box 29" o:spid="_x0000_s1036" type="#_x0000_t202" style="position:absolute;margin-left:254.2pt;margin-top:231.35pt;width:233.6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MPyMAIAAGY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" stroked="f">
                <v:textbox style="mso-fit-shape-to-text:t" inset="0,0,0,0">
                  <w:txbxContent>
                    <w:p w14:paraId="2CD08B23" w14:textId="1124558B" w:rsidR="00FB6FD3" w:rsidRPr="00B20D2C" w:rsidRDefault="00FB6FD3" w:rsidP="004D1BA6">
                      <w:pPr>
                        <w:pStyle w:val="Caption"/>
                        <w:rPr>
                          <w:noProof/>
                        </w:rPr>
                      </w:pPr>
                      <w:bookmarkStart w:id="103" w:name="_Toc67645455"/>
                      <w:bookmarkStart w:id="104" w:name="_Toc67645962"/>
                      <w:r>
                        <w:t xml:space="preserve">Figure </w:t>
                      </w:r>
                      <w:r>
                        <w:fldChar w:fldCharType="begin"/>
                      </w:r>
                      <w:r>
                        <w:instrText xml:space="preserve"> SEQ Figure \* ARABIC </w:instrText>
                      </w:r>
                      <w:r>
                        <w:fldChar w:fldCharType="separate"/>
                      </w:r>
                      <w:r>
                        <w:rPr>
                          <w:noProof/>
                        </w:rPr>
                        <w:t>27</w:t>
                      </w:r>
                      <w:bookmarkEnd w:id="103"/>
                      <w:bookmarkEnd w:id="104"/>
                      <w:r>
                        <w:fldChar w:fldCharType="end"/>
                      </w:r>
                    </w:p>
                  </w:txbxContent>
                </v:textbox>
              </v:shape>
            </w:pict>
          </mc:Fallback>
        </mc:AlternateContent>
      </w:r>
      <w:r w:rsidR="00E01B81">
        <w:rPr>
          <w:noProof/>
        </w:rPr>
        <mc:AlternateContent>
          <mc:Choice Requires="wps">
            <w:drawing>
              <wp:anchor distT="0" distB="0" distL="114300" distR="114300" simplePos="0" relativeHeight="251658262" behindDoc="0" locked="0" layoutInCell="1" allowOverlap="1" wp14:anchorId="3BF25BC6" wp14:editId="4BE452AC">
                <wp:simplePos x="0" y="0"/>
                <wp:positionH relativeFrom="column">
                  <wp:posOffset>3228340</wp:posOffset>
                </wp:positionH>
                <wp:positionV relativeFrom="paragraph">
                  <wp:posOffset>2938145</wp:posOffset>
                </wp:positionV>
                <wp:extent cx="296735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79C8B348" w14:textId="16C13023" w:rsidR="00FB6FD3" w:rsidRPr="0070589F" w:rsidRDefault="00FB6FD3" w:rsidP="00E01B81">
                            <w:pPr>
                              <w:pStyle w:val="Caption"/>
                              <w:jc w:val="center"/>
                              <w:rPr>
                                <w:noProof/>
                              </w:rPr>
                            </w:pPr>
                            <w:bookmarkStart w:id="105" w:name="_Toc67645456"/>
                            <w:bookmarkStart w:id="106" w:name="_Toc67645963"/>
                            <w:r>
                              <w:t xml:space="preserve">Figure </w:t>
                            </w:r>
                            <w:r>
                              <w:fldChar w:fldCharType="begin"/>
                            </w:r>
                            <w:r>
                              <w:instrText xml:space="preserve"> SEQ Figure \* ARABIC </w:instrText>
                            </w:r>
                            <w:r>
                              <w:fldChar w:fldCharType="separate"/>
                            </w:r>
                            <w:r>
                              <w:rPr>
                                <w:noProof/>
                              </w:rPr>
                              <w:t>28</w:t>
                            </w:r>
                            <w:r>
                              <w:fldChar w:fldCharType="end"/>
                            </w:r>
                            <w:r>
                              <w:t xml:space="preserve"> - LED sketch code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25BC6" id="Text Box 48" o:spid="_x0000_s1037" type="#_x0000_t202" style="position:absolute;margin-left:254.2pt;margin-top:231.35pt;width:233.6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i+Lw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" stroked="f">
                <v:textbox style="mso-fit-shape-to-text:t" inset="0,0,0,0">
                  <w:txbxContent>
                    <w:p w14:paraId="79C8B348" w14:textId="16C13023" w:rsidR="00FB6FD3" w:rsidRPr="0070589F" w:rsidRDefault="00FB6FD3" w:rsidP="00E01B81">
                      <w:pPr>
                        <w:pStyle w:val="Caption"/>
                        <w:jc w:val="center"/>
                        <w:rPr>
                          <w:noProof/>
                        </w:rPr>
                      </w:pPr>
                      <w:bookmarkStart w:id="107" w:name="_Toc67645456"/>
                      <w:bookmarkStart w:id="108" w:name="_Toc67645963"/>
                      <w:r>
                        <w:t xml:space="preserve">Figure </w:t>
                      </w:r>
                      <w:r>
                        <w:fldChar w:fldCharType="begin"/>
                      </w:r>
                      <w:r>
                        <w:instrText xml:space="preserve"> SEQ Figure \* ARABIC </w:instrText>
                      </w:r>
                      <w:r>
                        <w:fldChar w:fldCharType="separate"/>
                      </w:r>
                      <w:r>
                        <w:rPr>
                          <w:noProof/>
                        </w:rPr>
                        <w:t>28</w:t>
                      </w:r>
                      <w:r>
                        <w:fldChar w:fldCharType="end"/>
                      </w:r>
                      <w:r>
                        <w:t xml:space="preserve"> - LED sketch code</w:t>
                      </w:r>
                      <w:bookmarkEnd w:id="107"/>
                      <w:bookmarkEnd w:id="108"/>
                    </w:p>
                  </w:txbxContent>
                </v:textbox>
              </v:shape>
            </w:pict>
          </mc:Fallback>
        </mc:AlternateContent>
      </w:r>
      <w:r w:rsidR="00677D15">
        <w:rPr>
          <w:noProof/>
        </w:rPr>
        <w:drawing>
          <wp:anchor distT="0" distB="0" distL="114300" distR="114300" simplePos="0" relativeHeight="251658242" behindDoc="0" locked="0" layoutInCell="1" allowOverlap="1" wp14:anchorId="17B2ECD4" wp14:editId="544510D5">
            <wp:simplePos x="0" y="0"/>
            <wp:positionH relativeFrom="column">
              <wp:posOffset>3228340</wp:posOffset>
            </wp:positionH>
            <wp:positionV relativeFrom="paragraph">
              <wp:posOffset>42655</wp:posOffset>
            </wp:positionV>
            <wp:extent cx="2967470" cy="283845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57190"/>
                    <a:stretch/>
                  </pic:blipFill>
                  <pic:spPr bwMode="auto">
                    <a:xfrm>
                      <a:off x="0" y="0"/>
                      <a:ext cx="296747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08D">
        <w:rPr>
          <w:noProof/>
        </w:rPr>
        <w:drawing>
          <wp:inline distT="0" distB="0" distL="0" distR="0" wp14:anchorId="50AEC6E5" wp14:editId="50B0EA73">
            <wp:extent cx="3219450" cy="2878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28905" cy="2887032"/>
                    </a:xfrm>
                    <a:prstGeom prst="rect">
                      <a:avLst/>
                    </a:prstGeom>
                    <a:noFill/>
                    <a:ln>
                      <a:noFill/>
                    </a:ln>
                  </pic:spPr>
                </pic:pic>
              </a:graphicData>
            </a:graphic>
          </wp:inline>
        </w:drawing>
      </w:r>
    </w:p>
    <w:p w14:paraId="637F62D3" w14:textId="57F1BAAF" w:rsidR="009D5428" w:rsidRDefault="0090324C" w:rsidP="0090324C">
      <w:pPr>
        <w:pStyle w:val="Caption"/>
      </w:pPr>
      <w:bookmarkStart w:id="107" w:name="_Toc67645457"/>
      <w:bookmarkStart w:id="108" w:name="_Toc67645964"/>
      <w:r>
        <w:t xml:space="preserve">Figure </w:t>
      </w:r>
      <w:r>
        <w:fldChar w:fldCharType="begin"/>
      </w:r>
      <w:r>
        <w:instrText xml:space="preserve"> SEQ Figure \* ARABIC </w:instrText>
      </w:r>
      <w:r>
        <w:fldChar w:fldCharType="separate"/>
      </w:r>
      <w:r w:rsidR="003960D0">
        <w:rPr>
          <w:noProof/>
        </w:rPr>
        <w:t>29</w:t>
      </w:r>
      <w:r>
        <w:fldChar w:fldCharType="end"/>
      </w:r>
      <w:r>
        <w:t xml:space="preserve"> - LED is working, this will represent the Night Light</w:t>
      </w:r>
      <w:bookmarkEnd w:id="107"/>
      <w:bookmarkEnd w:id="108"/>
    </w:p>
    <w:p w14:paraId="02391335" w14:textId="7E090F74" w:rsidR="00330E27" w:rsidRDefault="00330E27" w:rsidP="0023628C">
      <w:pPr>
        <w:pStyle w:val="Heading4"/>
        <w:rPr>
          <w:i w:val="0"/>
          <w:iCs w:val="0"/>
        </w:rPr>
      </w:pPr>
    </w:p>
    <w:p w14:paraId="46EC76BA" w14:textId="5C674E70" w:rsidR="00F25CA7" w:rsidRPr="0046464C" w:rsidRDefault="00F25CA7" w:rsidP="0023628C">
      <w:pPr>
        <w:pStyle w:val="Heading4"/>
        <w:rPr>
          <w:i w:val="0"/>
          <w:iCs w:val="0"/>
        </w:rPr>
      </w:pPr>
      <w:r w:rsidRPr="0046464C">
        <w:rPr>
          <w:i w:val="0"/>
          <w:iCs w:val="0"/>
        </w:rPr>
        <w:t>4.2.1.</w:t>
      </w:r>
      <w:r w:rsidR="0023628C" w:rsidRPr="0046464C">
        <w:rPr>
          <w:i w:val="0"/>
          <w:iCs w:val="0"/>
        </w:rPr>
        <w:t xml:space="preserve">3 </w:t>
      </w:r>
      <w:r w:rsidR="0046464C" w:rsidRPr="0046464C">
        <w:rPr>
          <w:i w:val="0"/>
          <w:iCs w:val="0"/>
        </w:rPr>
        <w:t>TEST DATA -LED / SOUND SENSOR</w:t>
      </w:r>
    </w:p>
    <w:p w14:paraId="6B3ED07C" w14:textId="59D6F5A8" w:rsidR="0051288E" w:rsidRDefault="00F25CA7" w:rsidP="00091C80">
      <w:pPr>
        <w:rPr>
          <w:noProof/>
        </w:rPr>
      </w:pPr>
      <w:r>
        <w:t xml:space="preserve">The second test I conducted was using the sound sensor with the LED. As you can see from the code, every time the sound sensors </w:t>
      </w:r>
      <w:proofErr w:type="spellStart"/>
      <w:r w:rsidR="7512F301">
        <w:t>recieves</w:t>
      </w:r>
      <w:proofErr w:type="spellEnd"/>
      <w:r>
        <w:t xml:space="preserve"> a value greater than 100 the LED will turn on. </w:t>
      </w:r>
    </w:p>
    <w:p w14:paraId="14537D93" w14:textId="1AF8828A" w:rsidR="0051288E" w:rsidRDefault="0051288E" w:rsidP="0051288E">
      <w:pPr>
        <w:keepNext/>
      </w:pPr>
      <w:r>
        <w:rPr>
          <w:noProof/>
        </w:rPr>
        <mc:AlternateContent>
          <mc:Choice Requires="wps">
            <w:drawing>
              <wp:anchor distT="0" distB="0" distL="114300" distR="114300" simplePos="0" relativeHeight="251658263" behindDoc="0" locked="0" layoutInCell="1" allowOverlap="1" wp14:anchorId="4AB4B7DB" wp14:editId="6CC0472B">
                <wp:simplePos x="0" y="0"/>
                <wp:positionH relativeFrom="column">
                  <wp:posOffset>2880360</wp:posOffset>
                </wp:positionH>
                <wp:positionV relativeFrom="paragraph">
                  <wp:posOffset>2099945</wp:posOffset>
                </wp:positionV>
                <wp:extent cx="24066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5582E296" w14:textId="51A527F6" w:rsidR="00FB6FD3" w:rsidRPr="008C5D16" w:rsidRDefault="00FB6FD3" w:rsidP="0051288E">
                            <w:pPr>
                              <w:pStyle w:val="Caption"/>
                              <w:rPr>
                                <w:noProof/>
                              </w:rPr>
                            </w:pPr>
                            <w:bookmarkStart w:id="109" w:name="_Toc67645458"/>
                            <w:bookmarkStart w:id="110" w:name="_Toc67645965"/>
                            <w:r>
                              <w:t xml:space="preserve">Figure </w:t>
                            </w:r>
                            <w:r>
                              <w:fldChar w:fldCharType="begin"/>
                            </w:r>
                            <w:r>
                              <w:instrText xml:space="preserve"> SEQ Figure \* ARABIC </w:instrText>
                            </w:r>
                            <w:r>
                              <w:fldChar w:fldCharType="separate"/>
                            </w:r>
                            <w:r>
                              <w:rPr>
                                <w:noProof/>
                              </w:rPr>
                              <w:t>30</w:t>
                            </w:r>
                            <w:r>
                              <w:fldChar w:fldCharType="end"/>
                            </w:r>
                            <w:r>
                              <w:t xml:space="preserve"> - Sound sensor readings on the Serial Monitor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4B7DB" id="Text Box 49" o:spid="_x0000_s1038" type="#_x0000_t202" style="position:absolute;margin-left:226.8pt;margin-top:165.35pt;width:189.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RxLg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Ob0Zz2a3FJIUm328&#10;j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" stroked="f">
                <v:textbox style="mso-fit-shape-to-text:t" inset="0,0,0,0">
                  <w:txbxContent>
                    <w:p w14:paraId="5582E296" w14:textId="51A527F6" w:rsidR="00FB6FD3" w:rsidRPr="008C5D16" w:rsidRDefault="00FB6FD3" w:rsidP="0051288E">
                      <w:pPr>
                        <w:pStyle w:val="Caption"/>
                        <w:rPr>
                          <w:noProof/>
                        </w:rPr>
                      </w:pPr>
                      <w:bookmarkStart w:id="113" w:name="_Toc67645458"/>
                      <w:bookmarkStart w:id="114" w:name="_Toc67645965"/>
                      <w:r>
                        <w:t xml:space="preserve">Figure </w:t>
                      </w:r>
                      <w:r>
                        <w:fldChar w:fldCharType="begin"/>
                      </w:r>
                      <w:r>
                        <w:instrText xml:space="preserve"> SEQ Figure \* ARABIC </w:instrText>
                      </w:r>
                      <w:r>
                        <w:fldChar w:fldCharType="separate"/>
                      </w:r>
                      <w:r>
                        <w:rPr>
                          <w:noProof/>
                        </w:rPr>
                        <w:t>30</w:t>
                      </w:r>
                      <w:r>
                        <w:fldChar w:fldCharType="end"/>
                      </w:r>
                      <w:r>
                        <w:t xml:space="preserve"> - Sound sensor readings on the Serial Monitor</w:t>
                      </w:r>
                      <w:bookmarkEnd w:id="113"/>
                      <w:bookmarkEnd w:id="114"/>
                    </w:p>
                  </w:txbxContent>
                </v:textbox>
              </v:shape>
            </w:pict>
          </mc:Fallback>
        </mc:AlternateContent>
      </w:r>
      <w:r w:rsidR="00091C80">
        <w:rPr>
          <w:noProof/>
        </w:rPr>
        <w:drawing>
          <wp:anchor distT="0" distB="0" distL="114300" distR="114300" simplePos="0" relativeHeight="251658247" behindDoc="0" locked="0" layoutInCell="1" allowOverlap="1" wp14:anchorId="6B0E4CE1" wp14:editId="7834E2A7">
            <wp:simplePos x="0" y="0"/>
            <wp:positionH relativeFrom="column">
              <wp:posOffset>2880719</wp:posOffset>
            </wp:positionH>
            <wp:positionV relativeFrom="paragraph">
              <wp:posOffset>189230</wp:posOffset>
            </wp:positionV>
            <wp:extent cx="2406770" cy="18538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42136"/>
                    <a:stretch/>
                  </pic:blipFill>
                  <pic:spPr bwMode="auto">
                    <a:xfrm>
                      <a:off x="0" y="0"/>
                      <a:ext cx="2406770" cy="185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5FF347B9" wp14:editId="07F383BA">
            <wp:extent cx="2518913" cy="2478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0410"/>
                    <a:stretch/>
                  </pic:blipFill>
                  <pic:spPr bwMode="auto">
                    <a:xfrm>
                      <a:off x="0" y="0"/>
                      <a:ext cx="2549520" cy="2508530"/>
                    </a:xfrm>
                    <a:prstGeom prst="rect">
                      <a:avLst/>
                    </a:prstGeom>
                    <a:ln>
                      <a:noFill/>
                    </a:ln>
                    <a:extLst>
                      <a:ext uri="{53640926-AAD7-44D8-BBD7-CCE9431645EC}">
                        <a14:shadowObscured xmlns:a14="http://schemas.microsoft.com/office/drawing/2010/main"/>
                      </a:ext>
                    </a:extLst>
                  </pic:spPr>
                </pic:pic>
              </a:graphicData>
            </a:graphic>
          </wp:inline>
        </w:drawing>
      </w:r>
    </w:p>
    <w:p w14:paraId="19AAACEE" w14:textId="1C47FA09" w:rsidR="00F25CA7" w:rsidRDefault="0051288E" w:rsidP="00330E27">
      <w:pPr>
        <w:pStyle w:val="Caption"/>
      </w:pPr>
      <w:bookmarkStart w:id="111" w:name="_Toc67645459"/>
      <w:bookmarkStart w:id="112" w:name="_Toc67645966"/>
      <w:r>
        <w:t xml:space="preserve">Figure </w:t>
      </w:r>
      <w:r>
        <w:fldChar w:fldCharType="begin"/>
      </w:r>
      <w:r>
        <w:instrText xml:space="preserve"> SEQ Figure \* ARABIC </w:instrText>
      </w:r>
      <w:r>
        <w:fldChar w:fldCharType="separate"/>
      </w:r>
      <w:r w:rsidR="003960D0">
        <w:rPr>
          <w:noProof/>
        </w:rPr>
        <w:t>31</w:t>
      </w:r>
      <w:r>
        <w:fldChar w:fldCharType="end"/>
      </w:r>
      <w:r>
        <w:t xml:space="preserve"> - Sound sensor sketch code</w:t>
      </w:r>
      <w:bookmarkEnd w:id="111"/>
      <w:bookmarkEnd w:id="112"/>
    </w:p>
    <w:p w14:paraId="7ACA826B" w14:textId="105BEB70" w:rsidR="00727762" w:rsidRDefault="00727762" w:rsidP="00B93C99">
      <w:pPr>
        <w:pStyle w:val="Heading4"/>
      </w:pPr>
      <w:r>
        <w:lastRenderedPageBreak/>
        <w:t>4.</w:t>
      </w:r>
      <w:r w:rsidR="00330E27">
        <w:t>2</w:t>
      </w:r>
      <w:r>
        <w:t xml:space="preserve">.1.4 TEST DATA – SOUND </w:t>
      </w:r>
      <w:r w:rsidR="00B93C99">
        <w:t>/ MOVEMENT SENSOR</w:t>
      </w:r>
    </w:p>
    <w:p w14:paraId="248DC95F" w14:textId="7ED7F68C" w:rsidR="00F25CA7" w:rsidRDefault="00F25CA7" w:rsidP="00F25CA7">
      <w:r>
        <w:t xml:space="preserve">The third test I carried out was the sound sensor and the buzzer, like the sketch including the LED, every time the sound sensor had a value greater </w:t>
      </w:r>
      <w:proofErr w:type="spellStart"/>
      <w:r>
        <w:t>then</w:t>
      </w:r>
      <w:proofErr w:type="spellEnd"/>
      <w:r>
        <w:t xml:space="preserve"> 200 the buzzer would sound. </w:t>
      </w:r>
    </w:p>
    <w:p w14:paraId="1DCB6D16" w14:textId="77777777" w:rsidR="0051288E" w:rsidRDefault="00091C80" w:rsidP="0051288E">
      <w:pPr>
        <w:keepNext/>
      </w:pPr>
      <w:r>
        <w:rPr>
          <w:noProof/>
        </w:rPr>
        <w:drawing>
          <wp:anchor distT="0" distB="0" distL="114300" distR="114300" simplePos="0" relativeHeight="251658248" behindDoc="0" locked="0" layoutInCell="1" allowOverlap="1" wp14:anchorId="57039E5E" wp14:editId="59E01336">
            <wp:simplePos x="0" y="0"/>
            <wp:positionH relativeFrom="column">
              <wp:posOffset>3252769</wp:posOffset>
            </wp:positionH>
            <wp:positionV relativeFrom="paragraph">
              <wp:posOffset>878264</wp:posOffset>
            </wp:positionV>
            <wp:extent cx="3013208" cy="13430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3208" cy="1343025"/>
                    </a:xfrm>
                    <a:prstGeom prst="rect">
                      <a:avLst/>
                    </a:prstGeom>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39478621" wp14:editId="1BD2C071">
            <wp:extent cx="3200400" cy="30156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9479"/>
                    <a:stretch/>
                  </pic:blipFill>
                  <pic:spPr bwMode="auto">
                    <a:xfrm>
                      <a:off x="0" y="0"/>
                      <a:ext cx="3233357" cy="3046716"/>
                    </a:xfrm>
                    <a:prstGeom prst="rect">
                      <a:avLst/>
                    </a:prstGeom>
                    <a:ln>
                      <a:noFill/>
                    </a:ln>
                    <a:extLst>
                      <a:ext uri="{53640926-AAD7-44D8-BBD7-CCE9431645EC}">
                        <a14:shadowObscured xmlns:a14="http://schemas.microsoft.com/office/drawing/2010/main"/>
                      </a:ext>
                    </a:extLst>
                  </pic:spPr>
                </pic:pic>
              </a:graphicData>
            </a:graphic>
          </wp:inline>
        </w:drawing>
      </w:r>
    </w:p>
    <w:p w14:paraId="6E730A0A" w14:textId="6FC79933" w:rsidR="00F25CA7" w:rsidRDefault="0051288E" w:rsidP="0051288E">
      <w:pPr>
        <w:pStyle w:val="Caption"/>
      </w:pPr>
      <w:bookmarkStart w:id="113" w:name="_Toc67645460"/>
      <w:bookmarkStart w:id="114" w:name="_Toc67645967"/>
      <w:r>
        <w:t xml:space="preserve">Figure </w:t>
      </w:r>
      <w:r>
        <w:fldChar w:fldCharType="begin"/>
      </w:r>
      <w:r>
        <w:instrText xml:space="preserve"> SEQ Figure \* ARABIC </w:instrText>
      </w:r>
      <w:r>
        <w:fldChar w:fldCharType="separate"/>
      </w:r>
      <w:r w:rsidR="003960D0">
        <w:rPr>
          <w:noProof/>
        </w:rPr>
        <w:t>32</w:t>
      </w:r>
      <w:r>
        <w:fldChar w:fldCharType="end"/>
      </w:r>
      <w:r>
        <w:t xml:space="preserve"> - Arduino sketch with sound and movement</w:t>
      </w:r>
      <w:bookmarkEnd w:id="113"/>
      <w:bookmarkEnd w:id="114"/>
    </w:p>
    <w:p w14:paraId="4E551B3E" w14:textId="6300BFA8" w:rsidR="00F25CA7" w:rsidRDefault="00F25CA7" w:rsidP="00F25CA7">
      <w:pPr>
        <w:jc w:val="center"/>
      </w:pPr>
    </w:p>
    <w:p w14:paraId="351F9564" w14:textId="287D43AE" w:rsidR="00F25CA7" w:rsidRDefault="00F25CA7" w:rsidP="00F25CA7">
      <w:r>
        <w:t xml:space="preserve">An identical test was also carried out for the movement sensor, using a very similar script the </w:t>
      </w:r>
      <w:r w:rsidR="0FFEA28C">
        <w:t>LED</w:t>
      </w:r>
      <w:r>
        <w:t xml:space="preserve"> would light when the movement sensor got a value greater than 200. </w:t>
      </w:r>
    </w:p>
    <w:p w14:paraId="3575018D" w14:textId="7E090F74" w:rsidR="00890544" w:rsidRDefault="00890544" w:rsidP="00F25CA7"/>
    <w:p w14:paraId="5E3EA8A3" w14:textId="7E090F74" w:rsidR="00330E27" w:rsidRDefault="00330E27" w:rsidP="00F25CA7"/>
    <w:p w14:paraId="1B35088D" w14:textId="7E090F74" w:rsidR="00330E27" w:rsidRDefault="00330E27" w:rsidP="00F25CA7"/>
    <w:p w14:paraId="79971820" w14:textId="7E090F74" w:rsidR="00330E27" w:rsidRDefault="00330E27" w:rsidP="00F25CA7"/>
    <w:p w14:paraId="7EB249B1" w14:textId="7E090F74" w:rsidR="00330E27" w:rsidRDefault="00330E27" w:rsidP="00F25CA7"/>
    <w:p w14:paraId="69652CFB" w14:textId="7E090F74" w:rsidR="00330E27" w:rsidRDefault="00330E27" w:rsidP="00F25CA7"/>
    <w:p w14:paraId="44C3E7A1" w14:textId="7E090F74" w:rsidR="00330E27" w:rsidRDefault="00330E27" w:rsidP="00F25CA7"/>
    <w:p w14:paraId="6DAEF14C" w14:textId="7E090F74" w:rsidR="00330E27" w:rsidRDefault="00330E27" w:rsidP="00F25CA7"/>
    <w:p w14:paraId="23C372C3" w14:textId="7E090F74" w:rsidR="00330E27" w:rsidRDefault="00330E27" w:rsidP="00F25CA7"/>
    <w:p w14:paraId="224498B8" w14:textId="7E090F74" w:rsidR="00330E27" w:rsidRDefault="00330E27" w:rsidP="00F25CA7"/>
    <w:p w14:paraId="679F1C8B" w14:textId="7E090F74" w:rsidR="00330E27" w:rsidRDefault="00330E27" w:rsidP="00F25CA7"/>
    <w:p w14:paraId="32F8AAE8" w14:textId="7E090F74" w:rsidR="00330E27" w:rsidRDefault="00330E27" w:rsidP="00F25CA7"/>
    <w:p w14:paraId="185E90DA" w14:textId="77777777" w:rsidR="00890544" w:rsidRDefault="00890544" w:rsidP="00F25CA7"/>
    <w:p w14:paraId="18F29EB3" w14:textId="77777777" w:rsidR="00890544" w:rsidRPr="00623D5B" w:rsidRDefault="00890544" w:rsidP="00890544">
      <w:pPr>
        <w:pStyle w:val="Heading3"/>
        <w:rPr>
          <w:sz w:val="32"/>
          <w:szCs w:val="32"/>
        </w:rPr>
      </w:pPr>
      <w:bookmarkStart w:id="115" w:name="_Toc67646009"/>
      <w:r w:rsidRPr="00623D5B">
        <w:rPr>
          <w:sz w:val="32"/>
          <w:szCs w:val="32"/>
        </w:rPr>
        <w:lastRenderedPageBreak/>
        <w:t>4.2.2 FINAL TEST DATA</w:t>
      </w:r>
      <w:bookmarkEnd w:id="115"/>
    </w:p>
    <w:p w14:paraId="2EBEF3D9" w14:textId="77777777" w:rsidR="00890544" w:rsidRPr="00623D5B" w:rsidRDefault="00890544" w:rsidP="00890544">
      <w:pPr>
        <w:pStyle w:val="Heading4"/>
        <w:rPr>
          <w:sz w:val="28"/>
          <w:szCs w:val="28"/>
        </w:rPr>
      </w:pPr>
      <w:r w:rsidRPr="00623D5B">
        <w:rPr>
          <w:sz w:val="28"/>
          <w:szCs w:val="28"/>
        </w:rPr>
        <w:t>4.2.2.1 SOUND AND TEMPERATURE DATA</w:t>
      </w:r>
    </w:p>
    <w:p w14:paraId="20198D81" w14:textId="213ECD0E" w:rsidR="00083E2D" w:rsidRDefault="00083E2D" w:rsidP="00083E2D">
      <w:pPr>
        <w:rPr>
          <w:color w:val="FF0000"/>
        </w:rPr>
      </w:pPr>
    </w:p>
    <w:p w14:paraId="2D1C6C0A" w14:textId="6849231C" w:rsidR="00B51161" w:rsidRDefault="0000153E" w:rsidP="00B51161">
      <w:pPr>
        <w:keepNext/>
        <w:ind w:left="360"/>
        <w:jc w:val="center"/>
      </w:pPr>
      <w:r>
        <w:rPr>
          <w:noProof/>
        </w:rPr>
        <mc:AlternateContent>
          <mc:Choice Requires="wps">
            <w:drawing>
              <wp:anchor distT="0" distB="0" distL="114300" distR="114300" simplePos="0" relativeHeight="251658264" behindDoc="0" locked="0" layoutInCell="1" allowOverlap="1" wp14:anchorId="0F532FA9" wp14:editId="48B24116">
                <wp:simplePos x="0" y="0"/>
                <wp:positionH relativeFrom="column">
                  <wp:posOffset>3251835</wp:posOffset>
                </wp:positionH>
                <wp:positionV relativeFrom="paragraph">
                  <wp:posOffset>2451735</wp:posOffset>
                </wp:positionV>
                <wp:extent cx="217551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745AC5DE" w14:textId="7C0B6FA5" w:rsidR="00FB6FD3" w:rsidRPr="001B0220" w:rsidRDefault="00FB6FD3" w:rsidP="0000153E">
                            <w:pPr>
                              <w:pStyle w:val="Caption"/>
                              <w:rPr>
                                <w:noProof/>
                              </w:rPr>
                            </w:pPr>
                            <w:bookmarkStart w:id="116" w:name="_Toc67645461"/>
                            <w:bookmarkStart w:id="117" w:name="_Toc67645968"/>
                            <w:r>
                              <w:t xml:space="preserve">Figure </w:t>
                            </w:r>
                            <w:r>
                              <w:fldChar w:fldCharType="begin"/>
                            </w:r>
                            <w:r>
                              <w:instrText xml:space="preserve"> SEQ Figure \* ARABIC </w:instrText>
                            </w:r>
                            <w:r>
                              <w:fldChar w:fldCharType="separate"/>
                            </w:r>
                            <w:r>
                              <w:rPr>
                                <w:noProof/>
                              </w:rPr>
                              <w:t>33</w:t>
                            </w:r>
                            <w:bookmarkEnd w:id="116"/>
                            <w:bookmarkEnd w:id="1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32FA9" id="Text Box 50" o:spid="_x0000_s1039" type="#_x0000_t202" style="position:absolute;left:0;text-align:left;margin-left:256.05pt;margin-top:193.05pt;width:171.3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" stroked="f">
                <v:textbox style="mso-fit-shape-to-text:t" inset="0,0,0,0">
                  <w:txbxContent>
                    <w:p w14:paraId="745AC5DE" w14:textId="7C0B6FA5" w:rsidR="00FB6FD3" w:rsidRPr="001B0220" w:rsidRDefault="00FB6FD3" w:rsidP="0000153E">
                      <w:pPr>
                        <w:pStyle w:val="Caption"/>
                        <w:rPr>
                          <w:noProof/>
                        </w:rPr>
                      </w:pPr>
                      <w:bookmarkStart w:id="122" w:name="_Toc67645461"/>
                      <w:bookmarkStart w:id="123" w:name="_Toc67645968"/>
                      <w:r>
                        <w:t xml:space="preserve">Figure </w:t>
                      </w:r>
                      <w:r>
                        <w:fldChar w:fldCharType="begin"/>
                      </w:r>
                      <w:r>
                        <w:instrText xml:space="preserve"> SEQ Figure \* ARABIC </w:instrText>
                      </w:r>
                      <w:r>
                        <w:fldChar w:fldCharType="separate"/>
                      </w:r>
                      <w:r>
                        <w:rPr>
                          <w:noProof/>
                        </w:rPr>
                        <w:t>33</w:t>
                      </w:r>
                      <w:bookmarkEnd w:id="122"/>
                      <w:bookmarkEnd w:id="123"/>
                      <w:r>
                        <w:fldChar w:fldCharType="end"/>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38B5F685" wp14:editId="5DE8713D">
                <wp:simplePos x="0" y="0"/>
                <wp:positionH relativeFrom="column">
                  <wp:posOffset>3251835</wp:posOffset>
                </wp:positionH>
                <wp:positionV relativeFrom="paragraph">
                  <wp:posOffset>2451735</wp:posOffset>
                </wp:positionV>
                <wp:extent cx="21755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3BF6D75E" w14:textId="37729624" w:rsidR="00FB6FD3" w:rsidRDefault="00FB6FD3" w:rsidP="0000153E">
                            <w:pPr>
                              <w:pStyle w:val="Caption"/>
                              <w:rPr>
                                <w:noProof/>
                              </w:rPr>
                            </w:pPr>
                          </w:p>
                          <w:p w14:paraId="41F6B7AC" w14:textId="77777777" w:rsidR="00FB6FD3" w:rsidRPr="00B51161" w:rsidRDefault="00FB6FD3" w:rsidP="00B5116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F685" id="Text Box 51" o:spid="_x0000_s1040" type="#_x0000_t202" style="position:absolute;left:0;text-align:left;margin-left:256.05pt;margin-top:193.05pt;width:171.3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" stroked="f">
                <v:textbox style="mso-fit-shape-to-text:t" inset="0,0,0,0">
                  <w:txbxContent>
                    <w:p w14:paraId="3BF6D75E" w14:textId="37729624" w:rsidR="00FB6FD3" w:rsidRDefault="00FB6FD3" w:rsidP="0000153E">
                      <w:pPr>
                        <w:pStyle w:val="Caption"/>
                        <w:rPr>
                          <w:noProof/>
                        </w:rPr>
                      </w:pPr>
                    </w:p>
                    <w:p w14:paraId="41F6B7AC" w14:textId="77777777" w:rsidR="00FB6FD3" w:rsidRPr="00B51161" w:rsidRDefault="00FB6FD3" w:rsidP="00B51161"/>
                  </w:txbxContent>
                </v:textbox>
              </v:shape>
            </w:pict>
          </mc:Fallback>
        </mc:AlternateContent>
      </w:r>
      <w:r w:rsidR="00B666C3">
        <w:rPr>
          <w:noProof/>
        </w:rPr>
        <w:drawing>
          <wp:inline distT="0" distB="0" distL="0" distR="0" wp14:anchorId="40A8A233" wp14:editId="5AADF637">
            <wp:extent cx="2462248" cy="2317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0254" cy="2353027"/>
                    </a:xfrm>
                    <a:prstGeom prst="rect">
                      <a:avLst/>
                    </a:prstGeom>
                  </pic:spPr>
                </pic:pic>
              </a:graphicData>
            </a:graphic>
          </wp:inline>
        </w:drawing>
      </w:r>
    </w:p>
    <w:p w14:paraId="536EE72C" w14:textId="56C2B3A0" w:rsidR="00B666C3" w:rsidRDefault="004A1894" w:rsidP="00B51161">
      <w:pPr>
        <w:pStyle w:val="Caption"/>
        <w:jc w:val="center"/>
      </w:pPr>
      <w:bookmarkStart w:id="118" w:name="_Toc67645969"/>
      <w:r>
        <w:t xml:space="preserve">Figure </w:t>
      </w:r>
      <w:r>
        <w:fldChar w:fldCharType="begin"/>
      </w:r>
      <w:r>
        <w:instrText xml:space="preserve"> SEQ Figure \* ARABIC </w:instrText>
      </w:r>
      <w:r>
        <w:fldChar w:fldCharType="separate"/>
      </w:r>
      <w:r w:rsidR="003960D0">
        <w:rPr>
          <w:noProof/>
        </w:rPr>
        <w:t>34</w:t>
      </w:r>
      <w:r>
        <w:fldChar w:fldCharType="end"/>
      </w:r>
      <w:r>
        <w:t xml:space="preserve"> </w:t>
      </w:r>
      <w:r w:rsidRPr="00DB7699">
        <w:t>Sound Sensor Test code</w:t>
      </w:r>
      <w:bookmarkEnd w:id="118"/>
    </w:p>
    <w:p w14:paraId="6713B8DD" w14:textId="58D4E062" w:rsidR="004A1894" w:rsidRDefault="004A1894" w:rsidP="004A1894"/>
    <w:p w14:paraId="79B0E910" w14:textId="77777777" w:rsidR="00B51161" w:rsidRDefault="00B51161" w:rsidP="004A1894"/>
    <w:p w14:paraId="57904F8D" w14:textId="6D7E1223" w:rsidR="004A1894" w:rsidRDefault="004A1894" w:rsidP="00B51161">
      <w:pPr>
        <w:keepNext/>
        <w:jc w:val="center"/>
      </w:pPr>
      <w:r>
        <w:rPr>
          <w:noProof/>
        </w:rPr>
        <w:drawing>
          <wp:inline distT="0" distB="0" distL="0" distR="0" wp14:anchorId="15DA2951" wp14:editId="52FC6319">
            <wp:extent cx="2175510" cy="2348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5" t="36726" r="66800" b="-1"/>
                    <a:stretch/>
                  </pic:blipFill>
                  <pic:spPr bwMode="auto">
                    <a:xfrm>
                      <a:off x="0" y="0"/>
                      <a:ext cx="2175510" cy="2348865"/>
                    </a:xfrm>
                    <a:prstGeom prst="rect">
                      <a:avLst/>
                    </a:prstGeom>
                    <a:noFill/>
                    <a:ln>
                      <a:noFill/>
                    </a:ln>
                    <a:extLst>
                      <a:ext uri="{53640926-AAD7-44D8-BBD7-CCE9431645EC}">
                        <a14:shadowObscured xmlns:a14="http://schemas.microsoft.com/office/drawing/2010/main"/>
                      </a:ext>
                    </a:extLst>
                  </pic:spPr>
                </pic:pic>
              </a:graphicData>
            </a:graphic>
          </wp:inline>
        </w:drawing>
      </w:r>
    </w:p>
    <w:p w14:paraId="5CF3C00C" w14:textId="78C2681F" w:rsidR="004A1894" w:rsidRDefault="004A1894" w:rsidP="00B51161">
      <w:pPr>
        <w:pStyle w:val="Caption"/>
        <w:jc w:val="center"/>
      </w:pPr>
      <w:bookmarkStart w:id="119" w:name="_Toc67645970"/>
      <w:r>
        <w:t xml:space="preserve">Figure </w:t>
      </w:r>
      <w:r>
        <w:fldChar w:fldCharType="begin"/>
      </w:r>
      <w:r>
        <w:instrText xml:space="preserve"> SEQ Figure \* ARABIC </w:instrText>
      </w:r>
      <w:r>
        <w:fldChar w:fldCharType="separate"/>
      </w:r>
      <w:r w:rsidR="003960D0">
        <w:rPr>
          <w:noProof/>
        </w:rPr>
        <w:t>35</w:t>
      </w:r>
      <w:r>
        <w:fldChar w:fldCharType="end"/>
      </w:r>
      <w:r>
        <w:t xml:space="preserve"> </w:t>
      </w:r>
      <w:r w:rsidRPr="003C4DD1">
        <w:t>Serial Monitor Log</w:t>
      </w:r>
      <w:bookmarkEnd w:id="119"/>
    </w:p>
    <w:p w14:paraId="161C4DF6" w14:textId="10AA61AB" w:rsidR="004A1894" w:rsidRDefault="004A1894" w:rsidP="004A1894"/>
    <w:p w14:paraId="73718FFF" w14:textId="66AE1049" w:rsidR="00B51161" w:rsidRDefault="00B51161" w:rsidP="004A1894"/>
    <w:p w14:paraId="3EB3BB07" w14:textId="101AD4B6" w:rsidR="00B51161" w:rsidRDefault="00B51161" w:rsidP="004A1894"/>
    <w:p w14:paraId="705F036F" w14:textId="0813B7CF" w:rsidR="00B51161" w:rsidRDefault="00B51161" w:rsidP="004A1894"/>
    <w:p w14:paraId="777F24B0" w14:textId="63AF5F62" w:rsidR="00B51161" w:rsidRDefault="00B51161" w:rsidP="004A1894"/>
    <w:p w14:paraId="59EB1EB9" w14:textId="3E1EDCEA" w:rsidR="00B51161" w:rsidRDefault="00B51161" w:rsidP="004A1894"/>
    <w:p w14:paraId="410DC876" w14:textId="48D02D56" w:rsidR="00FB6FD3" w:rsidRDefault="00FB6FD3" w:rsidP="004A1894"/>
    <w:p w14:paraId="1DA7169C" w14:textId="7A367A5D" w:rsidR="00984C6A" w:rsidRDefault="00357AAC" w:rsidP="00A36F53">
      <w:pPr>
        <w:pStyle w:val="Heading2"/>
        <w:rPr>
          <w:sz w:val="32"/>
          <w:szCs w:val="32"/>
        </w:rPr>
      </w:pPr>
      <w:r>
        <w:rPr>
          <w:sz w:val="32"/>
          <w:szCs w:val="32"/>
        </w:rPr>
        <w:lastRenderedPageBreak/>
        <w:t xml:space="preserve">FINAL </w:t>
      </w:r>
      <w:r w:rsidR="00A36F53">
        <w:rPr>
          <w:sz w:val="32"/>
          <w:szCs w:val="32"/>
        </w:rPr>
        <w:t>ITERATION OF THE CODE</w:t>
      </w:r>
    </w:p>
    <w:p w14:paraId="170148A9" w14:textId="77777777" w:rsidR="00A36F53" w:rsidRPr="00A36F53" w:rsidRDefault="00A36F53" w:rsidP="00A36F53"/>
    <w:p w14:paraId="2E1B0EA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          //Led to approve that the first event happened </w:t>
      </w:r>
    </w:p>
    <w:p w14:paraId="5F0CF38E" w14:textId="77777777" w:rsidR="00984C6A" w:rsidRPr="005B5707" w:rsidRDefault="00984C6A" w:rsidP="005B5707">
      <w:pPr>
        <w:spacing w:line="180" w:lineRule="auto"/>
        <w:rPr>
          <w:rFonts w:ascii="Consolas" w:hAnsi="Consolas"/>
        </w:rPr>
      </w:pPr>
      <w:r w:rsidRPr="005B5707">
        <w:rPr>
          <w:rFonts w:ascii="Consolas" w:hAnsi="Consolas"/>
        </w:rPr>
        <w:t>const long interval=1000; //interval at which to blink (</w:t>
      </w:r>
      <w:proofErr w:type="spellStart"/>
      <w:r w:rsidRPr="005B5707">
        <w:rPr>
          <w:rFonts w:ascii="Consolas" w:hAnsi="Consolas"/>
        </w:rPr>
        <w:t>miliseconds</w:t>
      </w:r>
      <w:proofErr w:type="spellEnd"/>
      <w:r w:rsidRPr="005B5707">
        <w:rPr>
          <w:rFonts w:ascii="Consolas" w:hAnsi="Consolas"/>
        </w:rPr>
        <w:t>)</w:t>
      </w:r>
    </w:p>
    <w:p w14:paraId="0EE869DA" w14:textId="77777777" w:rsidR="00984C6A" w:rsidRPr="005B5707" w:rsidRDefault="00984C6A" w:rsidP="005B5707">
      <w:pPr>
        <w:spacing w:line="180" w:lineRule="auto"/>
        <w:rPr>
          <w:rFonts w:ascii="Consolas" w:hAnsi="Consolas"/>
        </w:rPr>
      </w:pPr>
      <w:r w:rsidRPr="005B5707">
        <w:rPr>
          <w:rFonts w:ascii="Consolas" w:hAnsi="Consolas"/>
        </w:rPr>
        <w:t xml:space="preserve">const long limit=2000;    //time limit -after which user will get a message </w:t>
      </w:r>
    </w:p>
    <w:p w14:paraId="05318CD1" w14:textId="77777777" w:rsidR="00984C6A" w:rsidRPr="005B5707" w:rsidRDefault="00984C6A" w:rsidP="005B5707">
      <w:pPr>
        <w:spacing w:line="180" w:lineRule="auto"/>
        <w:rPr>
          <w:rFonts w:ascii="Consolas" w:hAnsi="Consolas"/>
        </w:rPr>
      </w:pPr>
      <w:r w:rsidRPr="005B5707">
        <w:rPr>
          <w:rFonts w:ascii="Consolas" w:hAnsi="Consolas"/>
        </w:rPr>
        <w:t xml:space="preserve">const int led2=4;         //Led to approve that the second event happened </w:t>
      </w:r>
    </w:p>
    <w:p w14:paraId="58F3DF6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led3=5;         //Led to approve that the third event happened </w:t>
      </w:r>
    </w:p>
    <w:p w14:paraId="1ECD6195" w14:textId="77777777" w:rsidR="00984C6A" w:rsidRPr="005B5707" w:rsidRDefault="00984C6A" w:rsidP="005B5707">
      <w:pPr>
        <w:spacing w:line="180" w:lineRule="auto"/>
        <w:rPr>
          <w:rFonts w:ascii="Consolas" w:hAnsi="Consolas"/>
        </w:rPr>
      </w:pPr>
      <w:r w:rsidRPr="005B5707">
        <w:rPr>
          <w:rFonts w:ascii="Consolas" w:hAnsi="Consolas"/>
        </w:rPr>
        <w:t xml:space="preserve">const int </w:t>
      </w:r>
      <w:proofErr w:type="spellStart"/>
      <w:r w:rsidRPr="005B5707">
        <w:rPr>
          <w:rFonts w:ascii="Consolas" w:hAnsi="Consolas"/>
        </w:rPr>
        <w:t>speakerPin</w:t>
      </w:r>
      <w:proofErr w:type="spellEnd"/>
      <w:r w:rsidRPr="005B5707">
        <w:rPr>
          <w:rFonts w:ascii="Consolas" w:hAnsi="Consolas"/>
        </w:rPr>
        <w:t xml:space="preserve">=7;   //the buzzer pin </w:t>
      </w:r>
    </w:p>
    <w:p w14:paraId="482566B2" w14:textId="707D4C3E" w:rsidR="00984C6A" w:rsidRDefault="00984C6A" w:rsidP="005B5707">
      <w:pPr>
        <w:spacing w:line="180" w:lineRule="auto"/>
        <w:rPr>
          <w:rFonts w:ascii="Consolas" w:hAnsi="Consolas"/>
        </w:rPr>
      </w:pPr>
      <w:r w:rsidRPr="005B5707">
        <w:rPr>
          <w:rFonts w:ascii="Consolas" w:hAnsi="Consolas"/>
        </w:rPr>
        <w:t xml:space="preserve">//Speaker  this code will be for the speaker ... we are  not </w:t>
      </w:r>
      <w:proofErr w:type="spellStart"/>
      <w:r w:rsidRPr="005B5707">
        <w:rPr>
          <w:rFonts w:ascii="Consolas" w:hAnsi="Consolas"/>
        </w:rPr>
        <w:t>usingit</w:t>
      </w:r>
      <w:proofErr w:type="spellEnd"/>
      <w:r w:rsidRPr="005B5707">
        <w:rPr>
          <w:rFonts w:ascii="Consolas" w:hAnsi="Consolas"/>
        </w:rPr>
        <w:t xml:space="preserve"> in this project because we don't have a speaker /we are using a buzzer instead</w:t>
      </w:r>
    </w:p>
    <w:p w14:paraId="11E2E7EE" w14:textId="48E83D3F" w:rsidR="00A36F53" w:rsidRDefault="00A36F53" w:rsidP="005B5707">
      <w:pPr>
        <w:spacing w:line="180" w:lineRule="auto"/>
        <w:rPr>
          <w:rFonts w:ascii="Consolas" w:hAnsi="Consolas"/>
        </w:rPr>
      </w:pPr>
    </w:p>
    <w:p w14:paraId="1082850A" w14:textId="77777777" w:rsidR="00A36F53" w:rsidRPr="005B5707" w:rsidRDefault="00A36F53" w:rsidP="005B5707">
      <w:pPr>
        <w:spacing w:line="180" w:lineRule="auto"/>
        <w:rPr>
          <w:rFonts w:ascii="Consolas" w:hAnsi="Consolas"/>
        </w:rPr>
      </w:pPr>
    </w:p>
    <w:p w14:paraId="5DE1A523" w14:textId="77777777" w:rsidR="00984C6A" w:rsidRPr="005B5707" w:rsidRDefault="00984C6A" w:rsidP="005B5707">
      <w:pPr>
        <w:spacing w:line="180" w:lineRule="auto"/>
        <w:rPr>
          <w:rFonts w:ascii="Consolas" w:hAnsi="Consolas"/>
        </w:rPr>
      </w:pPr>
      <w:r w:rsidRPr="005B5707">
        <w:rPr>
          <w:rFonts w:ascii="Consolas" w:hAnsi="Consolas"/>
        </w:rPr>
        <w:t>//#include &lt;</w:t>
      </w:r>
      <w:proofErr w:type="spellStart"/>
      <w:r w:rsidRPr="005B5707">
        <w:rPr>
          <w:rFonts w:ascii="Consolas" w:hAnsi="Consolas"/>
        </w:rPr>
        <w:t>PCM.h</w:t>
      </w:r>
      <w:proofErr w:type="spellEnd"/>
      <w:r w:rsidRPr="005B5707">
        <w:rPr>
          <w:rFonts w:ascii="Consolas" w:hAnsi="Consolas"/>
        </w:rPr>
        <w:t>&gt;</w:t>
      </w:r>
    </w:p>
    <w:p w14:paraId="34890DD3" w14:textId="77777777" w:rsidR="00984C6A" w:rsidRPr="005B5707" w:rsidRDefault="00984C6A" w:rsidP="005B5707">
      <w:pPr>
        <w:spacing w:line="180" w:lineRule="auto"/>
        <w:rPr>
          <w:rFonts w:ascii="Consolas" w:hAnsi="Consolas"/>
        </w:rPr>
      </w:pPr>
      <w:r w:rsidRPr="005B5707">
        <w:rPr>
          <w:rFonts w:ascii="Consolas" w:hAnsi="Consolas"/>
        </w:rPr>
        <w:t xml:space="preserve">//const unsigned char </w:t>
      </w:r>
      <w:proofErr w:type="spellStart"/>
      <w:r w:rsidRPr="005B5707">
        <w:rPr>
          <w:rFonts w:ascii="Consolas" w:hAnsi="Consolas"/>
        </w:rPr>
        <w:t>kidsong</w:t>
      </w:r>
      <w:proofErr w:type="spellEnd"/>
      <w:r w:rsidRPr="005B5707">
        <w:rPr>
          <w:rFonts w:ascii="Consolas" w:hAnsi="Consolas"/>
        </w:rPr>
        <w:t>[] PROGMEM = {</w:t>
      </w:r>
    </w:p>
    <w:p w14:paraId="08E436E4" w14:textId="77777777" w:rsidR="00984C6A" w:rsidRPr="005B5707" w:rsidRDefault="00984C6A" w:rsidP="005B5707">
      <w:pPr>
        <w:spacing w:line="180" w:lineRule="auto"/>
        <w:rPr>
          <w:rFonts w:ascii="Consolas" w:hAnsi="Consolas"/>
        </w:rPr>
      </w:pPr>
      <w:r w:rsidRPr="005B5707">
        <w:rPr>
          <w:rFonts w:ascii="Consolas" w:hAnsi="Consolas"/>
        </w:rPr>
        <w:t>//123, 119, 120, 120, 119, 119, 124, 129, 130, 125, 119, 116, 118, 121, 123, 124, 121, 117, 117, 119, 120, 118, 118, 123, 128, 127, 120, 115, 117, 122, 124, 120, 118, 120, 123, 124, 125, 125, 123, 119, 115, 115, 118, 122, 122, 120, 120, 121, 123, 122, 122, 123, 125, 127, 127, 124, 121, 120, 120, 119, 117, 118, 124, 130, 130, 126, 123, 124, 126, 125, 124, 126, 129, 130, 129, 128, 128, 124};</w:t>
      </w:r>
    </w:p>
    <w:p w14:paraId="361A7722" w14:textId="77777777" w:rsidR="00984C6A" w:rsidRPr="005B5707" w:rsidRDefault="00984C6A" w:rsidP="005B5707">
      <w:pPr>
        <w:spacing w:line="180" w:lineRule="auto"/>
        <w:rPr>
          <w:rFonts w:ascii="Consolas" w:hAnsi="Consolas"/>
        </w:rPr>
      </w:pPr>
    </w:p>
    <w:p w14:paraId="305936EF" w14:textId="77777777" w:rsidR="00984C6A" w:rsidRPr="005B5707" w:rsidRDefault="00984C6A" w:rsidP="005B5707">
      <w:pPr>
        <w:spacing w:line="180" w:lineRule="auto"/>
        <w:rPr>
          <w:rFonts w:ascii="Consolas" w:hAnsi="Consolas"/>
        </w:rPr>
      </w:pPr>
    </w:p>
    <w:p w14:paraId="699D31A8" w14:textId="77777777" w:rsidR="00984C6A" w:rsidRPr="005B5707" w:rsidRDefault="00984C6A" w:rsidP="005B5707">
      <w:pPr>
        <w:spacing w:line="180" w:lineRule="auto"/>
        <w:rPr>
          <w:rFonts w:ascii="Consolas" w:hAnsi="Consolas"/>
        </w:rPr>
      </w:pPr>
      <w:r w:rsidRPr="005B5707">
        <w:rPr>
          <w:rFonts w:ascii="Consolas" w:hAnsi="Consolas"/>
        </w:rPr>
        <w:t>//Variables that will change:</w:t>
      </w:r>
    </w:p>
    <w:p w14:paraId="4E86FB22" w14:textId="77777777" w:rsidR="00984C6A" w:rsidRPr="005B5707" w:rsidRDefault="00984C6A" w:rsidP="005B5707">
      <w:pPr>
        <w:spacing w:line="180" w:lineRule="auto"/>
        <w:rPr>
          <w:rFonts w:ascii="Consolas" w:hAnsi="Consolas"/>
        </w:rPr>
      </w:pPr>
      <w:r w:rsidRPr="005B5707">
        <w:rPr>
          <w:rFonts w:ascii="Consolas" w:hAnsi="Consolas"/>
        </w:rPr>
        <w:t>unsigned long timer=0;</w:t>
      </w:r>
    </w:p>
    <w:p w14:paraId="2B5D1FEB" w14:textId="77777777" w:rsidR="00984C6A" w:rsidRPr="005B5707" w:rsidRDefault="00984C6A" w:rsidP="005B5707">
      <w:pPr>
        <w:spacing w:line="180" w:lineRule="auto"/>
        <w:rPr>
          <w:rFonts w:ascii="Consolas" w:hAnsi="Consolas"/>
        </w:rPr>
      </w:pPr>
      <w:r w:rsidRPr="005B5707">
        <w:rPr>
          <w:rFonts w:ascii="Consolas" w:hAnsi="Consolas"/>
        </w:rPr>
        <w:t xml:space="preserve">unsigned long </w:t>
      </w:r>
      <w:proofErr w:type="spellStart"/>
      <w:r w:rsidRPr="005B5707">
        <w:rPr>
          <w:rFonts w:ascii="Consolas" w:hAnsi="Consolas"/>
        </w:rPr>
        <w:t>myTime</w:t>
      </w:r>
      <w:proofErr w:type="spellEnd"/>
      <w:r w:rsidRPr="005B5707">
        <w:rPr>
          <w:rFonts w:ascii="Consolas" w:hAnsi="Consolas"/>
        </w:rPr>
        <w:t xml:space="preserve">;  //checking the time since the </w:t>
      </w:r>
      <w:proofErr w:type="spellStart"/>
      <w:r w:rsidRPr="005B5707">
        <w:rPr>
          <w:rFonts w:ascii="Consolas" w:hAnsi="Consolas"/>
        </w:rPr>
        <w:t>programe</w:t>
      </w:r>
      <w:proofErr w:type="spellEnd"/>
      <w:r w:rsidRPr="005B5707">
        <w:rPr>
          <w:rFonts w:ascii="Consolas" w:hAnsi="Consolas"/>
        </w:rPr>
        <w:t xml:space="preserve"> is started </w:t>
      </w:r>
    </w:p>
    <w:p w14:paraId="2E9E48AC" w14:textId="77777777" w:rsidR="00984C6A" w:rsidRPr="005B5707" w:rsidRDefault="00984C6A" w:rsidP="005B5707">
      <w:pPr>
        <w:spacing w:line="180" w:lineRule="auto"/>
        <w:rPr>
          <w:rFonts w:ascii="Consolas" w:hAnsi="Consolas"/>
        </w:rPr>
      </w:pPr>
      <w:r w:rsidRPr="005B5707">
        <w:rPr>
          <w:rFonts w:ascii="Consolas" w:hAnsi="Consolas"/>
        </w:rPr>
        <w:t>int sound=A0;</w:t>
      </w:r>
    </w:p>
    <w:p w14:paraId="0956C135" w14:textId="77777777" w:rsidR="00984C6A" w:rsidRPr="005B5707" w:rsidRDefault="00984C6A" w:rsidP="005B5707">
      <w:pPr>
        <w:spacing w:line="180" w:lineRule="auto"/>
        <w:rPr>
          <w:rFonts w:ascii="Consolas" w:hAnsi="Consolas"/>
        </w:rPr>
      </w:pPr>
      <w:r w:rsidRPr="005B5707">
        <w:rPr>
          <w:rFonts w:ascii="Consolas" w:hAnsi="Consolas"/>
        </w:rPr>
        <w:t>int temp=A1;</w:t>
      </w:r>
    </w:p>
    <w:p w14:paraId="603ED61C" w14:textId="77777777" w:rsidR="00984C6A" w:rsidRPr="005B5707" w:rsidRDefault="00984C6A" w:rsidP="005B5707">
      <w:pPr>
        <w:spacing w:line="180" w:lineRule="auto"/>
        <w:rPr>
          <w:rFonts w:ascii="Consolas" w:hAnsi="Consolas"/>
        </w:rPr>
      </w:pPr>
      <w:r w:rsidRPr="005B5707">
        <w:rPr>
          <w:rFonts w:ascii="Consolas" w:hAnsi="Consolas"/>
        </w:rPr>
        <w:t xml:space="preserve">int </w:t>
      </w:r>
      <w:proofErr w:type="spellStart"/>
      <w:r w:rsidRPr="005B5707">
        <w:rPr>
          <w:rFonts w:ascii="Consolas" w:hAnsi="Consolas"/>
        </w:rPr>
        <w:t>sensorValue</w:t>
      </w:r>
      <w:proofErr w:type="spellEnd"/>
      <w:r w:rsidRPr="005B5707">
        <w:rPr>
          <w:rFonts w:ascii="Consolas" w:hAnsi="Consolas"/>
        </w:rPr>
        <w:t>=0;</w:t>
      </w:r>
    </w:p>
    <w:p w14:paraId="65A8D16D" w14:textId="77777777" w:rsidR="00984C6A" w:rsidRPr="005B5707" w:rsidRDefault="00984C6A" w:rsidP="005B5707">
      <w:pPr>
        <w:spacing w:line="180" w:lineRule="auto"/>
        <w:rPr>
          <w:rFonts w:ascii="Consolas" w:hAnsi="Consolas"/>
        </w:rPr>
      </w:pPr>
      <w:r w:rsidRPr="005B5707">
        <w:rPr>
          <w:rFonts w:ascii="Consolas" w:hAnsi="Consolas"/>
        </w:rPr>
        <w:t>int counter=0;</w:t>
      </w:r>
    </w:p>
    <w:p w14:paraId="187739F6" w14:textId="77777777" w:rsidR="00984C6A" w:rsidRPr="005B5707" w:rsidRDefault="00984C6A" w:rsidP="005B5707">
      <w:pPr>
        <w:spacing w:line="180" w:lineRule="auto"/>
        <w:rPr>
          <w:rFonts w:ascii="Consolas" w:hAnsi="Consolas"/>
        </w:rPr>
      </w:pPr>
      <w:r w:rsidRPr="005B5707">
        <w:rPr>
          <w:rFonts w:ascii="Consolas" w:hAnsi="Consolas"/>
        </w:rPr>
        <w:t>int value=200;</w:t>
      </w:r>
    </w:p>
    <w:p w14:paraId="30F75368" w14:textId="77777777" w:rsidR="00984C6A" w:rsidRPr="005B5707" w:rsidRDefault="00984C6A" w:rsidP="005B5707">
      <w:pPr>
        <w:spacing w:line="180" w:lineRule="auto"/>
        <w:rPr>
          <w:rFonts w:ascii="Consolas" w:hAnsi="Consolas"/>
        </w:rPr>
      </w:pPr>
      <w:r w:rsidRPr="005B5707">
        <w:rPr>
          <w:rFonts w:ascii="Consolas" w:hAnsi="Consolas"/>
        </w:rPr>
        <w:t xml:space="preserve">int </w:t>
      </w:r>
      <w:proofErr w:type="spellStart"/>
      <w:r w:rsidRPr="005B5707">
        <w:rPr>
          <w:rFonts w:ascii="Consolas" w:hAnsi="Consolas"/>
        </w:rPr>
        <w:t>tempValue</w:t>
      </w:r>
      <w:proofErr w:type="spellEnd"/>
      <w:r w:rsidRPr="005B5707">
        <w:rPr>
          <w:rFonts w:ascii="Consolas" w:hAnsi="Consolas"/>
        </w:rPr>
        <w:t>=0;</w:t>
      </w:r>
    </w:p>
    <w:p w14:paraId="227BB9AE" w14:textId="3D5385E1" w:rsidR="00984C6A" w:rsidRDefault="00984C6A" w:rsidP="005B5707">
      <w:pPr>
        <w:spacing w:line="180" w:lineRule="auto"/>
        <w:rPr>
          <w:rFonts w:ascii="Consolas" w:hAnsi="Consolas"/>
        </w:rPr>
      </w:pPr>
      <w:r w:rsidRPr="005B5707">
        <w:rPr>
          <w:rFonts w:ascii="Consolas" w:hAnsi="Consolas"/>
        </w:rPr>
        <w:t xml:space="preserve">int </w:t>
      </w:r>
      <w:proofErr w:type="spellStart"/>
      <w:r w:rsidRPr="005B5707">
        <w:rPr>
          <w:rFonts w:ascii="Consolas" w:hAnsi="Consolas"/>
        </w:rPr>
        <w:t>speakerValue</w:t>
      </w:r>
      <w:proofErr w:type="spellEnd"/>
      <w:r w:rsidRPr="005B5707">
        <w:rPr>
          <w:rFonts w:ascii="Consolas" w:hAnsi="Consolas"/>
        </w:rPr>
        <w:t>=0;</w:t>
      </w:r>
    </w:p>
    <w:p w14:paraId="4843EA38" w14:textId="4E6EE384" w:rsidR="00A36F53" w:rsidRDefault="00A36F53" w:rsidP="005B5707">
      <w:pPr>
        <w:spacing w:line="180" w:lineRule="auto"/>
        <w:rPr>
          <w:rFonts w:ascii="Consolas" w:hAnsi="Consolas"/>
        </w:rPr>
      </w:pPr>
    </w:p>
    <w:p w14:paraId="0F1B1F04" w14:textId="1E818AB0" w:rsidR="00B246AE" w:rsidRDefault="00B246AE" w:rsidP="005B5707">
      <w:pPr>
        <w:spacing w:line="180" w:lineRule="auto"/>
        <w:rPr>
          <w:rFonts w:ascii="Consolas" w:hAnsi="Consolas"/>
        </w:rPr>
      </w:pPr>
    </w:p>
    <w:p w14:paraId="6AB2382F" w14:textId="52225065" w:rsidR="00B246AE" w:rsidRDefault="00B246AE" w:rsidP="005B5707">
      <w:pPr>
        <w:spacing w:line="180" w:lineRule="auto"/>
        <w:rPr>
          <w:rFonts w:ascii="Consolas" w:hAnsi="Consolas"/>
        </w:rPr>
      </w:pPr>
    </w:p>
    <w:p w14:paraId="09730D0F" w14:textId="1DC8AE2D" w:rsidR="00B246AE" w:rsidRDefault="00B246AE" w:rsidP="005B5707">
      <w:pPr>
        <w:spacing w:line="180" w:lineRule="auto"/>
        <w:rPr>
          <w:rFonts w:ascii="Consolas" w:hAnsi="Consolas"/>
        </w:rPr>
      </w:pPr>
    </w:p>
    <w:p w14:paraId="36CEB0E4" w14:textId="3264EBAD" w:rsidR="00B246AE" w:rsidRDefault="00B246AE" w:rsidP="005B5707">
      <w:pPr>
        <w:spacing w:line="180" w:lineRule="auto"/>
        <w:rPr>
          <w:rFonts w:ascii="Consolas" w:hAnsi="Consolas"/>
        </w:rPr>
      </w:pPr>
    </w:p>
    <w:p w14:paraId="64B2254F" w14:textId="214E4342" w:rsidR="00B246AE" w:rsidRDefault="00B246AE" w:rsidP="005B5707">
      <w:pPr>
        <w:spacing w:line="180" w:lineRule="auto"/>
        <w:rPr>
          <w:rFonts w:ascii="Consolas" w:hAnsi="Consolas"/>
        </w:rPr>
      </w:pPr>
    </w:p>
    <w:p w14:paraId="5277029B" w14:textId="3AABE706" w:rsidR="00B246AE" w:rsidRDefault="00B246AE" w:rsidP="005B5707">
      <w:pPr>
        <w:spacing w:line="180" w:lineRule="auto"/>
        <w:rPr>
          <w:rFonts w:ascii="Consolas" w:hAnsi="Consolas"/>
        </w:rPr>
      </w:pPr>
    </w:p>
    <w:p w14:paraId="6FCAAE8A" w14:textId="77777777" w:rsidR="00B246AE" w:rsidRPr="005B5707" w:rsidRDefault="00B246AE" w:rsidP="005B5707">
      <w:pPr>
        <w:spacing w:line="180" w:lineRule="auto"/>
        <w:rPr>
          <w:rFonts w:ascii="Consolas" w:hAnsi="Consolas"/>
        </w:rPr>
      </w:pPr>
    </w:p>
    <w:p w14:paraId="7F8F0D84" w14:textId="77777777" w:rsidR="00984C6A" w:rsidRPr="005B5707" w:rsidRDefault="00984C6A" w:rsidP="005B5707">
      <w:pPr>
        <w:spacing w:line="180" w:lineRule="auto"/>
        <w:rPr>
          <w:rFonts w:ascii="Consolas" w:hAnsi="Consolas"/>
        </w:rPr>
      </w:pPr>
    </w:p>
    <w:p w14:paraId="2E0681D5" w14:textId="77777777" w:rsidR="00984C6A" w:rsidRPr="005B5707" w:rsidRDefault="00984C6A" w:rsidP="005B5707">
      <w:pPr>
        <w:spacing w:line="180" w:lineRule="auto"/>
        <w:rPr>
          <w:rFonts w:ascii="Consolas" w:hAnsi="Consolas"/>
        </w:rPr>
      </w:pPr>
      <w:r w:rsidRPr="005B5707">
        <w:rPr>
          <w:rFonts w:ascii="Consolas" w:hAnsi="Consolas"/>
        </w:rPr>
        <w:lastRenderedPageBreak/>
        <w:t>//tones for the buzzer song</w:t>
      </w:r>
    </w:p>
    <w:p w14:paraId="4AAF8C0A" w14:textId="3FD6EF8E" w:rsidR="00984C6A" w:rsidRPr="005B5707" w:rsidRDefault="002B3E18"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0" behindDoc="0" locked="0" layoutInCell="1" allowOverlap="1" wp14:anchorId="33B1006A" wp14:editId="5952D154">
                <wp:simplePos x="0" y="0"/>
                <wp:positionH relativeFrom="column">
                  <wp:posOffset>4291342</wp:posOffset>
                </wp:positionH>
                <wp:positionV relativeFrom="paragraph">
                  <wp:posOffset>2204</wp:posOffset>
                </wp:positionV>
                <wp:extent cx="1828800" cy="232913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30FE5EB4" w14:textId="77777777" w:rsidR="00FB6FD3" w:rsidRPr="005B5707" w:rsidRDefault="00FB6FD3" w:rsidP="002B3E18">
                            <w:pPr>
                              <w:spacing w:line="180" w:lineRule="auto"/>
                              <w:rPr>
                                <w:rFonts w:ascii="Consolas" w:hAnsi="Consolas"/>
                              </w:rPr>
                            </w:pPr>
                            <w:r w:rsidRPr="005B5707">
                              <w:rPr>
                                <w:rFonts w:ascii="Consolas" w:hAnsi="Consolas"/>
                              </w:rPr>
                              <w:t>#define NOTE_GS2 104</w:t>
                            </w:r>
                          </w:p>
                          <w:p w14:paraId="2983F33D" w14:textId="77777777" w:rsidR="00FB6FD3" w:rsidRPr="005B5707" w:rsidRDefault="00FB6FD3" w:rsidP="002B3E18">
                            <w:pPr>
                              <w:spacing w:line="180" w:lineRule="auto"/>
                              <w:rPr>
                                <w:rFonts w:ascii="Consolas" w:hAnsi="Consolas"/>
                              </w:rPr>
                            </w:pPr>
                            <w:r w:rsidRPr="005B5707">
                              <w:rPr>
                                <w:rFonts w:ascii="Consolas" w:hAnsi="Consolas"/>
                              </w:rPr>
                              <w:t>#define NOTE_A2  110</w:t>
                            </w:r>
                          </w:p>
                          <w:p w14:paraId="46172874" w14:textId="77777777" w:rsidR="00FB6FD3" w:rsidRPr="005B5707" w:rsidRDefault="00FB6FD3" w:rsidP="002B3E18">
                            <w:pPr>
                              <w:spacing w:line="180" w:lineRule="auto"/>
                              <w:rPr>
                                <w:rFonts w:ascii="Consolas" w:hAnsi="Consolas"/>
                              </w:rPr>
                            </w:pPr>
                            <w:r w:rsidRPr="005B5707">
                              <w:rPr>
                                <w:rFonts w:ascii="Consolas" w:hAnsi="Consolas"/>
                              </w:rPr>
                              <w:t>#define NOTE_AS2 117</w:t>
                            </w:r>
                          </w:p>
                          <w:p w14:paraId="0177B3F3" w14:textId="77777777" w:rsidR="00FB6FD3" w:rsidRPr="005B5707" w:rsidRDefault="00FB6FD3" w:rsidP="002B3E18">
                            <w:pPr>
                              <w:spacing w:line="180" w:lineRule="auto"/>
                              <w:rPr>
                                <w:rFonts w:ascii="Consolas" w:hAnsi="Consolas"/>
                              </w:rPr>
                            </w:pPr>
                            <w:r w:rsidRPr="005B5707">
                              <w:rPr>
                                <w:rFonts w:ascii="Consolas" w:hAnsi="Consolas"/>
                              </w:rPr>
                              <w:t>#define NOTE_B2  123</w:t>
                            </w:r>
                          </w:p>
                          <w:p w14:paraId="683F2187" w14:textId="77777777" w:rsidR="00FB6FD3" w:rsidRPr="005B5707" w:rsidRDefault="00FB6FD3" w:rsidP="002B3E18">
                            <w:pPr>
                              <w:spacing w:line="180" w:lineRule="auto"/>
                              <w:rPr>
                                <w:rFonts w:ascii="Consolas" w:hAnsi="Consolas"/>
                              </w:rPr>
                            </w:pPr>
                            <w:r w:rsidRPr="005B5707">
                              <w:rPr>
                                <w:rFonts w:ascii="Consolas" w:hAnsi="Consolas"/>
                              </w:rPr>
                              <w:t>#define NOTE_C3  131</w:t>
                            </w:r>
                          </w:p>
                          <w:p w14:paraId="58F63759" w14:textId="77777777" w:rsidR="00FB6FD3" w:rsidRPr="005B5707" w:rsidRDefault="00FB6FD3" w:rsidP="002B3E18">
                            <w:pPr>
                              <w:spacing w:line="180" w:lineRule="auto"/>
                              <w:rPr>
                                <w:rFonts w:ascii="Consolas" w:hAnsi="Consolas"/>
                              </w:rPr>
                            </w:pPr>
                            <w:r w:rsidRPr="005B5707">
                              <w:rPr>
                                <w:rFonts w:ascii="Consolas" w:hAnsi="Consolas"/>
                              </w:rPr>
                              <w:t>#define NOTE_CS3 139</w:t>
                            </w:r>
                          </w:p>
                          <w:p w14:paraId="78B62792" w14:textId="77777777" w:rsidR="00FB6FD3" w:rsidRPr="005B5707" w:rsidRDefault="00FB6FD3" w:rsidP="002B3E18">
                            <w:pPr>
                              <w:spacing w:line="180" w:lineRule="auto"/>
                              <w:rPr>
                                <w:rFonts w:ascii="Consolas" w:hAnsi="Consolas"/>
                              </w:rPr>
                            </w:pPr>
                            <w:r w:rsidRPr="005B5707">
                              <w:rPr>
                                <w:rFonts w:ascii="Consolas" w:hAnsi="Consolas"/>
                              </w:rPr>
                              <w:t>#define NOTE_D3  147</w:t>
                            </w:r>
                          </w:p>
                          <w:p w14:paraId="7F190EDC" w14:textId="77777777" w:rsidR="00FB6FD3" w:rsidRPr="005B5707" w:rsidRDefault="00FB6FD3" w:rsidP="002B3E18">
                            <w:pPr>
                              <w:spacing w:line="180" w:lineRule="auto"/>
                              <w:rPr>
                                <w:rFonts w:ascii="Consolas" w:hAnsi="Consolas"/>
                              </w:rPr>
                            </w:pPr>
                            <w:r w:rsidRPr="005B5707">
                              <w:rPr>
                                <w:rFonts w:ascii="Consolas" w:hAnsi="Consolas"/>
                              </w:rPr>
                              <w:t>#define NOTE_DS3 156</w:t>
                            </w:r>
                          </w:p>
                          <w:p w14:paraId="7F5C13D1" w14:textId="77777777" w:rsidR="00FB6FD3" w:rsidRPr="005B5707" w:rsidRDefault="00FB6FD3" w:rsidP="002B3E18">
                            <w:pPr>
                              <w:spacing w:line="180" w:lineRule="auto"/>
                              <w:rPr>
                                <w:rFonts w:ascii="Consolas" w:hAnsi="Consolas"/>
                              </w:rPr>
                            </w:pPr>
                            <w:r w:rsidRPr="005B5707">
                              <w:rPr>
                                <w:rFonts w:ascii="Consolas" w:hAnsi="Consolas"/>
                              </w:rPr>
                              <w:t>#define NOTE_E3  165</w:t>
                            </w:r>
                          </w:p>
                          <w:p w14:paraId="0A71298C" w14:textId="77777777" w:rsidR="00FB6FD3" w:rsidRPr="005B5707" w:rsidRDefault="00FB6FD3" w:rsidP="002B3E18">
                            <w:pPr>
                              <w:spacing w:line="180" w:lineRule="auto"/>
                              <w:rPr>
                                <w:rFonts w:ascii="Consolas" w:hAnsi="Consolas"/>
                              </w:rPr>
                            </w:pPr>
                            <w:r w:rsidRPr="005B5707">
                              <w:rPr>
                                <w:rFonts w:ascii="Consolas" w:hAnsi="Consolas"/>
                              </w:rPr>
                              <w:t>#define NOTE_F3  175</w:t>
                            </w:r>
                          </w:p>
                          <w:p w14:paraId="325393A3" w14:textId="77777777" w:rsidR="00FB6FD3" w:rsidRPr="005B5707" w:rsidRDefault="00FB6FD3" w:rsidP="002B3E18">
                            <w:pPr>
                              <w:spacing w:line="180" w:lineRule="auto"/>
                              <w:rPr>
                                <w:rFonts w:ascii="Consolas" w:hAnsi="Consolas"/>
                              </w:rPr>
                            </w:pPr>
                            <w:r w:rsidRPr="005B5707">
                              <w:rPr>
                                <w:rFonts w:ascii="Consolas" w:hAnsi="Consolas"/>
                              </w:rPr>
                              <w:t>#define NOTE_FS3 185</w:t>
                            </w:r>
                          </w:p>
                          <w:p w14:paraId="18441CBB" w14:textId="77777777" w:rsidR="00FB6FD3" w:rsidRDefault="00FB6FD3" w:rsidP="002B3E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1006A" id="Text Box 35" o:spid="_x0000_s1041" type="#_x0000_t202" style="position:absolute;margin-left:337.9pt;margin-top:.15pt;width:2in;height:183.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" fillcolor="white [3201]" stroked="f" strokeweight=".5pt">
                <v:textbox>
                  <w:txbxContent>
                    <w:p w14:paraId="30FE5EB4" w14:textId="77777777" w:rsidR="00FB6FD3" w:rsidRPr="005B5707" w:rsidRDefault="00FB6FD3" w:rsidP="002B3E18">
                      <w:pPr>
                        <w:spacing w:line="180" w:lineRule="auto"/>
                        <w:rPr>
                          <w:rFonts w:ascii="Consolas" w:hAnsi="Consolas"/>
                        </w:rPr>
                      </w:pPr>
                      <w:r w:rsidRPr="005B5707">
                        <w:rPr>
                          <w:rFonts w:ascii="Consolas" w:hAnsi="Consolas"/>
                        </w:rPr>
                        <w:t>#define NOTE_GS2 104</w:t>
                      </w:r>
                    </w:p>
                    <w:p w14:paraId="2983F33D" w14:textId="77777777" w:rsidR="00FB6FD3" w:rsidRPr="005B5707" w:rsidRDefault="00FB6FD3" w:rsidP="002B3E18">
                      <w:pPr>
                        <w:spacing w:line="180" w:lineRule="auto"/>
                        <w:rPr>
                          <w:rFonts w:ascii="Consolas" w:hAnsi="Consolas"/>
                        </w:rPr>
                      </w:pPr>
                      <w:r w:rsidRPr="005B5707">
                        <w:rPr>
                          <w:rFonts w:ascii="Consolas" w:hAnsi="Consolas"/>
                        </w:rPr>
                        <w:t>#define NOTE_A</w:t>
                      </w:r>
                      <w:r w:rsidRPr="005B5707">
                        <w:rPr>
                          <w:rFonts w:ascii="Consolas" w:hAnsi="Consolas"/>
                        </w:rPr>
                        <w:t>2  110</w:t>
                      </w:r>
                    </w:p>
                    <w:p w14:paraId="46172874" w14:textId="77777777" w:rsidR="00FB6FD3" w:rsidRPr="005B5707" w:rsidRDefault="00FB6FD3" w:rsidP="002B3E18">
                      <w:pPr>
                        <w:spacing w:line="180" w:lineRule="auto"/>
                        <w:rPr>
                          <w:rFonts w:ascii="Consolas" w:hAnsi="Consolas"/>
                        </w:rPr>
                      </w:pPr>
                      <w:r w:rsidRPr="005B5707">
                        <w:rPr>
                          <w:rFonts w:ascii="Consolas" w:hAnsi="Consolas"/>
                        </w:rPr>
                        <w:t>#define NOTE_AS2 117</w:t>
                      </w:r>
                    </w:p>
                    <w:p w14:paraId="0177B3F3" w14:textId="77777777" w:rsidR="00FB6FD3" w:rsidRPr="005B5707" w:rsidRDefault="00FB6FD3" w:rsidP="002B3E18">
                      <w:pPr>
                        <w:spacing w:line="180" w:lineRule="auto"/>
                        <w:rPr>
                          <w:rFonts w:ascii="Consolas" w:hAnsi="Consolas"/>
                        </w:rPr>
                      </w:pPr>
                      <w:r w:rsidRPr="005B5707">
                        <w:rPr>
                          <w:rFonts w:ascii="Consolas" w:hAnsi="Consolas"/>
                        </w:rPr>
                        <w:t>#define NOTE_B2  123</w:t>
                      </w:r>
                    </w:p>
                    <w:p w14:paraId="683F2187" w14:textId="77777777" w:rsidR="00FB6FD3" w:rsidRPr="005B5707" w:rsidRDefault="00FB6FD3" w:rsidP="002B3E18">
                      <w:pPr>
                        <w:spacing w:line="180" w:lineRule="auto"/>
                        <w:rPr>
                          <w:rFonts w:ascii="Consolas" w:hAnsi="Consolas"/>
                        </w:rPr>
                      </w:pPr>
                      <w:r w:rsidRPr="005B5707">
                        <w:rPr>
                          <w:rFonts w:ascii="Consolas" w:hAnsi="Consolas"/>
                        </w:rPr>
                        <w:t>#define NOTE_C3  131</w:t>
                      </w:r>
                    </w:p>
                    <w:p w14:paraId="58F63759" w14:textId="77777777" w:rsidR="00FB6FD3" w:rsidRPr="005B5707" w:rsidRDefault="00FB6FD3" w:rsidP="002B3E18">
                      <w:pPr>
                        <w:spacing w:line="180" w:lineRule="auto"/>
                        <w:rPr>
                          <w:rFonts w:ascii="Consolas" w:hAnsi="Consolas"/>
                        </w:rPr>
                      </w:pPr>
                      <w:r w:rsidRPr="005B5707">
                        <w:rPr>
                          <w:rFonts w:ascii="Consolas" w:hAnsi="Consolas"/>
                        </w:rPr>
                        <w:t>#define NOTE_CS3 139</w:t>
                      </w:r>
                    </w:p>
                    <w:p w14:paraId="78B62792" w14:textId="77777777" w:rsidR="00FB6FD3" w:rsidRPr="005B5707" w:rsidRDefault="00FB6FD3" w:rsidP="002B3E18">
                      <w:pPr>
                        <w:spacing w:line="180" w:lineRule="auto"/>
                        <w:rPr>
                          <w:rFonts w:ascii="Consolas" w:hAnsi="Consolas"/>
                        </w:rPr>
                      </w:pPr>
                      <w:r w:rsidRPr="005B5707">
                        <w:rPr>
                          <w:rFonts w:ascii="Consolas" w:hAnsi="Consolas"/>
                        </w:rPr>
                        <w:t>#define NOTE_D3  147</w:t>
                      </w:r>
                    </w:p>
                    <w:p w14:paraId="7F190EDC" w14:textId="77777777" w:rsidR="00FB6FD3" w:rsidRPr="005B5707" w:rsidRDefault="00FB6FD3" w:rsidP="002B3E18">
                      <w:pPr>
                        <w:spacing w:line="180" w:lineRule="auto"/>
                        <w:rPr>
                          <w:rFonts w:ascii="Consolas" w:hAnsi="Consolas"/>
                        </w:rPr>
                      </w:pPr>
                      <w:r w:rsidRPr="005B5707">
                        <w:rPr>
                          <w:rFonts w:ascii="Consolas" w:hAnsi="Consolas"/>
                        </w:rPr>
                        <w:t>#define NOTE_DS3 156</w:t>
                      </w:r>
                    </w:p>
                    <w:p w14:paraId="7F5C13D1" w14:textId="77777777" w:rsidR="00FB6FD3" w:rsidRPr="005B5707" w:rsidRDefault="00FB6FD3" w:rsidP="002B3E18">
                      <w:pPr>
                        <w:spacing w:line="180" w:lineRule="auto"/>
                        <w:rPr>
                          <w:rFonts w:ascii="Consolas" w:hAnsi="Consolas"/>
                        </w:rPr>
                      </w:pPr>
                      <w:r w:rsidRPr="005B5707">
                        <w:rPr>
                          <w:rFonts w:ascii="Consolas" w:hAnsi="Consolas"/>
                        </w:rPr>
                        <w:t>#define NOTE_E3  165</w:t>
                      </w:r>
                    </w:p>
                    <w:p w14:paraId="0A71298C" w14:textId="77777777" w:rsidR="00FB6FD3" w:rsidRPr="005B5707" w:rsidRDefault="00FB6FD3" w:rsidP="002B3E18">
                      <w:pPr>
                        <w:spacing w:line="180" w:lineRule="auto"/>
                        <w:rPr>
                          <w:rFonts w:ascii="Consolas" w:hAnsi="Consolas"/>
                        </w:rPr>
                      </w:pPr>
                      <w:r w:rsidRPr="005B5707">
                        <w:rPr>
                          <w:rFonts w:ascii="Consolas" w:hAnsi="Consolas"/>
                        </w:rPr>
                        <w:t>#define NOTE_F3  175</w:t>
                      </w:r>
                    </w:p>
                    <w:p w14:paraId="325393A3" w14:textId="77777777" w:rsidR="00FB6FD3" w:rsidRPr="005B5707" w:rsidRDefault="00FB6FD3" w:rsidP="002B3E18">
                      <w:pPr>
                        <w:spacing w:line="180" w:lineRule="auto"/>
                        <w:rPr>
                          <w:rFonts w:ascii="Consolas" w:hAnsi="Consolas"/>
                        </w:rPr>
                      </w:pPr>
                      <w:r w:rsidRPr="005B5707">
                        <w:rPr>
                          <w:rFonts w:ascii="Consolas" w:hAnsi="Consolas"/>
                        </w:rPr>
                        <w:t>#define NOTE_FS3 185</w:t>
                      </w:r>
                    </w:p>
                    <w:p w14:paraId="18441CBB" w14:textId="77777777" w:rsidR="00FB6FD3" w:rsidRDefault="00FB6FD3" w:rsidP="002B3E18"/>
                  </w:txbxContent>
                </v:textbox>
              </v:shape>
            </w:pict>
          </mc:Fallback>
        </mc:AlternateContent>
      </w:r>
      <w:r>
        <w:rPr>
          <w:rFonts w:ascii="Consolas" w:hAnsi="Consolas"/>
          <w:noProof/>
        </w:rPr>
        <mc:AlternateContent>
          <mc:Choice Requires="wps">
            <w:drawing>
              <wp:anchor distT="0" distB="0" distL="114300" distR="114300" simplePos="0" relativeHeight="251658249" behindDoc="0" locked="0" layoutInCell="1" allowOverlap="1" wp14:anchorId="09A1499A" wp14:editId="5935793A">
                <wp:simplePos x="0" y="0"/>
                <wp:positionH relativeFrom="column">
                  <wp:posOffset>2206638</wp:posOffset>
                </wp:positionH>
                <wp:positionV relativeFrom="paragraph">
                  <wp:posOffset>5499</wp:posOffset>
                </wp:positionV>
                <wp:extent cx="1828800" cy="232913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5C1F7A3E" w14:textId="77777777" w:rsidR="00FB6FD3" w:rsidRPr="005B5707" w:rsidRDefault="00FB6FD3" w:rsidP="002B3E18">
                            <w:pPr>
                              <w:spacing w:line="180" w:lineRule="auto"/>
                              <w:rPr>
                                <w:rFonts w:ascii="Consolas" w:hAnsi="Consolas"/>
                              </w:rPr>
                            </w:pPr>
                            <w:r w:rsidRPr="005B5707">
                              <w:rPr>
                                <w:rFonts w:ascii="Consolas" w:hAnsi="Consolas"/>
                              </w:rPr>
                              <w:t>#define NOTE_AS1 58</w:t>
                            </w:r>
                          </w:p>
                          <w:p w14:paraId="3EA174B7" w14:textId="77777777" w:rsidR="00FB6FD3" w:rsidRPr="005B5707" w:rsidRDefault="00FB6FD3" w:rsidP="002B3E18">
                            <w:pPr>
                              <w:spacing w:line="180" w:lineRule="auto"/>
                              <w:rPr>
                                <w:rFonts w:ascii="Consolas" w:hAnsi="Consolas"/>
                              </w:rPr>
                            </w:pPr>
                            <w:r w:rsidRPr="005B5707">
                              <w:rPr>
                                <w:rFonts w:ascii="Consolas" w:hAnsi="Consolas"/>
                              </w:rPr>
                              <w:t>#define NOTE_B1  62</w:t>
                            </w:r>
                          </w:p>
                          <w:p w14:paraId="5307624D" w14:textId="77777777" w:rsidR="00FB6FD3" w:rsidRPr="005B5707" w:rsidRDefault="00FB6FD3" w:rsidP="002B3E18">
                            <w:pPr>
                              <w:spacing w:line="180" w:lineRule="auto"/>
                              <w:rPr>
                                <w:rFonts w:ascii="Consolas" w:hAnsi="Consolas"/>
                              </w:rPr>
                            </w:pPr>
                            <w:r w:rsidRPr="005B5707">
                              <w:rPr>
                                <w:rFonts w:ascii="Consolas" w:hAnsi="Consolas"/>
                              </w:rPr>
                              <w:t>#define NOTE_C2  65</w:t>
                            </w:r>
                          </w:p>
                          <w:p w14:paraId="5D530B4C" w14:textId="77777777" w:rsidR="00FB6FD3" w:rsidRPr="005B5707" w:rsidRDefault="00FB6FD3" w:rsidP="002B3E18">
                            <w:pPr>
                              <w:spacing w:line="180" w:lineRule="auto"/>
                              <w:rPr>
                                <w:rFonts w:ascii="Consolas" w:hAnsi="Consolas"/>
                              </w:rPr>
                            </w:pPr>
                            <w:r w:rsidRPr="005B5707">
                              <w:rPr>
                                <w:rFonts w:ascii="Consolas" w:hAnsi="Consolas"/>
                              </w:rPr>
                              <w:t>#define NOTE_CS2 69</w:t>
                            </w:r>
                          </w:p>
                          <w:p w14:paraId="55E54EF4" w14:textId="77777777" w:rsidR="00FB6FD3" w:rsidRPr="005B5707" w:rsidRDefault="00FB6FD3" w:rsidP="002B3E18">
                            <w:pPr>
                              <w:spacing w:line="180" w:lineRule="auto"/>
                              <w:rPr>
                                <w:rFonts w:ascii="Consolas" w:hAnsi="Consolas"/>
                              </w:rPr>
                            </w:pPr>
                            <w:r w:rsidRPr="005B5707">
                              <w:rPr>
                                <w:rFonts w:ascii="Consolas" w:hAnsi="Consolas"/>
                              </w:rPr>
                              <w:t>#define NOTE_D2  73</w:t>
                            </w:r>
                          </w:p>
                          <w:p w14:paraId="5912D981" w14:textId="77777777" w:rsidR="00FB6FD3" w:rsidRPr="005B5707" w:rsidRDefault="00FB6FD3" w:rsidP="002B3E18">
                            <w:pPr>
                              <w:spacing w:line="180" w:lineRule="auto"/>
                              <w:rPr>
                                <w:rFonts w:ascii="Consolas" w:hAnsi="Consolas"/>
                              </w:rPr>
                            </w:pPr>
                            <w:r w:rsidRPr="005B5707">
                              <w:rPr>
                                <w:rFonts w:ascii="Consolas" w:hAnsi="Consolas"/>
                              </w:rPr>
                              <w:t>#define NOTE_DS2 78</w:t>
                            </w:r>
                          </w:p>
                          <w:p w14:paraId="432F1529" w14:textId="77777777" w:rsidR="00FB6FD3" w:rsidRPr="005B5707" w:rsidRDefault="00FB6FD3" w:rsidP="002B3E18">
                            <w:pPr>
                              <w:spacing w:line="180" w:lineRule="auto"/>
                              <w:rPr>
                                <w:rFonts w:ascii="Consolas" w:hAnsi="Consolas"/>
                              </w:rPr>
                            </w:pPr>
                            <w:r w:rsidRPr="005B5707">
                              <w:rPr>
                                <w:rFonts w:ascii="Consolas" w:hAnsi="Consolas"/>
                              </w:rPr>
                              <w:t>#define NOTE_E2  82</w:t>
                            </w:r>
                          </w:p>
                          <w:p w14:paraId="004BA3EF" w14:textId="77777777" w:rsidR="00FB6FD3" w:rsidRPr="005B5707" w:rsidRDefault="00FB6FD3" w:rsidP="002B3E18">
                            <w:pPr>
                              <w:spacing w:line="180" w:lineRule="auto"/>
                              <w:rPr>
                                <w:rFonts w:ascii="Consolas" w:hAnsi="Consolas"/>
                              </w:rPr>
                            </w:pPr>
                            <w:r w:rsidRPr="005B5707">
                              <w:rPr>
                                <w:rFonts w:ascii="Consolas" w:hAnsi="Consolas"/>
                              </w:rPr>
                              <w:t>#define NOTE_F2  87</w:t>
                            </w:r>
                          </w:p>
                          <w:p w14:paraId="70DCB9B9" w14:textId="77777777" w:rsidR="00FB6FD3" w:rsidRPr="005B5707" w:rsidRDefault="00FB6FD3" w:rsidP="002B3E18">
                            <w:pPr>
                              <w:spacing w:line="180" w:lineRule="auto"/>
                              <w:rPr>
                                <w:rFonts w:ascii="Consolas" w:hAnsi="Consolas"/>
                              </w:rPr>
                            </w:pPr>
                            <w:r w:rsidRPr="005B5707">
                              <w:rPr>
                                <w:rFonts w:ascii="Consolas" w:hAnsi="Consolas"/>
                              </w:rPr>
                              <w:t>#define NOTE_FS2 93</w:t>
                            </w:r>
                          </w:p>
                          <w:p w14:paraId="5ECDED5C" w14:textId="77777777" w:rsidR="00FB6FD3" w:rsidRPr="005B5707" w:rsidRDefault="00FB6FD3" w:rsidP="002B3E18">
                            <w:pPr>
                              <w:spacing w:line="180" w:lineRule="auto"/>
                              <w:rPr>
                                <w:rFonts w:ascii="Consolas" w:hAnsi="Consolas"/>
                              </w:rPr>
                            </w:pPr>
                            <w:r w:rsidRPr="005B5707">
                              <w:rPr>
                                <w:rFonts w:ascii="Consolas" w:hAnsi="Consolas"/>
                              </w:rPr>
                              <w:t>#define NOTE_G2  98</w:t>
                            </w:r>
                          </w:p>
                          <w:p w14:paraId="48930AC6" w14:textId="77777777" w:rsidR="00FB6FD3" w:rsidRDefault="00FB6F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1499A" id="Text Box 34" o:spid="_x0000_s1042" type="#_x0000_t202" style="position:absolute;margin-left:173.75pt;margin-top:.45pt;width:2in;height:183.4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" fillcolor="white [3201]" stroked="f" strokeweight=".5pt">
                <v:textbox>
                  <w:txbxContent>
                    <w:p w14:paraId="5C1F7A3E" w14:textId="77777777" w:rsidR="00FB6FD3" w:rsidRPr="005B5707" w:rsidRDefault="00FB6FD3" w:rsidP="002B3E18">
                      <w:pPr>
                        <w:spacing w:line="180" w:lineRule="auto"/>
                        <w:rPr>
                          <w:rFonts w:ascii="Consolas" w:hAnsi="Consolas"/>
                        </w:rPr>
                      </w:pPr>
                      <w:r w:rsidRPr="005B5707">
                        <w:rPr>
                          <w:rFonts w:ascii="Consolas" w:hAnsi="Consolas"/>
                        </w:rPr>
                        <w:t>#define NOTE_AS1 58</w:t>
                      </w:r>
                    </w:p>
                    <w:p w14:paraId="3EA174B7" w14:textId="77777777" w:rsidR="00FB6FD3" w:rsidRPr="005B5707" w:rsidRDefault="00FB6FD3" w:rsidP="002B3E18">
                      <w:pPr>
                        <w:spacing w:line="180" w:lineRule="auto"/>
                        <w:rPr>
                          <w:rFonts w:ascii="Consolas" w:hAnsi="Consolas"/>
                        </w:rPr>
                      </w:pPr>
                      <w:r w:rsidRPr="005B5707">
                        <w:rPr>
                          <w:rFonts w:ascii="Consolas" w:hAnsi="Consolas"/>
                        </w:rPr>
                        <w:t>#define NOTE_B</w:t>
                      </w:r>
                      <w:r w:rsidRPr="005B5707">
                        <w:rPr>
                          <w:rFonts w:ascii="Consolas" w:hAnsi="Consolas"/>
                        </w:rPr>
                        <w:t>1  62</w:t>
                      </w:r>
                    </w:p>
                    <w:p w14:paraId="5307624D" w14:textId="77777777" w:rsidR="00FB6FD3" w:rsidRPr="005B5707" w:rsidRDefault="00FB6FD3" w:rsidP="002B3E18">
                      <w:pPr>
                        <w:spacing w:line="180" w:lineRule="auto"/>
                        <w:rPr>
                          <w:rFonts w:ascii="Consolas" w:hAnsi="Consolas"/>
                        </w:rPr>
                      </w:pPr>
                      <w:r w:rsidRPr="005B5707">
                        <w:rPr>
                          <w:rFonts w:ascii="Consolas" w:hAnsi="Consolas"/>
                        </w:rPr>
                        <w:t>#define NOTE_C2  65</w:t>
                      </w:r>
                    </w:p>
                    <w:p w14:paraId="5D530B4C" w14:textId="77777777" w:rsidR="00FB6FD3" w:rsidRPr="005B5707" w:rsidRDefault="00FB6FD3" w:rsidP="002B3E18">
                      <w:pPr>
                        <w:spacing w:line="180" w:lineRule="auto"/>
                        <w:rPr>
                          <w:rFonts w:ascii="Consolas" w:hAnsi="Consolas"/>
                        </w:rPr>
                      </w:pPr>
                      <w:r w:rsidRPr="005B5707">
                        <w:rPr>
                          <w:rFonts w:ascii="Consolas" w:hAnsi="Consolas"/>
                        </w:rPr>
                        <w:t>#define NOTE_CS2 69</w:t>
                      </w:r>
                    </w:p>
                    <w:p w14:paraId="55E54EF4" w14:textId="77777777" w:rsidR="00FB6FD3" w:rsidRPr="005B5707" w:rsidRDefault="00FB6FD3" w:rsidP="002B3E18">
                      <w:pPr>
                        <w:spacing w:line="180" w:lineRule="auto"/>
                        <w:rPr>
                          <w:rFonts w:ascii="Consolas" w:hAnsi="Consolas"/>
                        </w:rPr>
                      </w:pPr>
                      <w:r w:rsidRPr="005B5707">
                        <w:rPr>
                          <w:rFonts w:ascii="Consolas" w:hAnsi="Consolas"/>
                        </w:rPr>
                        <w:t>#define NOTE_D2  73</w:t>
                      </w:r>
                    </w:p>
                    <w:p w14:paraId="5912D981" w14:textId="77777777" w:rsidR="00FB6FD3" w:rsidRPr="005B5707" w:rsidRDefault="00FB6FD3" w:rsidP="002B3E18">
                      <w:pPr>
                        <w:spacing w:line="180" w:lineRule="auto"/>
                        <w:rPr>
                          <w:rFonts w:ascii="Consolas" w:hAnsi="Consolas"/>
                        </w:rPr>
                      </w:pPr>
                      <w:r w:rsidRPr="005B5707">
                        <w:rPr>
                          <w:rFonts w:ascii="Consolas" w:hAnsi="Consolas"/>
                        </w:rPr>
                        <w:t>#define NOTE_DS2 78</w:t>
                      </w:r>
                    </w:p>
                    <w:p w14:paraId="432F1529" w14:textId="77777777" w:rsidR="00FB6FD3" w:rsidRPr="005B5707" w:rsidRDefault="00FB6FD3" w:rsidP="002B3E18">
                      <w:pPr>
                        <w:spacing w:line="180" w:lineRule="auto"/>
                        <w:rPr>
                          <w:rFonts w:ascii="Consolas" w:hAnsi="Consolas"/>
                        </w:rPr>
                      </w:pPr>
                      <w:r w:rsidRPr="005B5707">
                        <w:rPr>
                          <w:rFonts w:ascii="Consolas" w:hAnsi="Consolas"/>
                        </w:rPr>
                        <w:t>#define NOTE_E2  82</w:t>
                      </w:r>
                    </w:p>
                    <w:p w14:paraId="004BA3EF" w14:textId="77777777" w:rsidR="00FB6FD3" w:rsidRPr="005B5707" w:rsidRDefault="00FB6FD3" w:rsidP="002B3E18">
                      <w:pPr>
                        <w:spacing w:line="180" w:lineRule="auto"/>
                        <w:rPr>
                          <w:rFonts w:ascii="Consolas" w:hAnsi="Consolas"/>
                        </w:rPr>
                      </w:pPr>
                      <w:r w:rsidRPr="005B5707">
                        <w:rPr>
                          <w:rFonts w:ascii="Consolas" w:hAnsi="Consolas"/>
                        </w:rPr>
                        <w:t>#define NOTE_F2  87</w:t>
                      </w:r>
                    </w:p>
                    <w:p w14:paraId="70DCB9B9" w14:textId="77777777" w:rsidR="00FB6FD3" w:rsidRPr="005B5707" w:rsidRDefault="00FB6FD3" w:rsidP="002B3E18">
                      <w:pPr>
                        <w:spacing w:line="180" w:lineRule="auto"/>
                        <w:rPr>
                          <w:rFonts w:ascii="Consolas" w:hAnsi="Consolas"/>
                        </w:rPr>
                      </w:pPr>
                      <w:r w:rsidRPr="005B5707">
                        <w:rPr>
                          <w:rFonts w:ascii="Consolas" w:hAnsi="Consolas"/>
                        </w:rPr>
                        <w:t>#define NOTE_FS2 93</w:t>
                      </w:r>
                    </w:p>
                    <w:p w14:paraId="5ECDED5C" w14:textId="77777777" w:rsidR="00FB6FD3" w:rsidRPr="005B5707" w:rsidRDefault="00FB6FD3" w:rsidP="002B3E18">
                      <w:pPr>
                        <w:spacing w:line="180" w:lineRule="auto"/>
                        <w:rPr>
                          <w:rFonts w:ascii="Consolas" w:hAnsi="Consolas"/>
                        </w:rPr>
                      </w:pPr>
                      <w:r w:rsidRPr="005B5707">
                        <w:rPr>
                          <w:rFonts w:ascii="Consolas" w:hAnsi="Consolas"/>
                        </w:rPr>
                        <w:t>#define NOTE_G2  98</w:t>
                      </w:r>
                    </w:p>
                    <w:p w14:paraId="48930AC6" w14:textId="77777777" w:rsidR="00FB6FD3" w:rsidRDefault="00FB6FD3"/>
                  </w:txbxContent>
                </v:textbox>
              </v:shape>
            </w:pict>
          </mc:Fallback>
        </mc:AlternateContent>
      </w:r>
      <w:r w:rsidR="00984C6A" w:rsidRPr="005B5707">
        <w:rPr>
          <w:rFonts w:ascii="Consolas" w:hAnsi="Consolas"/>
        </w:rPr>
        <w:t>#define NOTE_B0  31</w:t>
      </w:r>
    </w:p>
    <w:p w14:paraId="4B9C364C" w14:textId="77777777" w:rsidR="00984C6A" w:rsidRPr="005B5707" w:rsidRDefault="00984C6A" w:rsidP="005B5707">
      <w:pPr>
        <w:spacing w:line="180" w:lineRule="auto"/>
        <w:rPr>
          <w:rFonts w:ascii="Consolas" w:hAnsi="Consolas"/>
        </w:rPr>
      </w:pPr>
      <w:r w:rsidRPr="005B5707">
        <w:rPr>
          <w:rFonts w:ascii="Consolas" w:hAnsi="Consolas"/>
        </w:rPr>
        <w:t>#define NOTE_C1  33</w:t>
      </w:r>
    </w:p>
    <w:p w14:paraId="42DBD335" w14:textId="77777777" w:rsidR="00984C6A" w:rsidRPr="005B5707" w:rsidRDefault="00984C6A" w:rsidP="005B5707">
      <w:pPr>
        <w:spacing w:line="180" w:lineRule="auto"/>
        <w:rPr>
          <w:rFonts w:ascii="Consolas" w:hAnsi="Consolas"/>
        </w:rPr>
      </w:pPr>
      <w:r w:rsidRPr="005B5707">
        <w:rPr>
          <w:rFonts w:ascii="Consolas" w:hAnsi="Consolas"/>
        </w:rPr>
        <w:t>#define NOTE_CS1 35</w:t>
      </w:r>
    </w:p>
    <w:p w14:paraId="06426AAE" w14:textId="77777777" w:rsidR="00984C6A" w:rsidRPr="005B5707" w:rsidRDefault="00984C6A" w:rsidP="005B5707">
      <w:pPr>
        <w:spacing w:line="180" w:lineRule="auto"/>
        <w:rPr>
          <w:rFonts w:ascii="Consolas" w:hAnsi="Consolas"/>
        </w:rPr>
      </w:pPr>
      <w:r w:rsidRPr="005B5707">
        <w:rPr>
          <w:rFonts w:ascii="Consolas" w:hAnsi="Consolas"/>
        </w:rPr>
        <w:t>#define NOTE_D1  37</w:t>
      </w:r>
    </w:p>
    <w:p w14:paraId="3D034132" w14:textId="77777777" w:rsidR="00984C6A" w:rsidRPr="005B5707" w:rsidRDefault="00984C6A" w:rsidP="005B5707">
      <w:pPr>
        <w:spacing w:line="180" w:lineRule="auto"/>
        <w:rPr>
          <w:rFonts w:ascii="Consolas" w:hAnsi="Consolas"/>
        </w:rPr>
      </w:pPr>
      <w:r w:rsidRPr="005B5707">
        <w:rPr>
          <w:rFonts w:ascii="Consolas" w:hAnsi="Consolas"/>
        </w:rPr>
        <w:t>#define NOTE_DS1 39</w:t>
      </w:r>
    </w:p>
    <w:p w14:paraId="40E8E68B" w14:textId="77777777" w:rsidR="00984C6A" w:rsidRPr="005B5707" w:rsidRDefault="00984C6A" w:rsidP="005B5707">
      <w:pPr>
        <w:spacing w:line="180" w:lineRule="auto"/>
        <w:rPr>
          <w:rFonts w:ascii="Consolas" w:hAnsi="Consolas"/>
        </w:rPr>
      </w:pPr>
      <w:r w:rsidRPr="005B5707">
        <w:rPr>
          <w:rFonts w:ascii="Consolas" w:hAnsi="Consolas"/>
        </w:rPr>
        <w:t>#define NOTE_E1  41</w:t>
      </w:r>
    </w:p>
    <w:p w14:paraId="41E131FF" w14:textId="77777777" w:rsidR="00984C6A" w:rsidRPr="005B5707" w:rsidRDefault="00984C6A" w:rsidP="005B5707">
      <w:pPr>
        <w:spacing w:line="180" w:lineRule="auto"/>
        <w:rPr>
          <w:rFonts w:ascii="Consolas" w:hAnsi="Consolas"/>
        </w:rPr>
      </w:pPr>
      <w:r w:rsidRPr="005B5707">
        <w:rPr>
          <w:rFonts w:ascii="Consolas" w:hAnsi="Consolas"/>
        </w:rPr>
        <w:t>#define NOTE_F1  44</w:t>
      </w:r>
    </w:p>
    <w:p w14:paraId="7747D2C2" w14:textId="77777777" w:rsidR="00984C6A" w:rsidRPr="005B5707" w:rsidRDefault="00984C6A" w:rsidP="005B5707">
      <w:pPr>
        <w:spacing w:line="180" w:lineRule="auto"/>
        <w:rPr>
          <w:rFonts w:ascii="Consolas" w:hAnsi="Consolas"/>
        </w:rPr>
      </w:pPr>
      <w:r w:rsidRPr="005B5707">
        <w:rPr>
          <w:rFonts w:ascii="Consolas" w:hAnsi="Consolas"/>
        </w:rPr>
        <w:t>#define NOTE_FS1 46</w:t>
      </w:r>
    </w:p>
    <w:p w14:paraId="196D557D" w14:textId="77777777" w:rsidR="00984C6A" w:rsidRPr="005B5707" w:rsidRDefault="00984C6A" w:rsidP="005B5707">
      <w:pPr>
        <w:spacing w:line="180" w:lineRule="auto"/>
        <w:rPr>
          <w:rFonts w:ascii="Consolas" w:hAnsi="Consolas"/>
        </w:rPr>
      </w:pPr>
      <w:r w:rsidRPr="005B5707">
        <w:rPr>
          <w:rFonts w:ascii="Consolas" w:hAnsi="Consolas"/>
        </w:rPr>
        <w:t>#define NOTE_G1  49</w:t>
      </w:r>
    </w:p>
    <w:p w14:paraId="12755D60" w14:textId="03E045BB" w:rsidR="00984C6A" w:rsidRPr="005B5707" w:rsidRDefault="00EE7754"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1" behindDoc="0" locked="0" layoutInCell="1" allowOverlap="1" wp14:anchorId="61F25964" wp14:editId="730395CE">
                <wp:simplePos x="0" y="0"/>
                <wp:positionH relativeFrom="column">
                  <wp:posOffset>2206188</wp:posOffset>
                </wp:positionH>
                <wp:positionV relativeFrom="paragraph">
                  <wp:posOffset>221615</wp:posOffset>
                </wp:positionV>
                <wp:extent cx="1932305" cy="4261449"/>
                <wp:effectExtent l="0" t="0" r="0" b="6350"/>
                <wp:wrapNone/>
                <wp:docPr id="36" name="Text Box 36"/>
                <wp:cNvGraphicFramePr/>
                <a:graphic xmlns:a="http://schemas.openxmlformats.org/drawingml/2006/main">
                  <a:graphicData uri="http://schemas.microsoft.com/office/word/2010/wordprocessingShape">
                    <wps:wsp>
                      <wps:cNvSpPr txBox="1"/>
                      <wps:spPr>
                        <a:xfrm>
                          <a:off x="0" y="0"/>
                          <a:ext cx="1932305" cy="4261449"/>
                        </a:xfrm>
                        <a:prstGeom prst="rect">
                          <a:avLst/>
                        </a:prstGeom>
                        <a:solidFill>
                          <a:schemeClr val="lt1"/>
                        </a:solidFill>
                        <a:ln w="6350">
                          <a:noFill/>
                        </a:ln>
                      </wps:spPr>
                      <wps:txbx>
                        <w:txbxContent>
                          <w:p w14:paraId="299DA012" w14:textId="77777777" w:rsidR="00FB6FD3" w:rsidRPr="005B5707" w:rsidRDefault="00FB6FD3" w:rsidP="00EE7754">
                            <w:pPr>
                              <w:spacing w:line="180" w:lineRule="auto"/>
                              <w:rPr>
                                <w:rFonts w:ascii="Consolas" w:hAnsi="Consolas"/>
                              </w:rPr>
                            </w:pPr>
                            <w:r w:rsidRPr="005B5707">
                              <w:rPr>
                                <w:rFonts w:ascii="Consolas" w:hAnsi="Consolas"/>
                              </w:rPr>
                              <w:t>#define NOTE_D5  587</w:t>
                            </w:r>
                          </w:p>
                          <w:p w14:paraId="1F12ADBB" w14:textId="77777777" w:rsidR="00FB6FD3" w:rsidRPr="005B5707" w:rsidRDefault="00FB6FD3" w:rsidP="00EE7754">
                            <w:pPr>
                              <w:spacing w:line="180" w:lineRule="auto"/>
                              <w:rPr>
                                <w:rFonts w:ascii="Consolas" w:hAnsi="Consolas"/>
                              </w:rPr>
                            </w:pPr>
                            <w:r w:rsidRPr="005B5707">
                              <w:rPr>
                                <w:rFonts w:ascii="Consolas" w:hAnsi="Consolas"/>
                              </w:rPr>
                              <w:t>#define NOTE_DS5 622</w:t>
                            </w:r>
                          </w:p>
                          <w:p w14:paraId="2A9F9495" w14:textId="77777777" w:rsidR="00FB6FD3" w:rsidRPr="005B5707" w:rsidRDefault="00FB6FD3" w:rsidP="00EE7754">
                            <w:pPr>
                              <w:spacing w:line="180" w:lineRule="auto"/>
                              <w:rPr>
                                <w:rFonts w:ascii="Consolas" w:hAnsi="Consolas"/>
                              </w:rPr>
                            </w:pPr>
                            <w:r w:rsidRPr="005B5707">
                              <w:rPr>
                                <w:rFonts w:ascii="Consolas" w:hAnsi="Consolas"/>
                              </w:rPr>
                              <w:t>#define NOTE_E5  659</w:t>
                            </w:r>
                          </w:p>
                          <w:p w14:paraId="4713F411" w14:textId="77777777" w:rsidR="00FB6FD3" w:rsidRPr="005B5707" w:rsidRDefault="00FB6FD3" w:rsidP="00EE7754">
                            <w:pPr>
                              <w:spacing w:line="180" w:lineRule="auto"/>
                              <w:rPr>
                                <w:rFonts w:ascii="Consolas" w:hAnsi="Consolas"/>
                              </w:rPr>
                            </w:pPr>
                            <w:r w:rsidRPr="005B5707">
                              <w:rPr>
                                <w:rFonts w:ascii="Consolas" w:hAnsi="Consolas"/>
                              </w:rPr>
                              <w:t>#define NOTE_F5  698</w:t>
                            </w:r>
                          </w:p>
                          <w:p w14:paraId="63870525" w14:textId="77777777" w:rsidR="00FB6FD3" w:rsidRPr="005B5707" w:rsidRDefault="00FB6FD3" w:rsidP="00EE7754">
                            <w:pPr>
                              <w:spacing w:line="180" w:lineRule="auto"/>
                              <w:rPr>
                                <w:rFonts w:ascii="Consolas" w:hAnsi="Consolas"/>
                              </w:rPr>
                            </w:pPr>
                            <w:r w:rsidRPr="005B5707">
                              <w:rPr>
                                <w:rFonts w:ascii="Consolas" w:hAnsi="Consolas"/>
                              </w:rPr>
                              <w:t>#define NOTE_FS5 740</w:t>
                            </w:r>
                          </w:p>
                          <w:p w14:paraId="4DDD3588" w14:textId="77777777" w:rsidR="00FB6FD3" w:rsidRPr="005B5707" w:rsidRDefault="00FB6FD3" w:rsidP="00EE7754">
                            <w:pPr>
                              <w:spacing w:line="180" w:lineRule="auto"/>
                              <w:rPr>
                                <w:rFonts w:ascii="Consolas" w:hAnsi="Consolas"/>
                              </w:rPr>
                            </w:pPr>
                            <w:r w:rsidRPr="005B5707">
                              <w:rPr>
                                <w:rFonts w:ascii="Consolas" w:hAnsi="Consolas"/>
                              </w:rPr>
                              <w:t>#define NOTE_G5  784</w:t>
                            </w:r>
                          </w:p>
                          <w:p w14:paraId="3A5B7B1F" w14:textId="77777777" w:rsidR="00FB6FD3" w:rsidRPr="005B5707" w:rsidRDefault="00FB6FD3" w:rsidP="00EE7754">
                            <w:pPr>
                              <w:spacing w:line="180" w:lineRule="auto"/>
                              <w:rPr>
                                <w:rFonts w:ascii="Consolas" w:hAnsi="Consolas"/>
                              </w:rPr>
                            </w:pPr>
                            <w:r w:rsidRPr="005B5707">
                              <w:rPr>
                                <w:rFonts w:ascii="Consolas" w:hAnsi="Consolas"/>
                              </w:rPr>
                              <w:t>#define NOTE_GS5 831</w:t>
                            </w:r>
                          </w:p>
                          <w:p w14:paraId="628F307F" w14:textId="77777777" w:rsidR="00FB6FD3" w:rsidRPr="005B5707" w:rsidRDefault="00FB6FD3" w:rsidP="00EE7754">
                            <w:pPr>
                              <w:spacing w:line="180" w:lineRule="auto"/>
                              <w:rPr>
                                <w:rFonts w:ascii="Consolas" w:hAnsi="Consolas"/>
                              </w:rPr>
                            </w:pPr>
                            <w:r w:rsidRPr="005B5707">
                              <w:rPr>
                                <w:rFonts w:ascii="Consolas" w:hAnsi="Consolas"/>
                              </w:rPr>
                              <w:t>#define NOTE_A5  880</w:t>
                            </w:r>
                          </w:p>
                          <w:p w14:paraId="2A4468FB" w14:textId="77777777" w:rsidR="00FB6FD3" w:rsidRPr="005B5707" w:rsidRDefault="00FB6FD3" w:rsidP="00EE7754">
                            <w:pPr>
                              <w:spacing w:line="180" w:lineRule="auto"/>
                              <w:rPr>
                                <w:rFonts w:ascii="Consolas" w:hAnsi="Consolas"/>
                              </w:rPr>
                            </w:pPr>
                            <w:r w:rsidRPr="005B5707">
                              <w:rPr>
                                <w:rFonts w:ascii="Consolas" w:hAnsi="Consolas"/>
                              </w:rPr>
                              <w:t>#define NOTE_AS5 932</w:t>
                            </w:r>
                          </w:p>
                          <w:p w14:paraId="277773B7" w14:textId="77777777" w:rsidR="00FB6FD3" w:rsidRPr="005B5707" w:rsidRDefault="00FB6FD3" w:rsidP="00EE7754">
                            <w:pPr>
                              <w:spacing w:line="180" w:lineRule="auto"/>
                              <w:rPr>
                                <w:rFonts w:ascii="Consolas" w:hAnsi="Consolas"/>
                              </w:rPr>
                            </w:pPr>
                            <w:r w:rsidRPr="005B5707">
                              <w:rPr>
                                <w:rFonts w:ascii="Consolas" w:hAnsi="Consolas"/>
                              </w:rPr>
                              <w:t>#define NOTE_B5  988</w:t>
                            </w:r>
                          </w:p>
                          <w:p w14:paraId="2C9F02AE" w14:textId="77777777" w:rsidR="00FB6FD3" w:rsidRPr="005B5707" w:rsidRDefault="00FB6FD3" w:rsidP="00EE7754">
                            <w:pPr>
                              <w:spacing w:line="180" w:lineRule="auto"/>
                              <w:rPr>
                                <w:rFonts w:ascii="Consolas" w:hAnsi="Consolas"/>
                              </w:rPr>
                            </w:pPr>
                            <w:r w:rsidRPr="005B5707">
                              <w:rPr>
                                <w:rFonts w:ascii="Consolas" w:hAnsi="Consolas"/>
                              </w:rPr>
                              <w:t>#define NOTE_C6  1047</w:t>
                            </w:r>
                          </w:p>
                          <w:p w14:paraId="6B36A6D3" w14:textId="77777777" w:rsidR="00FB6FD3" w:rsidRPr="005B5707" w:rsidRDefault="00FB6FD3" w:rsidP="00EE7754">
                            <w:pPr>
                              <w:spacing w:line="180" w:lineRule="auto"/>
                              <w:rPr>
                                <w:rFonts w:ascii="Consolas" w:hAnsi="Consolas"/>
                              </w:rPr>
                            </w:pPr>
                            <w:r w:rsidRPr="005B5707">
                              <w:rPr>
                                <w:rFonts w:ascii="Consolas" w:hAnsi="Consolas"/>
                              </w:rPr>
                              <w:t>#define NOTE_CS6 1109</w:t>
                            </w:r>
                          </w:p>
                          <w:p w14:paraId="2AAACFC9" w14:textId="77777777" w:rsidR="00FB6FD3" w:rsidRPr="005B5707" w:rsidRDefault="00FB6FD3" w:rsidP="00EE7754">
                            <w:pPr>
                              <w:spacing w:line="180" w:lineRule="auto"/>
                              <w:rPr>
                                <w:rFonts w:ascii="Consolas" w:hAnsi="Consolas"/>
                              </w:rPr>
                            </w:pPr>
                            <w:r w:rsidRPr="005B5707">
                              <w:rPr>
                                <w:rFonts w:ascii="Consolas" w:hAnsi="Consolas"/>
                              </w:rPr>
                              <w:t>#define NOTE_D6  1175</w:t>
                            </w:r>
                          </w:p>
                          <w:p w14:paraId="75F2117B" w14:textId="77777777" w:rsidR="00FB6FD3" w:rsidRPr="005B5707" w:rsidRDefault="00FB6FD3" w:rsidP="00EE7754">
                            <w:pPr>
                              <w:spacing w:line="180" w:lineRule="auto"/>
                              <w:rPr>
                                <w:rFonts w:ascii="Consolas" w:hAnsi="Consolas"/>
                              </w:rPr>
                            </w:pPr>
                            <w:r w:rsidRPr="005B5707">
                              <w:rPr>
                                <w:rFonts w:ascii="Consolas" w:hAnsi="Consolas"/>
                              </w:rPr>
                              <w:t>#define NOTE_DS6 1245</w:t>
                            </w:r>
                          </w:p>
                          <w:p w14:paraId="6295961D" w14:textId="77777777" w:rsidR="00FB6FD3" w:rsidRPr="005B5707" w:rsidRDefault="00FB6FD3" w:rsidP="00EE7754">
                            <w:pPr>
                              <w:spacing w:line="180" w:lineRule="auto"/>
                              <w:rPr>
                                <w:rFonts w:ascii="Consolas" w:hAnsi="Consolas"/>
                              </w:rPr>
                            </w:pPr>
                            <w:r w:rsidRPr="005B5707">
                              <w:rPr>
                                <w:rFonts w:ascii="Consolas" w:hAnsi="Consolas"/>
                              </w:rPr>
                              <w:t>#define NOTE_E6  1319</w:t>
                            </w:r>
                          </w:p>
                          <w:p w14:paraId="1FACCF3F" w14:textId="77777777" w:rsidR="00FB6FD3" w:rsidRPr="005B5707" w:rsidRDefault="00FB6FD3" w:rsidP="00EE7754">
                            <w:pPr>
                              <w:spacing w:line="180" w:lineRule="auto"/>
                              <w:rPr>
                                <w:rFonts w:ascii="Consolas" w:hAnsi="Consolas"/>
                              </w:rPr>
                            </w:pPr>
                            <w:r w:rsidRPr="005B5707">
                              <w:rPr>
                                <w:rFonts w:ascii="Consolas" w:hAnsi="Consolas"/>
                              </w:rPr>
                              <w:t>#define NOTE_F6  1397</w:t>
                            </w:r>
                          </w:p>
                          <w:p w14:paraId="43976F44" w14:textId="77777777" w:rsidR="00FB6FD3" w:rsidRPr="005B5707" w:rsidRDefault="00FB6FD3" w:rsidP="00EE7754">
                            <w:pPr>
                              <w:spacing w:line="180" w:lineRule="auto"/>
                              <w:rPr>
                                <w:rFonts w:ascii="Consolas" w:hAnsi="Consolas"/>
                              </w:rPr>
                            </w:pPr>
                            <w:r w:rsidRPr="005B5707">
                              <w:rPr>
                                <w:rFonts w:ascii="Consolas" w:hAnsi="Consolas"/>
                              </w:rPr>
                              <w:t>#define NOTE_FS6 1480</w:t>
                            </w:r>
                          </w:p>
                          <w:p w14:paraId="23945334" w14:textId="77777777" w:rsidR="00FB6FD3" w:rsidRPr="005B5707" w:rsidRDefault="00FB6FD3" w:rsidP="00EE7754">
                            <w:pPr>
                              <w:spacing w:line="180" w:lineRule="auto"/>
                              <w:rPr>
                                <w:rFonts w:ascii="Consolas" w:hAnsi="Consolas"/>
                              </w:rPr>
                            </w:pPr>
                            <w:r w:rsidRPr="005B5707">
                              <w:rPr>
                                <w:rFonts w:ascii="Consolas" w:hAnsi="Consolas"/>
                              </w:rPr>
                              <w:t>#define NOTE_G6  1568</w:t>
                            </w:r>
                          </w:p>
                          <w:p w14:paraId="0C48C105" w14:textId="77777777" w:rsidR="00FB6FD3" w:rsidRPr="005B5707" w:rsidRDefault="00FB6FD3" w:rsidP="00EE7754">
                            <w:pPr>
                              <w:spacing w:line="180" w:lineRule="auto"/>
                              <w:rPr>
                                <w:rFonts w:ascii="Consolas" w:hAnsi="Consolas"/>
                              </w:rPr>
                            </w:pPr>
                            <w:r w:rsidRPr="005B5707">
                              <w:rPr>
                                <w:rFonts w:ascii="Consolas" w:hAnsi="Consolas"/>
                              </w:rPr>
                              <w:t>#define NOTE_GS6 1661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25964" id="Text Box 36" o:spid="_x0000_s1043" type="#_x0000_t202" style="position:absolute;margin-left:173.7pt;margin-top:17.45pt;width:152.15pt;height:335.5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" fillcolor="white [3201]" stroked="f" strokeweight=".5pt">
                <v:textbox>
                  <w:txbxContent>
                    <w:p w14:paraId="299DA012" w14:textId="77777777" w:rsidR="00FB6FD3" w:rsidRPr="005B5707" w:rsidRDefault="00FB6FD3" w:rsidP="00EE7754">
                      <w:pPr>
                        <w:spacing w:line="180" w:lineRule="auto"/>
                        <w:rPr>
                          <w:rFonts w:ascii="Consolas" w:hAnsi="Consolas"/>
                        </w:rPr>
                      </w:pPr>
                      <w:r w:rsidRPr="005B5707">
                        <w:rPr>
                          <w:rFonts w:ascii="Consolas" w:hAnsi="Consolas"/>
                        </w:rPr>
                        <w:t>#define NOTE_D</w:t>
                      </w:r>
                      <w:r w:rsidRPr="005B5707">
                        <w:rPr>
                          <w:rFonts w:ascii="Consolas" w:hAnsi="Consolas"/>
                        </w:rPr>
                        <w:t>5  587</w:t>
                      </w:r>
                    </w:p>
                    <w:p w14:paraId="1F12ADBB" w14:textId="77777777" w:rsidR="00FB6FD3" w:rsidRPr="005B5707" w:rsidRDefault="00FB6FD3" w:rsidP="00EE7754">
                      <w:pPr>
                        <w:spacing w:line="180" w:lineRule="auto"/>
                        <w:rPr>
                          <w:rFonts w:ascii="Consolas" w:hAnsi="Consolas"/>
                        </w:rPr>
                      </w:pPr>
                      <w:r w:rsidRPr="005B5707">
                        <w:rPr>
                          <w:rFonts w:ascii="Consolas" w:hAnsi="Consolas"/>
                        </w:rPr>
                        <w:t>#define NOTE_DS5 622</w:t>
                      </w:r>
                    </w:p>
                    <w:p w14:paraId="2A9F9495" w14:textId="77777777" w:rsidR="00FB6FD3" w:rsidRPr="005B5707" w:rsidRDefault="00FB6FD3" w:rsidP="00EE7754">
                      <w:pPr>
                        <w:spacing w:line="180" w:lineRule="auto"/>
                        <w:rPr>
                          <w:rFonts w:ascii="Consolas" w:hAnsi="Consolas"/>
                        </w:rPr>
                      </w:pPr>
                      <w:r w:rsidRPr="005B5707">
                        <w:rPr>
                          <w:rFonts w:ascii="Consolas" w:hAnsi="Consolas"/>
                        </w:rPr>
                        <w:t>#define NOTE_E5  659</w:t>
                      </w:r>
                    </w:p>
                    <w:p w14:paraId="4713F411" w14:textId="77777777" w:rsidR="00FB6FD3" w:rsidRPr="005B5707" w:rsidRDefault="00FB6FD3" w:rsidP="00EE7754">
                      <w:pPr>
                        <w:spacing w:line="180" w:lineRule="auto"/>
                        <w:rPr>
                          <w:rFonts w:ascii="Consolas" w:hAnsi="Consolas"/>
                        </w:rPr>
                      </w:pPr>
                      <w:r w:rsidRPr="005B5707">
                        <w:rPr>
                          <w:rFonts w:ascii="Consolas" w:hAnsi="Consolas"/>
                        </w:rPr>
                        <w:t>#define NOTE_F5  698</w:t>
                      </w:r>
                    </w:p>
                    <w:p w14:paraId="63870525" w14:textId="77777777" w:rsidR="00FB6FD3" w:rsidRPr="005B5707" w:rsidRDefault="00FB6FD3" w:rsidP="00EE7754">
                      <w:pPr>
                        <w:spacing w:line="180" w:lineRule="auto"/>
                        <w:rPr>
                          <w:rFonts w:ascii="Consolas" w:hAnsi="Consolas"/>
                        </w:rPr>
                      </w:pPr>
                      <w:r w:rsidRPr="005B5707">
                        <w:rPr>
                          <w:rFonts w:ascii="Consolas" w:hAnsi="Consolas"/>
                        </w:rPr>
                        <w:t>#define NOTE_FS5 740</w:t>
                      </w:r>
                    </w:p>
                    <w:p w14:paraId="4DDD3588" w14:textId="77777777" w:rsidR="00FB6FD3" w:rsidRPr="005B5707" w:rsidRDefault="00FB6FD3" w:rsidP="00EE7754">
                      <w:pPr>
                        <w:spacing w:line="180" w:lineRule="auto"/>
                        <w:rPr>
                          <w:rFonts w:ascii="Consolas" w:hAnsi="Consolas"/>
                        </w:rPr>
                      </w:pPr>
                      <w:r w:rsidRPr="005B5707">
                        <w:rPr>
                          <w:rFonts w:ascii="Consolas" w:hAnsi="Consolas"/>
                        </w:rPr>
                        <w:t>#define NOTE_G5  784</w:t>
                      </w:r>
                    </w:p>
                    <w:p w14:paraId="3A5B7B1F" w14:textId="77777777" w:rsidR="00FB6FD3" w:rsidRPr="005B5707" w:rsidRDefault="00FB6FD3" w:rsidP="00EE7754">
                      <w:pPr>
                        <w:spacing w:line="180" w:lineRule="auto"/>
                        <w:rPr>
                          <w:rFonts w:ascii="Consolas" w:hAnsi="Consolas"/>
                        </w:rPr>
                      </w:pPr>
                      <w:r w:rsidRPr="005B5707">
                        <w:rPr>
                          <w:rFonts w:ascii="Consolas" w:hAnsi="Consolas"/>
                        </w:rPr>
                        <w:t>#define NOTE_GS5 831</w:t>
                      </w:r>
                    </w:p>
                    <w:p w14:paraId="628F307F" w14:textId="77777777" w:rsidR="00FB6FD3" w:rsidRPr="005B5707" w:rsidRDefault="00FB6FD3" w:rsidP="00EE7754">
                      <w:pPr>
                        <w:spacing w:line="180" w:lineRule="auto"/>
                        <w:rPr>
                          <w:rFonts w:ascii="Consolas" w:hAnsi="Consolas"/>
                        </w:rPr>
                      </w:pPr>
                      <w:r w:rsidRPr="005B5707">
                        <w:rPr>
                          <w:rFonts w:ascii="Consolas" w:hAnsi="Consolas"/>
                        </w:rPr>
                        <w:t>#define NOTE_A5  880</w:t>
                      </w:r>
                    </w:p>
                    <w:p w14:paraId="2A4468FB" w14:textId="77777777" w:rsidR="00FB6FD3" w:rsidRPr="005B5707" w:rsidRDefault="00FB6FD3" w:rsidP="00EE7754">
                      <w:pPr>
                        <w:spacing w:line="180" w:lineRule="auto"/>
                        <w:rPr>
                          <w:rFonts w:ascii="Consolas" w:hAnsi="Consolas"/>
                        </w:rPr>
                      </w:pPr>
                      <w:r w:rsidRPr="005B5707">
                        <w:rPr>
                          <w:rFonts w:ascii="Consolas" w:hAnsi="Consolas"/>
                        </w:rPr>
                        <w:t>#define NOTE_AS5 932</w:t>
                      </w:r>
                    </w:p>
                    <w:p w14:paraId="277773B7" w14:textId="77777777" w:rsidR="00FB6FD3" w:rsidRPr="005B5707" w:rsidRDefault="00FB6FD3" w:rsidP="00EE7754">
                      <w:pPr>
                        <w:spacing w:line="180" w:lineRule="auto"/>
                        <w:rPr>
                          <w:rFonts w:ascii="Consolas" w:hAnsi="Consolas"/>
                        </w:rPr>
                      </w:pPr>
                      <w:r w:rsidRPr="005B5707">
                        <w:rPr>
                          <w:rFonts w:ascii="Consolas" w:hAnsi="Consolas"/>
                        </w:rPr>
                        <w:t>#define NOTE_B5  988</w:t>
                      </w:r>
                    </w:p>
                    <w:p w14:paraId="2C9F02AE" w14:textId="77777777" w:rsidR="00FB6FD3" w:rsidRPr="005B5707" w:rsidRDefault="00FB6FD3" w:rsidP="00EE7754">
                      <w:pPr>
                        <w:spacing w:line="180" w:lineRule="auto"/>
                        <w:rPr>
                          <w:rFonts w:ascii="Consolas" w:hAnsi="Consolas"/>
                        </w:rPr>
                      </w:pPr>
                      <w:r w:rsidRPr="005B5707">
                        <w:rPr>
                          <w:rFonts w:ascii="Consolas" w:hAnsi="Consolas"/>
                        </w:rPr>
                        <w:t>#define NOTE_C6  1047</w:t>
                      </w:r>
                    </w:p>
                    <w:p w14:paraId="6B36A6D3" w14:textId="77777777" w:rsidR="00FB6FD3" w:rsidRPr="005B5707" w:rsidRDefault="00FB6FD3" w:rsidP="00EE7754">
                      <w:pPr>
                        <w:spacing w:line="180" w:lineRule="auto"/>
                        <w:rPr>
                          <w:rFonts w:ascii="Consolas" w:hAnsi="Consolas"/>
                        </w:rPr>
                      </w:pPr>
                      <w:r w:rsidRPr="005B5707">
                        <w:rPr>
                          <w:rFonts w:ascii="Consolas" w:hAnsi="Consolas"/>
                        </w:rPr>
                        <w:t>#define NOTE_CS6 1109</w:t>
                      </w:r>
                    </w:p>
                    <w:p w14:paraId="2AAACFC9" w14:textId="77777777" w:rsidR="00FB6FD3" w:rsidRPr="005B5707" w:rsidRDefault="00FB6FD3" w:rsidP="00EE7754">
                      <w:pPr>
                        <w:spacing w:line="180" w:lineRule="auto"/>
                        <w:rPr>
                          <w:rFonts w:ascii="Consolas" w:hAnsi="Consolas"/>
                        </w:rPr>
                      </w:pPr>
                      <w:r w:rsidRPr="005B5707">
                        <w:rPr>
                          <w:rFonts w:ascii="Consolas" w:hAnsi="Consolas"/>
                        </w:rPr>
                        <w:t>#define NOTE_D6  1175</w:t>
                      </w:r>
                    </w:p>
                    <w:p w14:paraId="75F2117B" w14:textId="77777777" w:rsidR="00FB6FD3" w:rsidRPr="005B5707" w:rsidRDefault="00FB6FD3" w:rsidP="00EE7754">
                      <w:pPr>
                        <w:spacing w:line="180" w:lineRule="auto"/>
                        <w:rPr>
                          <w:rFonts w:ascii="Consolas" w:hAnsi="Consolas"/>
                        </w:rPr>
                      </w:pPr>
                      <w:r w:rsidRPr="005B5707">
                        <w:rPr>
                          <w:rFonts w:ascii="Consolas" w:hAnsi="Consolas"/>
                        </w:rPr>
                        <w:t>#define NOTE_DS6 1245</w:t>
                      </w:r>
                    </w:p>
                    <w:p w14:paraId="6295961D" w14:textId="77777777" w:rsidR="00FB6FD3" w:rsidRPr="005B5707" w:rsidRDefault="00FB6FD3" w:rsidP="00EE7754">
                      <w:pPr>
                        <w:spacing w:line="180" w:lineRule="auto"/>
                        <w:rPr>
                          <w:rFonts w:ascii="Consolas" w:hAnsi="Consolas"/>
                        </w:rPr>
                      </w:pPr>
                      <w:r w:rsidRPr="005B5707">
                        <w:rPr>
                          <w:rFonts w:ascii="Consolas" w:hAnsi="Consolas"/>
                        </w:rPr>
                        <w:t>#define NOTE_E6  1319</w:t>
                      </w:r>
                    </w:p>
                    <w:p w14:paraId="1FACCF3F" w14:textId="77777777" w:rsidR="00FB6FD3" w:rsidRPr="005B5707" w:rsidRDefault="00FB6FD3" w:rsidP="00EE7754">
                      <w:pPr>
                        <w:spacing w:line="180" w:lineRule="auto"/>
                        <w:rPr>
                          <w:rFonts w:ascii="Consolas" w:hAnsi="Consolas"/>
                        </w:rPr>
                      </w:pPr>
                      <w:r w:rsidRPr="005B5707">
                        <w:rPr>
                          <w:rFonts w:ascii="Consolas" w:hAnsi="Consolas"/>
                        </w:rPr>
                        <w:t>#define NOTE_F6  1397</w:t>
                      </w:r>
                    </w:p>
                    <w:p w14:paraId="43976F44" w14:textId="77777777" w:rsidR="00FB6FD3" w:rsidRPr="005B5707" w:rsidRDefault="00FB6FD3" w:rsidP="00EE7754">
                      <w:pPr>
                        <w:spacing w:line="180" w:lineRule="auto"/>
                        <w:rPr>
                          <w:rFonts w:ascii="Consolas" w:hAnsi="Consolas"/>
                        </w:rPr>
                      </w:pPr>
                      <w:r w:rsidRPr="005B5707">
                        <w:rPr>
                          <w:rFonts w:ascii="Consolas" w:hAnsi="Consolas"/>
                        </w:rPr>
                        <w:t>#define NOTE_FS6 1480</w:t>
                      </w:r>
                    </w:p>
                    <w:p w14:paraId="23945334" w14:textId="77777777" w:rsidR="00FB6FD3" w:rsidRPr="005B5707" w:rsidRDefault="00FB6FD3" w:rsidP="00EE7754">
                      <w:pPr>
                        <w:spacing w:line="180" w:lineRule="auto"/>
                        <w:rPr>
                          <w:rFonts w:ascii="Consolas" w:hAnsi="Consolas"/>
                        </w:rPr>
                      </w:pPr>
                      <w:r w:rsidRPr="005B5707">
                        <w:rPr>
                          <w:rFonts w:ascii="Consolas" w:hAnsi="Consolas"/>
                        </w:rPr>
                        <w:t>#define NOTE_G6  1568</w:t>
                      </w:r>
                    </w:p>
                    <w:p w14:paraId="0C48C105" w14:textId="77777777" w:rsidR="00FB6FD3" w:rsidRPr="005B5707" w:rsidRDefault="00FB6FD3" w:rsidP="00EE7754">
                      <w:pPr>
                        <w:spacing w:line="180" w:lineRule="auto"/>
                        <w:rPr>
                          <w:rFonts w:ascii="Consolas" w:hAnsi="Consolas"/>
                        </w:rPr>
                      </w:pPr>
                      <w:r w:rsidRPr="005B5707">
                        <w:rPr>
                          <w:rFonts w:ascii="Consolas" w:hAnsi="Consolas"/>
                        </w:rPr>
                        <w:t>#define NOTE_GS6 1661</w:t>
                      </w:r>
                    </w:p>
                  </w:txbxContent>
                </v:textbox>
              </v:shape>
            </w:pict>
          </mc:Fallback>
        </mc:AlternateContent>
      </w:r>
      <w:r>
        <w:rPr>
          <w:rFonts w:ascii="Consolas" w:hAnsi="Consolas"/>
          <w:noProof/>
        </w:rPr>
        <mc:AlternateContent>
          <mc:Choice Requires="wps">
            <w:drawing>
              <wp:anchor distT="0" distB="0" distL="114300" distR="114300" simplePos="0" relativeHeight="251658252" behindDoc="0" locked="0" layoutInCell="1" allowOverlap="1" wp14:anchorId="7F843F57" wp14:editId="29340A07">
                <wp:simplePos x="0" y="0"/>
                <wp:positionH relativeFrom="column">
                  <wp:posOffset>4186464</wp:posOffset>
                </wp:positionH>
                <wp:positionV relativeFrom="paragraph">
                  <wp:posOffset>194425</wp:posOffset>
                </wp:positionV>
                <wp:extent cx="1932305" cy="428672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932305" cy="4286729"/>
                        </a:xfrm>
                        <a:prstGeom prst="rect">
                          <a:avLst/>
                        </a:prstGeom>
                        <a:solidFill>
                          <a:schemeClr val="lt1"/>
                        </a:solidFill>
                        <a:ln w="6350">
                          <a:noFill/>
                        </a:ln>
                      </wps:spPr>
                      <wps:txbx>
                        <w:txbxContent>
                          <w:p w14:paraId="027B3C9A" w14:textId="61470902" w:rsidR="00FB6FD3" w:rsidRPr="005B5707" w:rsidRDefault="00FB6FD3" w:rsidP="00C45A40">
                            <w:pPr>
                              <w:jc w:val="right"/>
                              <w:rPr>
                                <w:rFonts w:ascii="Consolas" w:hAnsi="Consolas"/>
                              </w:rPr>
                            </w:pPr>
                            <w:r w:rsidRPr="005B5707">
                              <w:rPr>
                                <w:rFonts w:ascii="Consolas" w:hAnsi="Consolas"/>
                              </w:rPr>
                              <w:t>#define NOTE_A6  1760</w:t>
                            </w:r>
                          </w:p>
                          <w:p w14:paraId="7FACD173" w14:textId="77777777" w:rsidR="00FB6FD3" w:rsidRPr="005B5707" w:rsidRDefault="00FB6FD3" w:rsidP="00C45A40">
                            <w:pPr>
                              <w:spacing w:line="180" w:lineRule="auto"/>
                              <w:jc w:val="right"/>
                              <w:rPr>
                                <w:rFonts w:ascii="Consolas" w:hAnsi="Consolas"/>
                              </w:rPr>
                            </w:pPr>
                            <w:r w:rsidRPr="005B5707">
                              <w:rPr>
                                <w:rFonts w:ascii="Consolas" w:hAnsi="Consolas"/>
                              </w:rPr>
                              <w:t>#define NOTE_AS6 1865</w:t>
                            </w:r>
                          </w:p>
                          <w:p w14:paraId="23EC2E3A" w14:textId="77777777" w:rsidR="00FB6FD3" w:rsidRPr="005B5707" w:rsidRDefault="00FB6FD3" w:rsidP="00C45A40">
                            <w:pPr>
                              <w:spacing w:line="180" w:lineRule="auto"/>
                              <w:jc w:val="right"/>
                              <w:rPr>
                                <w:rFonts w:ascii="Consolas" w:hAnsi="Consolas"/>
                              </w:rPr>
                            </w:pPr>
                            <w:r w:rsidRPr="005B5707">
                              <w:rPr>
                                <w:rFonts w:ascii="Consolas" w:hAnsi="Consolas"/>
                              </w:rPr>
                              <w:t>#define NOTE_B6  1976</w:t>
                            </w:r>
                          </w:p>
                          <w:p w14:paraId="36B62DE1" w14:textId="77777777" w:rsidR="00FB6FD3" w:rsidRPr="005B5707" w:rsidRDefault="00FB6FD3" w:rsidP="00C45A40">
                            <w:pPr>
                              <w:spacing w:line="180" w:lineRule="auto"/>
                              <w:jc w:val="right"/>
                              <w:rPr>
                                <w:rFonts w:ascii="Consolas" w:hAnsi="Consolas"/>
                              </w:rPr>
                            </w:pPr>
                            <w:r w:rsidRPr="005B5707">
                              <w:rPr>
                                <w:rFonts w:ascii="Consolas" w:hAnsi="Consolas"/>
                              </w:rPr>
                              <w:t>#define NOTE_C7  2093</w:t>
                            </w:r>
                          </w:p>
                          <w:p w14:paraId="060ADD2B" w14:textId="77777777" w:rsidR="00FB6FD3" w:rsidRPr="005B5707" w:rsidRDefault="00FB6FD3" w:rsidP="00C45A40">
                            <w:pPr>
                              <w:spacing w:line="180" w:lineRule="auto"/>
                              <w:jc w:val="right"/>
                              <w:rPr>
                                <w:rFonts w:ascii="Consolas" w:hAnsi="Consolas"/>
                              </w:rPr>
                            </w:pPr>
                            <w:r w:rsidRPr="005B5707">
                              <w:rPr>
                                <w:rFonts w:ascii="Consolas" w:hAnsi="Consolas"/>
                              </w:rPr>
                              <w:t>#define NOTE_CS7 2217</w:t>
                            </w:r>
                          </w:p>
                          <w:p w14:paraId="69D37896" w14:textId="77777777" w:rsidR="00FB6FD3" w:rsidRPr="005B5707" w:rsidRDefault="00FB6FD3" w:rsidP="00C45A40">
                            <w:pPr>
                              <w:spacing w:line="180" w:lineRule="auto"/>
                              <w:jc w:val="right"/>
                              <w:rPr>
                                <w:rFonts w:ascii="Consolas" w:hAnsi="Consolas"/>
                              </w:rPr>
                            </w:pPr>
                            <w:r w:rsidRPr="005B5707">
                              <w:rPr>
                                <w:rFonts w:ascii="Consolas" w:hAnsi="Consolas"/>
                              </w:rPr>
                              <w:t>#define NOTE_D7  2349</w:t>
                            </w:r>
                          </w:p>
                          <w:p w14:paraId="70C5F4A5" w14:textId="77777777" w:rsidR="00FB6FD3" w:rsidRPr="005B5707" w:rsidRDefault="00FB6FD3" w:rsidP="00C45A40">
                            <w:pPr>
                              <w:spacing w:line="180" w:lineRule="auto"/>
                              <w:jc w:val="right"/>
                              <w:rPr>
                                <w:rFonts w:ascii="Consolas" w:hAnsi="Consolas"/>
                              </w:rPr>
                            </w:pPr>
                            <w:r w:rsidRPr="005B5707">
                              <w:rPr>
                                <w:rFonts w:ascii="Consolas" w:hAnsi="Consolas"/>
                              </w:rPr>
                              <w:t>#define NOTE_DS7 2489</w:t>
                            </w:r>
                          </w:p>
                          <w:p w14:paraId="75475C31" w14:textId="77777777" w:rsidR="00FB6FD3" w:rsidRPr="005B5707" w:rsidRDefault="00FB6FD3" w:rsidP="00C45A40">
                            <w:pPr>
                              <w:spacing w:line="180" w:lineRule="auto"/>
                              <w:jc w:val="right"/>
                              <w:rPr>
                                <w:rFonts w:ascii="Consolas" w:hAnsi="Consolas"/>
                              </w:rPr>
                            </w:pPr>
                            <w:r w:rsidRPr="005B5707">
                              <w:rPr>
                                <w:rFonts w:ascii="Consolas" w:hAnsi="Consolas"/>
                              </w:rPr>
                              <w:t>#define NOTE_E7  2637</w:t>
                            </w:r>
                          </w:p>
                          <w:p w14:paraId="4DA8C68D" w14:textId="77777777" w:rsidR="00FB6FD3" w:rsidRPr="005B5707" w:rsidRDefault="00FB6FD3" w:rsidP="00C45A40">
                            <w:pPr>
                              <w:spacing w:line="180" w:lineRule="auto"/>
                              <w:jc w:val="right"/>
                              <w:rPr>
                                <w:rFonts w:ascii="Consolas" w:hAnsi="Consolas"/>
                              </w:rPr>
                            </w:pPr>
                            <w:r w:rsidRPr="005B5707">
                              <w:rPr>
                                <w:rFonts w:ascii="Consolas" w:hAnsi="Consolas"/>
                              </w:rPr>
                              <w:t>#define NOTE_F7  2794</w:t>
                            </w:r>
                          </w:p>
                          <w:p w14:paraId="5ED5E7B6" w14:textId="77777777" w:rsidR="00FB6FD3" w:rsidRPr="005B5707" w:rsidRDefault="00FB6FD3" w:rsidP="00C45A40">
                            <w:pPr>
                              <w:spacing w:line="180" w:lineRule="auto"/>
                              <w:jc w:val="right"/>
                              <w:rPr>
                                <w:rFonts w:ascii="Consolas" w:hAnsi="Consolas"/>
                              </w:rPr>
                            </w:pPr>
                            <w:r w:rsidRPr="005B5707">
                              <w:rPr>
                                <w:rFonts w:ascii="Consolas" w:hAnsi="Consolas"/>
                              </w:rPr>
                              <w:t>#define NOTE_FS7 2960</w:t>
                            </w:r>
                          </w:p>
                          <w:p w14:paraId="4F271ED0" w14:textId="77777777" w:rsidR="00FB6FD3" w:rsidRPr="005B5707" w:rsidRDefault="00FB6FD3" w:rsidP="00C45A40">
                            <w:pPr>
                              <w:spacing w:line="180" w:lineRule="auto"/>
                              <w:jc w:val="right"/>
                              <w:rPr>
                                <w:rFonts w:ascii="Consolas" w:hAnsi="Consolas"/>
                              </w:rPr>
                            </w:pPr>
                            <w:r w:rsidRPr="005B5707">
                              <w:rPr>
                                <w:rFonts w:ascii="Consolas" w:hAnsi="Consolas"/>
                              </w:rPr>
                              <w:t>#define NOTE_G7  3136</w:t>
                            </w:r>
                          </w:p>
                          <w:p w14:paraId="2AD5E868" w14:textId="77777777" w:rsidR="00FB6FD3" w:rsidRPr="005B5707" w:rsidRDefault="00FB6FD3" w:rsidP="00C45A40">
                            <w:pPr>
                              <w:spacing w:line="180" w:lineRule="auto"/>
                              <w:jc w:val="right"/>
                              <w:rPr>
                                <w:rFonts w:ascii="Consolas" w:hAnsi="Consolas"/>
                              </w:rPr>
                            </w:pPr>
                            <w:r w:rsidRPr="005B5707">
                              <w:rPr>
                                <w:rFonts w:ascii="Consolas" w:hAnsi="Consolas"/>
                              </w:rPr>
                              <w:t>#define NOTE_GS7 3322</w:t>
                            </w:r>
                          </w:p>
                          <w:p w14:paraId="6B41A543" w14:textId="77777777" w:rsidR="00FB6FD3" w:rsidRPr="005B5707" w:rsidRDefault="00FB6FD3" w:rsidP="00C45A40">
                            <w:pPr>
                              <w:spacing w:line="180" w:lineRule="auto"/>
                              <w:jc w:val="right"/>
                              <w:rPr>
                                <w:rFonts w:ascii="Consolas" w:hAnsi="Consolas"/>
                              </w:rPr>
                            </w:pPr>
                            <w:r w:rsidRPr="005B5707">
                              <w:rPr>
                                <w:rFonts w:ascii="Consolas" w:hAnsi="Consolas"/>
                              </w:rPr>
                              <w:t>#define NOTE_A7  3520</w:t>
                            </w:r>
                          </w:p>
                          <w:p w14:paraId="506DE01E" w14:textId="77777777" w:rsidR="00FB6FD3" w:rsidRPr="005B5707" w:rsidRDefault="00FB6FD3" w:rsidP="00C45A40">
                            <w:pPr>
                              <w:spacing w:line="180" w:lineRule="auto"/>
                              <w:jc w:val="right"/>
                              <w:rPr>
                                <w:rFonts w:ascii="Consolas" w:hAnsi="Consolas"/>
                              </w:rPr>
                            </w:pPr>
                            <w:r w:rsidRPr="005B5707">
                              <w:rPr>
                                <w:rFonts w:ascii="Consolas" w:hAnsi="Consolas"/>
                              </w:rPr>
                              <w:t>#define NOTE_AS7 3729</w:t>
                            </w:r>
                          </w:p>
                          <w:p w14:paraId="223BC494" w14:textId="77777777" w:rsidR="00FB6FD3" w:rsidRPr="005B5707" w:rsidRDefault="00FB6FD3" w:rsidP="00C45A40">
                            <w:pPr>
                              <w:spacing w:line="180" w:lineRule="auto"/>
                              <w:jc w:val="right"/>
                              <w:rPr>
                                <w:rFonts w:ascii="Consolas" w:hAnsi="Consolas"/>
                              </w:rPr>
                            </w:pPr>
                            <w:r w:rsidRPr="005B5707">
                              <w:rPr>
                                <w:rFonts w:ascii="Consolas" w:hAnsi="Consolas"/>
                              </w:rPr>
                              <w:t>#define NOTE_B7  3951</w:t>
                            </w:r>
                          </w:p>
                          <w:p w14:paraId="69F127E5" w14:textId="77777777" w:rsidR="00FB6FD3" w:rsidRPr="005B5707" w:rsidRDefault="00FB6FD3" w:rsidP="00C45A40">
                            <w:pPr>
                              <w:spacing w:line="180" w:lineRule="auto"/>
                              <w:jc w:val="right"/>
                              <w:rPr>
                                <w:rFonts w:ascii="Consolas" w:hAnsi="Consolas"/>
                              </w:rPr>
                            </w:pPr>
                            <w:r w:rsidRPr="005B5707">
                              <w:rPr>
                                <w:rFonts w:ascii="Consolas" w:hAnsi="Consolas"/>
                              </w:rPr>
                              <w:t>#define NOTE_C8  4186</w:t>
                            </w:r>
                          </w:p>
                          <w:p w14:paraId="63947CFE" w14:textId="77777777" w:rsidR="00FB6FD3" w:rsidRPr="005B5707" w:rsidRDefault="00FB6FD3" w:rsidP="00C45A40">
                            <w:pPr>
                              <w:spacing w:line="180" w:lineRule="auto"/>
                              <w:jc w:val="right"/>
                              <w:rPr>
                                <w:rFonts w:ascii="Consolas" w:hAnsi="Consolas"/>
                              </w:rPr>
                            </w:pPr>
                            <w:r w:rsidRPr="005B5707">
                              <w:rPr>
                                <w:rFonts w:ascii="Consolas" w:hAnsi="Consolas"/>
                              </w:rPr>
                              <w:t>#define NOTE_CS8 4435</w:t>
                            </w:r>
                          </w:p>
                          <w:p w14:paraId="528BFF54" w14:textId="77777777" w:rsidR="00FB6FD3" w:rsidRPr="005B5707" w:rsidRDefault="00FB6FD3" w:rsidP="00C45A40">
                            <w:pPr>
                              <w:spacing w:line="180" w:lineRule="auto"/>
                              <w:jc w:val="right"/>
                              <w:rPr>
                                <w:rFonts w:ascii="Consolas" w:hAnsi="Consolas"/>
                              </w:rPr>
                            </w:pPr>
                            <w:r w:rsidRPr="005B5707">
                              <w:rPr>
                                <w:rFonts w:ascii="Consolas" w:hAnsi="Consolas"/>
                              </w:rPr>
                              <w:t>#define NOTE_D8  4699</w:t>
                            </w:r>
                          </w:p>
                          <w:p w14:paraId="5FCF184C" w14:textId="77777777" w:rsidR="00FB6FD3" w:rsidRPr="005B5707" w:rsidRDefault="00FB6FD3" w:rsidP="00C45A40">
                            <w:pPr>
                              <w:spacing w:line="180" w:lineRule="auto"/>
                              <w:jc w:val="right"/>
                              <w:rPr>
                                <w:rFonts w:ascii="Consolas" w:hAnsi="Consolas"/>
                              </w:rPr>
                            </w:pPr>
                            <w:r w:rsidRPr="005B5707">
                              <w:rPr>
                                <w:rFonts w:ascii="Consolas" w:hAnsi="Consolas"/>
                              </w:rPr>
                              <w:t>#define NOTE_DS8 4978</w:t>
                            </w:r>
                          </w:p>
                          <w:p w14:paraId="26E41332" w14:textId="77777777" w:rsidR="00FB6FD3" w:rsidRDefault="00FB6FD3" w:rsidP="00C45A4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43F57" id="Text Box 45" o:spid="_x0000_s1044" type="#_x0000_t202" style="position:absolute;margin-left:329.65pt;margin-top:15.3pt;width:152.15pt;height:337.5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" fillcolor="white [3201]" stroked="f" strokeweight=".5pt">
                <v:textbox>
                  <w:txbxContent>
                    <w:p w14:paraId="027B3C9A" w14:textId="61470902" w:rsidR="00FB6FD3" w:rsidRPr="005B5707" w:rsidRDefault="00FB6FD3" w:rsidP="00C45A40">
                      <w:pPr>
                        <w:jc w:val="right"/>
                        <w:rPr>
                          <w:rFonts w:ascii="Consolas" w:hAnsi="Consolas"/>
                        </w:rPr>
                      </w:pPr>
                      <w:r w:rsidRPr="005B5707">
                        <w:rPr>
                          <w:rFonts w:ascii="Consolas" w:hAnsi="Consolas"/>
                        </w:rPr>
                        <w:t>#define NOTE_A</w:t>
                      </w:r>
                      <w:r w:rsidRPr="005B5707">
                        <w:rPr>
                          <w:rFonts w:ascii="Consolas" w:hAnsi="Consolas"/>
                        </w:rPr>
                        <w:t>6  1760</w:t>
                      </w:r>
                    </w:p>
                    <w:p w14:paraId="7FACD173" w14:textId="77777777" w:rsidR="00FB6FD3" w:rsidRPr="005B5707" w:rsidRDefault="00FB6FD3" w:rsidP="00C45A40">
                      <w:pPr>
                        <w:spacing w:line="180" w:lineRule="auto"/>
                        <w:jc w:val="right"/>
                        <w:rPr>
                          <w:rFonts w:ascii="Consolas" w:hAnsi="Consolas"/>
                        </w:rPr>
                      </w:pPr>
                      <w:r w:rsidRPr="005B5707">
                        <w:rPr>
                          <w:rFonts w:ascii="Consolas" w:hAnsi="Consolas"/>
                        </w:rPr>
                        <w:t>#define NOTE_AS6 1865</w:t>
                      </w:r>
                    </w:p>
                    <w:p w14:paraId="23EC2E3A" w14:textId="77777777" w:rsidR="00FB6FD3" w:rsidRPr="005B5707" w:rsidRDefault="00FB6FD3" w:rsidP="00C45A40">
                      <w:pPr>
                        <w:spacing w:line="180" w:lineRule="auto"/>
                        <w:jc w:val="right"/>
                        <w:rPr>
                          <w:rFonts w:ascii="Consolas" w:hAnsi="Consolas"/>
                        </w:rPr>
                      </w:pPr>
                      <w:r w:rsidRPr="005B5707">
                        <w:rPr>
                          <w:rFonts w:ascii="Consolas" w:hAnsi="Consolas"/>
                        </w:rPr>
                        <w:t>#define NOTE_B6  1976</w:t>
                      </w:r>
                    </w:p>
                    <w:p w14:paraId="36B62DE1" w14:textId="77777777" w:rsidR="00FB6FD3" w:rsidRPr="005B5707" w:rsidRDefault="00FB6FD3" w:rsidP="00C45A40">
                      <w:pPr>
                        <w:spacing w:line="180" w:lineRule="auto"/>
                        <w:jc w:val="right"/>
                        <w:rPr>
                          <w:rFonts w:ascii="Consolas" w:hAnsi="Consolas"/>
                        </w:rPr>
                      </w:pPr>
                      <w:r w:rsidRPr="005B5707">
                        <w:rPr>
                          <w:rFonts w:ascii="Consolas" w:hAnsi="Consolas"/>
                        </w:rPr>
                        <w:t>#define NOTE_C7  2093</w:t>
                      </w:r>
                    </w:p>
                    <w:p w14:paraId="060ADD2B" w14:textId="77777777" w:rsidR="00FB6FD3" w:rsidRPr="005B5707" w:rsidRDefault="00FB6FD3" w:rsidP="00C45A40">
                      <w:pPr>
                        <w:spacing w:line="180" w:lineRule="auto"/>
                        <w:jc w:val="right"/>
                        <w:rPr>
                          <w:rFonts w:ascii="Consolas" w:hAnsi="Consolas"/>
                        </w:rPr>
                      </w:pPr>
                      <w:r w:rsidRPr="005B5707">
                        <w:rPr>
                          <w:rFonts w:ascii="Consolas" w:hAnsi="Consolas"/>
                        </w:rPr>
                        <w:t>#define NOTE_CS7 2217</w:t>
                      </w:r>
                    </w:p>
                    <w:p w14:paraId="69D37896" w14:textId="77777777" w:rsidR="00FB6FD3" w:rsidRPr="005B5707" w:rsidRDefault="00FB6FD3" w:rsidP="00C45A40">
                      <w:pPr>
                        <w:spacing w:line="180" w:lineRule="auto"/>
                        <w:jc w:val="right"/>
                        <w:rPr>
                          <w:rFonts w:ascii="Consolas" w:hAnsi="Consolas"/>
                        </w:rPr>
                      </w:pPr>
                      <w:r w:rsidRPr="005B5707">
                        <w:rPr>
                          <w:rFonts w:ascii="Consolas" w:hAnsi="Consolas"/>
                        </w:rPr>
                        <w:t>#define NOTE_D7  2349</w:t>
                      </w:r>
                    </w:p>
                    <w:p w14:paraId="70C5F4A5" w14:textId="77777777" w:rsidR="00FB6FD3" w:rsidRPr="005B5707" w:rsidRDefault="00FB6FD3" w:rsidP="00C45A40">
                      <w:pPr>
                        <w:spacing w:line="180" w:lineRule="auto"/>
                        <w:jc w:val="right"/>
                        <w:rPr>
                          <w:rFonts w:ascii="Consolas" w:hAnsi="Consolas"/>
                        </w:rPr>
                      </w:pPr>
                      <w:r w:rsidRPr="005B5707">
                        <w:rPr>
                          <w:rFonts w:ascii="Consolas" w:hAnsi="Consolas"/>
                        </w:rPr>
                        <w:t>#define NOTE_DS7 2489</w:t>
                      </w:r>
                    </w:p>
                    <w:p w14:paraId="75475C31" w14:textId="77777777" w:rsidR="00FB6FD3" w:rsidRPr="005B5707" w:rsidRDefault="00FB6FD3" w:rsidP="00C45A40">
                      <w:pPr>
                        <w:spacing w:line="180" w:lineRule="auto"/>
                        <w:jc w:val="right"/>
                        <w:rPr>
                          <w:rFonts w:ascii="Consolas" w:hAnsi="Consolas"/>
                        </w:rPr>
                      </w:pPr>
                      <w:r w:rsidRPr="005B5707">
                        <w:rPr>
                          <w:rFonts w:ascii="Consolas" w:hAnsi="Consolas"/>
                        </w:rPr>
                        <w:t>#define NOTE_E7  2637</w:t>
                      </w:r>
                    </w:p>
                    <w:p w14:paraId="4DA8C68D" w14:textId="77777777" w:rsidR="00FB6FD3" w:rsidRPr="005B5707" w:rsidRDefault="00FB6FD3" w:rsidP="00C45A40">
                      <w:pPr>
                        <w:spacing w:line="180" w:lineRule="auto"/>
                        <w:jc w:val="right"/>
                        <w:rPr>
                          <w:rFonts w:ascii="Consolas" w:hAnsi="Consolas"/>
                        </w:rPr>
                      </w:pPr>
                      <w:r w:rsidRPr="005B5707">
                        <w:rPr>
                          <w:rFonts w:ascii="Consolas" w:hAnsi="Consolas"/>
                        </w:rPr>
                        <w:t>#define NOTE_F7  2794</w:t>
                      </w:r>
                    </w:p>
                    <w:p w14:paraId="5ED5E7B6" w14:textId="77777777" w:rsidR="00FB6FD3" w:rsidRPr="005B5707" w:rsidRDefault="00FB6FD3" w:rsidP="00C45A40">
                      <w:pPr>
                        <w:spacing w:line="180" w:lineRule="auto"/>
                        <w:jc w:val="right"/>
                        <w:rPr>
                          <w:rFonts w:ascii="Consolas" w:hAnsi="Consolas"/>
                        </w:rPr>
                      </w:pPr>
                      <w:r w:rsidRPr="005B5707">
                        <w:rPr>
                          <w:rFonts w:ascii="Consolas" w:hAnsi="Consolas"/>
                        </w:rPr>
                        <w:t>#define NOTE_FS7 2960</w:t>
                      </w:r>
                    </w:p>
                    <w:p w14:paraId="4F271ED0" w14:textId="77777777" w:rsidR="00FB6FD3" w:rsidRPr="005B5707" w:rsidRDefault="00FB6FD3" w:rsidP="00C45A40">
                      <w:pPr>
                        <w:spacing w:line="180" w:lineRule="auto"/>
                        <w:jc w:val="right"/>
                        <w:rPr>
                          <w:rFonts w:ascii="Consolas" w:hAnsi="Consolas"/>
                        </w:rPr>
                      </w:pPr>
                      <w:r w:rsidRPr="005B5707">
                        <w:rPr>
                          <w:rFonts w:ascii="Consolas" w:hAnsi="Consolas"/>
                        </w:rPr>
                        <w:t>#define NOTE_G7  3136</w:t>
                      </w:r>
                    </w:p>
                    <w:p w14:paraId="2AD5E868" w14:textId="77777777" w:rsidR="00FB6FD3" w:rsidRPr="005B5707" w:rsidRDefault="00FB6FD3" w:rsidP="00C45A40">
                      <w:pPr>
                        <w:spacing w:line="180" w:lineRule="auto"/>
                        <w:jc w:val="right"/>
                        <w:rPr>
                          <w:rFonts w:ascii="Consolas" w:hAnsi="Consolas"/>
                        </w:rPr>
                      </w:pPr>
                      <w:r w:rsidRPr="005B5707">
                        <w:rPr>
                          <w:rFonts w:ascii="Consolas" w:hAnsi="Consolas"/>
                        </w:rPr>
                        <w:t>#define NOTE_GS7 3322</w:t>
                      </w:r>
                    </w:p>
                    <w:p w14:paraId="6B41A543" w14:textId="77777777" w:rsidR="00FB6FD3" w:rsidRPr="005B5707" w:rsidRDefault="00FB6FD3" w:rsidP="00C45A40">
                      <w:pPr>
                        <w:spacing w:line="180" w:lineRule="auto"/>
                        <w:jc w:val="right"/>
                        <w:rPr>
                          <w:rFonts w:ascii="Consolas" w:hAnsi="Consolas"/>
                        </w:rPr>
                      </w:pPr>
                      <w:r w:rsidRPr="005B5707">
                        <w:rPr>
                          <w:rFonts w:ascii="Consolas" w:hAnsi="Consolas"/>
                        </w:rPr>
                        <w:t>#define NOTE_A7  3520</w:t>
                      </w:r>
                    </w:p>
                    <w:p w14:paraId="506DE01E" w14:textId="77777777" w:rsidR="00FB6FD3" w:rsidRPr="005B5707" w:rsidRDefault="00FB6FD3" w:rsidP="00C45A40">
                      <w:pPr>
                        <w:spacing w:line="180" w:lineRule="auto"/>
                        <w:jc w:val="right"/>
                        <w:rPr>
                          <w:rFonts w:ascii="Consolas" w:hAnsi="Consolas"/>
                        </w:rPr>
                      </w:pPr>
                      <w:r w:rsidRPr="005B5707">
                        <w:rPr>
                          <w:rFonts w:ascii="Consolas" w:hAnsi="Consolas"/>
                        </w:rPr>
                        <w:t>#define NOTE_AS7 3729</w:t>
                      </w:r>
                    </w:p>
                    <w:p w14:paraId="223BC494" w14:textId="77777777" w:rsidR="00FB6FD3" w:rsidRPr="005B5707" w:rsidRDefault="00FB6FD3" w:rsidP="00C45A40">
                      <w:pPr>
                        <w:spacing w:line="180" w:lineRule="auto"/>
                        <w:jc w:val="right"/>
                        <w:rPr>
                          <w:rFonts w:ascii="Consolas" w:hAnsi="Consolas"/>
                        </w:rPr>
                      </w:pPr>
                      <w:r w:rsidRPr="005B5707">
                        <w:rPr>
                          <w:rFonts w:ascii="Consolas" w:hAnsi="Consolas"/>
                        </w:rPr>
                        <w:t>#define NOTE_B7  3951</w:t>
                      </w:r>
                    </w:p>
                    <w:p w14:paraId="69F127E5" w14:textId="77777777" w:rsidR="00FB6FD3" w:rsidRPr="005B5707" w:rsidRDefault="00FB6FD3" w:rsidP="00C45A40">
                      <w:pPr>
                        <w:spacing w:line="180" w:lineRule="auto"/>
                        <w:jc w:val="right"/>
                        <w:rPr>
                          <w:rFonts w:ascii="Consolas" w:hAnsi="Consolas"/>
                        </w:rPr>
                      </w:pPr>
                      <w:r w:rsidRPr="005B5707">
                        <w:rPr>
                          <w:rFonts w:ascii="Consolas" w:hAnsi="Consolas"/>
                        </w:rPr>
                        <w:t>#define NOTE_C8  4186</w:t>
                      </w:r>
                    </w:p>
                    <w:p w14:paraId="63947CFE" w14:textId="77777777" w:rsidR="00FB6FD3" w:rsidRPr="005B5707" w:rsidRDefault="00FB6FD3" w:rsidP="00C45A40">
                      <w:pPr>
                        <w:spacing w:line="180" w:lineRule="auto"/>
                        <w:jc w:val="right"/>
                        <w:rPr>
                          <w:rFonts w:ascii="Consolas" w:hAnsi="Consolas"/>
                        </w:rPr>
                      </w:pPr>
                      <w:r w:rsidRPr="005B5707">
                        <w:rPr>
                          <w:rFonts w:ascii="Consolas" w:hAnsi="Consolas"/>
                        </w:rPr>
                        <w:t>#define NOTE_CS8 4435</w:t>
                      </w:r>
                    </w:p>
                    <w:p w14:paraId="528BFF54" w14:textId="77777777" w:rsidR="00FB6FD3" w:rsidRPr="005B5707" w:rsidRDefault="00FB6FD3" w:rsidP="00C45A40">
                      <w:pPr>
                        <w:spacing w:line="180" w:lineRule="auto"/>
                        <w:jc w:val="right"/>
                        <w:rPr>
                          <w:rFonts w:ascii="Consolas" w:hAnsi="Consolas"/>
                        </w:rPr>
                      </w:pPr>
                      <w:r w:rsidRPr="005B5707">
                        <w:rPr>
                          <w:rFonts w:ascii="Consolas" w:hAnsi="Consolas"/>
                        </w:rPr>
                        <w:t>#define NOTE_D8  4699</w:t>
                      </w:r>
                    </w:p>
                    <w:p w14:paraId="5FCF184C" w14:textId="77777777" w:rsidR="00FB6FD3" w:rsidRPr="005B5707" w:rsidRDefault="00FB6FD3" w:rsidP="00C45A40">
                      <w:pPr>
                        <w:spacing w:line="180" w:lineRule="auto"/>
                        <w:jc w:val="right"/>
                        <w:rPr>
                          <w:rFonts w:ascii="Consolas" w:hAnsi="Consolas"/>
                        </w:rPr>
                      </w:pPr>
                      <w:r w:rsidRPr="005B5707">
                        <w:rPr>
                          <w:rFonts w:ascii="Consolas" w:hAnsi="Consolas"/>
                        </w:rPr>
                        <w:t>#define NOTE_DS8 4978</w:t>
                      </w:r>
                    </w:p>
                    <w:p w14:paraId="26E41332" w14:textId="77777777" w:rsidR="00FB6FD3" w:rsidRDefault="00FB6FD3" w:rsidP="00C45A40">
                      <w:pPr>
                        <w:jc w:val="right"/>
                      </w:pPr>
                    </w:p>
                  </w:txbxContent>
                </v:textbox>
              </v:shape>
            </w:pict>
          </mc:Fallback>
        </mc:AlternateContent>
      </w:r>
      <w:r w:rsidR="00984C6A" w:rsidRPr="005B5707">
        <w:rPr>
          <w:rFonts w:ascii="Consolas" w:hAnsi="Consolas"/>
        </w:rPr>
        <w:t>#define NOTE_GS1 52</w:t>
      </w:r>
    </w:p>
    <w:p w14:paraId="3B8BF1DC" w14:textId="5371C5F5" w:rsidR="00984C6A" w:rsidRPr="005B5707" w:rsidRDefault="00984C6A" w:rsidP="005B5707">
      <w:pPr>
        <w:spacing w:line="180" w:lineRule="auto"/>
        <w:rPr>
          <w:rFonts w:ascii="Consolas" w:hAnsi="Consolas"/>
        </w:rPr>
      </w:pPr>
      <w:r w:rsidRPr="005B5707">
        <w:rPr>
          <w:rFonts w:ascii="Consolas" w:hAnsi="Consolas"/>
        </w:rPr>
        <w:t>#define NOTE_A1  55</w:t>
      </w:r>
    </w:p>
    <w:p w14:paraId="5FE6BF96" w14:textId="4C613560" w:rsidR="00EE7754" w:rsidRPr="005B5707" w:rsidRDefault="00984C6A" w:rsidP="00EE7754">
      <w:pPr>
        <w:spacing w:line="180" w:lineRule="auto"/>
        <w:rPr>
          <w:rFonts w:ascii="Consolas" w:hAnsi="Consolas"/>
        </w:rPr>
      </w:pPr>
      <w:r w:rsidRPr="005B5707">
        <w:rPr>
          <w:rFonts w:ascii="Consolas" w:hAnsi="Consolas"/>
        </w:rPr>
        <w:t>#define NOTE_G3  196</w:t>
      </w:r>
    </w:p>
    <w:p w14:paraId="279AA306" w14:textId="22AF36BF" w:rsidR="00984C6A" w:rsidRPr="005B5707" w:rsidRDefault="00984C6A" w:rsidP="005B5707">
      <w:pPr>
        <w:spacing w:line="180" w:lineRule="auto"/>
        <w:rPr>
          <w:rFonts w:ascii="Consolas" w:hAnsi="Consolas"/>
        </w:rPr>
      </w:pPr>
      <w:r w:rsidRPr="005B5707">
        <w:rPr>
          <w:rFonts w:ascii="Consolas" w:hAnsi="Consolas"/>
        </w:rPr>
        <w:t>#define NOTE_A3  220</w:t>
      </w:r>
    </w:p>
    <w:p w14:paraId="726CDAB1" w14:textId="5403FEDB" w:rsidR="00984C6A" w:rsidRPr="005B5707" w:rsidRDefault="00984C6A" w:rsidP="005B5707">
      <w:pPr>
        <w:spacing w:line="180" w:lineRule="auto"/>
        <w:rPr>
          <w:rFonts w:ascii="Consolas" w:hAnsi="Consolas"/>
        </w:rPr>
      </w:pPr>
      <w:r w:rsidRPr="005B5707">
        <w:rPr>
          <w:rFonts w:ascii="Consolas" w:hAnsi="Consolas"/>
        </w:rPr>
        <w:t>#define NOTE_AS3 233</w:t>
      </w:r>
    </w:p>
    <w:p w14:paraId="550EBD5F" w14:textId="6762C40A" w:rsidR="00984C6A" w:rsidRPr="005B5707" w:rsidRDefault="00984C6A" w:rsidP="005B5707">
      <w:pPr>
        <w:spacing w:line="180" w:lineRule="auto"/>
        <w:rPr>
          <w:rFonts w:ascii="Consolas" w:hAnsi="Consolas"/>
        </w:rPr>
      </w:pPr>
      <w:r w:rsidRPr="005B5707">
        <w:rPr>
          <w:rFonts w:ascii="Consolas" w:hAnsi="Consolas"/>
        </w:rPr>
        <w:t>#define NOTE_B3  247</w:t>
      </w:r>
    </w:p>
    <w:p w14:paraId="3183D621" w14:textId="77777777" w:rsidR="00984C6A" w:rsidRPr="005B5707" w:rsidRDefault="00984C6A" w:rsidP="005B5707">
      <w:pPr>
        <w:spacing w:line="180" w:lineRule="auto"/>
        <w:rPr>
          <w:rFonts w:ascii="Consolas" w:hAnsi="Consolas"/>
        </w:rPr>
      </w:pPr>
      <w:r w:rsidRPr="005B5707">
        <w:rPr>
          <w:rFonts w:ascii="Consolas" w:hAnsi="Consolas"/>
        </w:rPr>
        <w:t>#define NOTE_C4  262</w:t>
      </w:r>
    </w:p>
    <w:p w14:paraId="29BA8A0E" w14:textId="77777777" w:rsidR="00984C6A" w:rsidRPr="005B5707" w:rsidRDefault="00984C6A" w:rsidP="005B5707">
      <w:pPr>
        <w:spacing w:line="180" w:lineRule="auto"/>
        <w:rPr>
          <w:rFonts w:ascii="Consolas" w:hAnsi="Consolas"/>
        </w:rPr>
      </w:pPr>
      <w:r w:rsidRPr="005B5707">
        <w:rPr>
          <w:rFonts w:ascii="Consolas" w:hAnsi="Consolas"/>
        </w:rPr>
        <w:t>#define NOTE_CS4 277</w:t>
      </w:r>
    </w:p>
    <w:p w14:paraId="744EFB4C" w14:textId="77777777" w:rsidR="00984C6A" w:rsidRPr="005B5707" w:rsidRDefault="00984C6A" w:rsidP="005B5707">
      <w:pPr>
        <w:spacing w:line="180" w:lineRule="auto"/>
        <w:rPr>
          <w:rFonts w:ascii="Consolas" w:hAnsi="Consolas"/>
        </w:rPr>
      </w:pPr>
      <w:r w:rsidRPr="005B5707">
        <w:rPr>
          <w:rFonts w:ascii="Consolas" w:hAnsi="Consolas"/>
        </w:rPr>
        <w:t>#define NOTE_D4  294</w:t>
      </w:r>
    </w:p>
    <w:p w14:paraId="150B8600" w14:textId="77777777" w:rsidR="00984C6A" w:rsidRPr="005B5707" w:rsidRDefault="00984C6A" w:rsidP="005B5707">
      <w:pPr>
        <w:spacing w:line="180" w:lineRule="auto"/>
        <w:rPr>
          <w:rFonts w:ascii="Consolas" w:hAnsi="Consolas"/>
        </w:rPr>
      </w:pPr>
      <w:r w:rsidRPr="005B5707">
        <w:rPr>
          <w:rFonts w:ascii="Consolas" w:hAnsi="Consolas"/>
        </w:rPr>
        <w:t>#define NOTE_DS4 311</w:t>
      </w:r>
    </w:p>
    <w:p w14:paraId="76207D59" w14:textId="77777777" w:rsidR="00984C6A" w:rsidRPr="005B5707" w:rsidRDefault="00984C6A" w:rsidP="005B5707">
      <w:pPr>
        <w:spacing w:line="180" w:lineRule="auto"/>
        <w:rPr>
          <w:rFonts w:ascii="Consolas" w:hAnsi="Consolas"/>
        </w:rPr>
      </w:pPr>
      <w:r w:rsidRPr="005B5707">
        <w:rPr>
          <w:rFonts w:ascii="Consolas" w:hAnsi="Consolas"/>
        </w:rPr>
        <w:t>#define NOTE_E4  330</w:t>
      </w:r>
    </w:p>
    <w:p w14:paraId="5775A6E2" w14:textId="77777777" w:rsidR="00984C6A" w:rsidRPr="005B5707" w:rsidRDefault="00984C6A" w:rsidP="005B5707">
      <w:pPr>
        <w:spacing w:line="180" w:lineRule="auto"/>
        <w:rPr>
          <w:rFonts w:ascii="Consolas" w:hAnsi="Consolas"/>
        </w:rPr>
      </w:pPr>
      <w:r w:rsidRPr="005B5707">
        <w:rPr>
          <w:rFonts w:ascii="Consolas" w:hAnsi="Consolas"/>
        </w:rPr>
        <w:t>#define NOTE_F4  349</w:t>
      </w:r>
    </w:p>
    <w:p w14:paraId="57900723" w14:textId="77777777" w:rsidR="00984C6A" w:rsidRPr="005B5707" w:rsidRDefault="00984C6A" w:rsidP="005B5707">
      <w:pPr>
        <w:spacing w:line="180" w:lineRule="auto"/>
        <w:rPr>
          <w:rFonts w:ascii="Consolas" w:hAnsi="Consolas"/>
        </w:rPr>
      </w:pPr>
      <w:r w:rsidRPr="005B5707">
        <w:rPr>
          <w:rFonts w:ascii="Consolas" w:hAnsi="Consolas"/>
        </w:rPr>
        <w:t>#define NOTE_FS4 370</w:t>
      </w:r>
    </w:p>
    <w:p w14:paraId="4B6EBE27" w14:textId="77777777" w:rsidR="00984C6A" w:rsidRPr="005B5707" w:rsidRDefault="00984C6A" w:rsidP="005B5707">
      <w:pPr>
        <w:spacing w:line="180" w:lineRule="auto"/>
        <w:rPr>
          <w:rFonts w:ascii="Consolas" w:hAnsi="Consolas"/>
        </w:rPr>
      </w:pPr>
      <w:r w:rsidRPr="005B5707">
        <w:rPr>
          <w:rFonts w:ascii="Consolas" w:hAnsi="Consolas"/>
        </w:rPr>
        <w:t>#define NOTE_G4  392</w:t>
      </w:r>
    </w:p>
    <w:p w14:paraId="7281C258" w14:textId="77777777" w:rsidR="00984C6A" w:rsidRPr="005B5707" w:rsidRDefault="00984C6A" w:rsidP="005B5707">
      <w:pPr>
        <w:spacing w:line="180" w:lineRule="auto"/>
        <w:rPr>
          <w:rFonts w:ascii="Consolas" w:hAnsi="Consolas"/>
        </w:rPr>
      </w:pPr>
      <w:r w:rsidRPr="005B5707">
        <w:rPr>
          <w:rFonts w:ascii="Consolas" w:hAnsi="Consolas"/>
        </w:rPr>
        <w:t>#define NOTE_GS4 415</w:t>
      </w:r>
    </w:p>
    <w:p w14:paraId="07DD10C6" w14:textId="77777777" w:rsidR="00C45A40" w:rsidRPr="005B5707" w:rsidRDefault="00C45A40" w:rsidP="00C45A40">
      <w:pPr>
        <w:spacing w:line="180" w:lineRule="auto"/>
        <w:rPr>
          <w:rFonts w:ascii="Consolas" w:hAnsi="Consolas"/>
        </w:rPr>
      </w:pPr>
      <w:r w:rsidRPr="005B5707">
        <w:rPr>
          <w:rFonts w:ascii="Consolas" w:hAnsi="Consolas"/>
        </w:rPr>
        <w:t>#define NOTE_A4  440</w:t>
      </w:r>
    </w:p>
    <w:p w14:paraId="46D925D1" w14:textId="77777777" w:rsidR="00C45A40" w:rsidRPr="005B5707" w:rsidRDefault="00C45A40" w:rsidP="00C45A40">
      <w:pPr>
        <w:spacing w:line="180" w:lineRule="auto"/>
        <w:rPr>
          <w:rFonts w:ascii="Consolas" w:hAnsi="Consolas"/>
        </w:rPr>
      </w:pPr>
      <w:r w:rsidRPr="005B5707">
        <w:rPr>
          <w:rFonts w:ascii="Consolas" w:hAnsi="Consolas"/>
        </w:rPr>
        <w:t>#define NOTE_AS4 466</w:t>
      </w:r>
    </w:p>
    <w:p w14:paraId="138C8B03" w14:textId="77777777" w:rsidR="00C45A40" w:rsidRPr="005B5707" w:rsidRDefault="00C45A40" w:rsidP="00C45A40">
      <w:pPr>
        <w:spacing w:line="180" w:lineRule="auto"/>
        <w:rPr>
          <w:rFonts w:ascii="Consolas" w:hAnsi="Consolas"/>
        </w:rPr>
      </w:pPr>
      <w:r w:rsidRPr="005B5707">
        <w:rPr>
          <w:rFonts w:ascii="Consolas" w:hAnsi="Consolas"/>
        </w:rPr>
        <w:t>#define NOTE_B4  494</w:t>
      </w:r>
    </w:p>
    <w:p w14:paraId="11BD9B87" w14:textId="77777777" w:rsidR="00C45A40" w:rsidRPr="005B5707" w:rsidRDefault="00C45A40" w:rsidP="00C45A40">
      <w:pPr>
        <w:spacing w:line="180" w:lineRule="auto"/>
        <w:rPr>
          <w:rFonts w:ascii="Consolas" w:hAnsi="Consolas"/>
        </w:rPr>
      </w:pPr>
      <w:r w:rsidRPr="005B5707">
        <w:rPr>
          <w:rFonts w:ascii="Consolas" w:hAnsi="Consolas"/>
        </w:rPr>
        <w:t>#define NOTE_C5  523</w:t>
      </w:r>
    </w:p>
    <w:p w14:paraId="1D7D443B" w14:textId="77777777" w:rsidR="00C45A40" w:rsidRPr="005B5707" w:rsidRDefault="00C45A40" w:rsidP="00C45A40">
      <w:pPr>
        <w:spacing w:line="180" w:lineRule="auto"/>
        <w:rPr>
          <w:rFonts w:ascii="Consolas" w:hAnsi="Consolas"/>
        </w:rPr>
      </w:pPr>
      <w:r w:rsidRPr="005B5707">
        <w:rPr>
          <w:rFonts w:ascii="Consolas" w:hAnsi="Consolas"/>
        </w:rPr>
        <w:t>#define NOTE_CS5 554</w:t>
      </w:r>
    </w:p>
    <w:p w14:paraId="13116FD3" w14:textId="080211C3" w:rsidR="00E84666" w:rsidRDefault="00E84666" w:rsidP="005B5707">
      <w:pPr>
        <w:spacing w:line="180" w:lineRule="auto"/>
        <w:rPr>
          <w:rFonts w:ascii="Consolas" w:hAnsi="Consolas"/>
        </w:rPr>
      </w:pPr>
    </w:p>
    <w:p w14:paraId="37EF09AB" w14:textId="77777777" w:rsidR="00E84666" w:rsidRPr="005B5707" w:rsidRDefault="00E84666" w:rsidP="005B5707">
      <w:pPr>
        <w:spacing w:line="180" w:lineRule="auto"/>
        <w:rPr>
          <w:rFonts w:ascii="Consolas" w:hAnsi="Consolas"/>
        </w:rPr>
      </w:pPr>
    </w:p>
    <w:p w14:paraId="61549D01" w14:textId="26B91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PushingBox</w:t>
      </w:r>
      <w:proofErr w:type="spellEnd"/>
      <w:r w:rsidRPr="005B5707">
        <w:rPr>
          <w:rFonts w:ascii="Consolas" w:hAnsi="Consolas"/>
        </w:rPr>
        <w:t xml:space="preserve"> Scenario </w:t>
      </w:r>
      <w:proofErr w:type="spellStart"/>
      <w:r w:rsidRPr="005B5707">
        <w:rPr>
          <w:rFonts w:ascii="Consolas" w:hAnsi="Consolas"/>
        </w:rPr>
        <w:t>DeviceID</w:t>
      </w:r>
      <w:proofErr w:type="spellEnd"/>
      <w:r w:rsidRPr="005B5707">
        <w:rPr>
          <w:rFonts w:ascii="Consolas" w:hAnsi="Consolas"/>
        </w:rPr>
        <w:t>:</w:t>
      </w:r>
    </w:p>
    <w:p w14:paraId="06181AF7" w14:textId="5357D131" w:rsidR="00984C6A" w:rsidRPr="005B5707" w:rsidRDefault="00984C6A" w:rsidP="005B5707">
      <w:pPr>
        <w:spacing w:line="180" w:lineRule="auto"/>
        <w:rPr>
          <w:rFonts w:ascii="Consolas" w:hAnsi="Consolas"/>
        </w:rPr>
      </w:pPr>
      <w:r w:rsidRPr="005B5707">
        <w:rPr>
          <w:rFonts w:ascii="Consolas" w:hAnsi="Consolas"/>
        </w:rPr>
        <w:t xml:space="preserve">char </w:t>
      </w:r>
      <w:proofErr w:type="spellStart"/>
      <w:r w:rsidRPr="005B5707">
        <w:rPr>
          <w:rFonts w:ascii="Consolas" w:hAnsi="Consolas"/>
        </w:rPr>
        <w:t>devid</w:t>
      </w:r>
      <w:proofErr w:type="spellEnd"/>
      <w:r w:rsidRPr="005B5707">
        <w:rPr>
          <w:rFonts w:ascii="Consolas" w:hAnsi="Consolas"/>
        </w:rPr>
        <w:t>[] = "v29410E458598D6A";</w:t>
      </w:r>
    </w:p>
    <w:p w14:paraId="567B32CA" w14:textId="71DC379A" w:rsidR="00984C6A" w:rsidRPr="005B5707" w:rsidRDefault="00984C6A" w:rsidP="005B5707">
      <w:pPr>
        <w:spacing w:line="180" w:lineRule="auto"/>
        <w:rPr>
          <w:rFonts w:ascii="Consolas" w:hAnsi="Consolas"/>
        </w:rPr>
      </w:pPr>
      <w:r w:rsidRPr="005B5707">
        <w:rPr>
          <w:rFonts w:ascii="Consolas" w:hAnsi="Consolas"/>
        </w:rPr>
        <w:t xml:space="preserve">  </w:t>
      </w:r>
    </w:p>
    <w:p w14:paraId="4F5849AC" w14:textId="77777777" w:rsidR="00984C6A" w:rsidRPr="005B5707" w:rsidRDefault="00984C6A" w:rsidP="005B5707">
      <w:pPr>
        <w:spacing w:line="180" w:lineRule="auto"/>
        <w:rPr>
          <w:rFonts w:ascii="Consolas" w:hAnsi="Consolas"/>
        </w:rPr>
      </w:pPr>
      <w:r w:rsidRPr="005B5707">
        <w:rPr>
          <w:rFonts w:ascii="Consolas" w:hAnsi="Consolas"/>
        </w:rPr>
        <w:t xml:space="preserve">char </w:t>
      </w:r>
      <w:proofErr w:type="spellStart"/>
      <w:r w:rsidRPr="005B5707">
        <w:rPr>
          <w:rFonts w:ascii="Consolas" w:hAnsi="Consolas"/>
        </w:rPr>
        <w:t>serverName</w:t>
      </w:r>
      <w:proofErr w:type="spellEnd"/>
      <w:r w:rsidRPr="005B5707">
        <w:rPr>
          <w:rFonts w:ascii="Consolas" w:hAnsi="Consolas"/>
        </w:rPr>
        <w:t>[] = "api.pushingbox.com";</w:t>
      </w:r>
    </w:p>
    <w:p w14:paraId="090F209B" w14:textId="77777777" w:rsidR="00984C6A" w:rsidRPr="005B5707" w:rsidRDefault="00984C6A" w:rsidP="005B5707">
      <w:pPr>
        <w:spacing w:line="180" w:lineRule="auto"/>
        <w:rPr>
          <w:rFonts w:ascii="Consolas" w:hAnsi="Consolas"/>
        </w:rPr>
      </w:pPr>
      <w:proofErr w:type="spellStart"/>
      <w:r w:rsidRPr="005B5707">
        <w:rPr>
          <w:rFonts w:ascii="Consolas" w:hAnsi="Consolas"/>
        </w:rPr>
        <w:t>boolean</w:t>
      </w:r>
      <w:proofErr w:type="spellEnd"/>
      <w:r w:rsidRPr="005B5707">
        <w:rPr>
          <w:rFonts w:ascii="Consolas" w:hAnsi="Consolas"/>
        </w:rPr>
        <w:t xml:space="preserve"> DEBUG = true;</w:t>
      </w:r>
    </w:p>
    <w:p w14:paraId="24629AF9" w14:textId="77777777" w:rsidR="00984C6A" w:rsidRPr="005B5707" w:rsidRDefault="00984C6A" w:rsidP="005B5707">
      <w:pPr>
        <w:spacing w:line="180" w:lineRule="auto"/>
        <w:rPr>
          <w:rFonts w:ascii="Consolas" w:hAnsi="Consolas"/>
        </w:rPr>
      </w:pPr>
      <w:r w:rsidRPr="005B5707">
        <w:rPr>
          <w:rFonts w:ascii="Consolas" w:hAnsi="Consolas"/>
        </w:rPr>
        <w:t>#include &lt;</w:t>
      </w:r>
      <w:proofErr w:type="spellStart"/>
      <w:r w:rsidRPr="005B5707">
        <w:rPr>
          <w:rFonts w:ascii="Consolas" w:hAnsi="Consolas"/>
        </w:rPr>
        <w:t>Bridge.h</w:t>
      </w:r>
      <w:proofErr w:type="spellEnd"/>
      <w:r w:rsidRPr="005B5707">
        <w:rPr>
          <w:rFonts w:ascii="Consolas" w:hAnsi="Consolas"/>
        </w:rPr>
        <w:t>&gt;</w:t>
      </w:r>
    </w:p>
    <w:p w14:paraId="75E012ED" w14:textId="77777777" w:rsidR="00984C6A" w:rsidRPr="005B5707" w:rsidRDefault="00984C6A" w:rsidP="005B5707">
      <w:pPr>
        <w:spacing w:line="180" w:lineRule="auto"/>
        <w:rPr>
          <w:rFonts w:ascii="Consolas" w:hAnsi="Consolas"/>
        </w:rPr>
      </w:pPr>
      <w:r w:rsidRPr="005B5707">
        <w:rPr>
          <w:rFonts w:ascii="Consolas" w:hAnsi="Consolas"/>
        </w:rPr>
        <w:t>#include &lt;</w:t>
      </w:r>
      <w:proofErr w:type="spellStart"/>
      <w:r w:rsidRPr="005B5707">
        <w:rPr>
          <w:rFonts w:ascii="Consolas" w:hAnsi="Consolas"/>
        </w:rPr>
        <w:t>HttpClient.h</w:t>
      </w:r>
      <w:proofErr w:type="spellEnd"/>
      <w:r w:rsidRPr="005B5707">
        <w:rPr>
          <w:rFonts w:ascii="Consolas" w:hAnsi="Consolas"/>
        </w:rPr>
        <w:t>&gt;</w:t>
      </w:r>
    </w:p>
    <w:p w14:paraId="30431173" w14:textId="77777777" w:rsidR="00984C6A" w:rsidRPr="005B5707" w:rsidRDefault="00984C6A" w:rsidP="005B5707">
      <w:pPr>
        <w:spacing w:line="180" w:lineRule="auto"/>
        <w:rPr>
          <w:rFonts w:ascii="Consolas" w:hAnsi="Consolas"/>
        </w:rPr>
      </w:pPr>
    </w:p>
    <w:p w14:paraId="000CDF9D" w14:textId="7E694FF2" w:rsidR="00984C6A" w:rsidRPr="005B5707" w:rsidRDefault="00984C6A" w:rsidP="005B5707">
      <w:pPr>
        <w:spacing w:line="180" w:lineRule="auto"/>
        <w:rPr>
          <w:rFonts w:ascii="Consolas" w:hAnsi="Consolas"/>
        </w:rPr>
      </w:pPr>
      <w:r w:rsidRPr="005B5707">
        <w:rPr>
          <w:rFonts w:ascii="Consolas" w:hAnsi="Consolas"/>
        </w:rPr>
        <w:t xml:space="preserve">void setup() {   </w:t>
      </w:r>
    </w:p>
    <w:p w14:paraId="08EB3D8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3A39C43" w14:textId="77777777" w:rsidR="00984C6A" w:rsidRPr="005B5707" w:rsidRDefault="00984C6A" w:rsidP="005B5707">
      <w:pPr>
        <w:spacing w:line="180" w:lineRule="auto"/>
        <w:rPr>
          <w:rFonts w:ascii="Consolas" w:hAnsi="Consolas"/>
        </w:rPr>
      </w:pPr>
      <w:r w:rsidRPr="005B5707">
        <w:rPr>
          <w:rFonts w:ascii="Consolas" w:hAnsi="Consolas"/>
        </w:rPr>
        <w:t xml:space="preserve">  // put your setup code here, to run once:</w:t>
      </w:r>
    </w:p>
    <w:p w14:paraId="76AE9D62" w14:textId="77777777" w:rsidR="00984C6A" w:rsidRPr="005B5707" w:rsidRDefault="00984C6A" w:rsidP="005B5707">
      <w:pPr>
        <w:spacing w:line="180" w:lineRule="auto"/>
        <w:rPr>
          <w:rFonts w:ascii="Consolas" w:hAnsi="Consolas"/>
        </w:rPr>
      </w:pPr>
      <w:r w:rsidRPr="005B5707">
        <w:rPr>
          <w:rFonts w:ascii="Consolas" w:hAnsi="Consolas"/>
        </w:rPr>
        <w:t xml:space="preserve">  //Set the pins as input and output:</w:t>
      </w:r>
    </w:p>
    <w:p w14:paraId="23D8A793"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pinMode</w:t>
      </w:r>
      <w:proofErr w:type="spellEnd"/>
      <w:r w:rsidRPr="005B5707">
        <w:rPr>
          <w:rFonts w:ascii="Consolas" w:hAnsi="Consolas"/>
        </w:rPr>
        <w:t>(</w:t>
      </w:r>
      <w:proofErr w:type="spellStart"/>
      <w:r w:rsidRPr="005B5707">
        <w:rPr>
          <w:rFonts w:ascii="Consolas" w:hAnsi="Consolas"/>
        </w:rPr>
        <w:t>sound,INPUT</w:t>
      </w:r>
      <w:proofErr w:type="spellEnd"/>
      <w:r w:rsidRPr="005B5707">
        <w:rPr>
          <w:rFonts w:ascii="Consolas" w:hAnsi="Consolas"/>
        </w:rPr>
        <w:t>);</w:t>
      </w:r>
    </w:p>
    <w:p w14:paraId="49A16654"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pinMode</w:t>
      </w:r>
      <w:proofErr w:type="spellEnd"/>
      <w:r w:rsidRPr="005B5707">
        <w:rPr>
          <w:rFonts w:ascii="Consolas" w:hAnsi="Consolas"/>
        </w:rPr>
        <w:t>(LED,OUTPUT);</w:t>
      </w:r>
    </w:p>
    <w:p w14:paraId="4FDF79A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pinMode</w:t>
      </w:r>
      <w:proofErr w:type="spellEnd"/>
      <w:r w:rsidRPr="005B5707">
        <w:rPr>
          <w:rFonts w:ascii="Consolas" w:hAnsi="Consolas"/>
        </w:rPr>
        <w:t>(led2,OUTPUT);</w:t>
      </w:r>
    </w:p>
    <w:p w14:paraId="4B4A22E1"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Bridge.begin</w:t>
      </w:r>
      <w:proofErr w:type="spellEnd"/>
      <w:r w:rsidRPr="005B5707">
        <w:rPr>
          <w:rFonts w:ascii="Consolas" w:hAnsi="Consolas"/>
        </w:rPr>
        <w:t>();</w:t>
      </w:r>
    </w:p>
    <w:p w14:paraId="7628E235"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pinMode</w:t>
      </w:r>
      <w:proofErr w:type="spellEnd"/>
      <w:r w:rsidRPr="005B5707">
        <w:rPr>
          <w:rFonts w:ascii="Consolas" w:hAnsi="Consolas"/>
        </w:rPr>
        <w:t>(led3,OUTPUT);</w:t>
      </w:r>
    </w:p>
    <w:p w14:paraId="197B0E9B"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20EC13D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pinMode</w:t>
      </w:r>
      <w:proofErr w:type="spellEnd"/>
      <w:r w:rsidRPr="005B5707">
        <w:rPr>
          <w:rFonts w:ascii="Consolas" w:hAnsi="Consolas"/>
        </w:rPr>
        <w:t>(</w:t>
      </w:r>
      <w:proofErr w:type="spellStart"/>
      <w:r w:rsidRPr="005B5707">
        <w:rPr>
          <w:rFonts w:ascii="Consolas" w:hAnsi="Consolas"/>
        </w:rPr>
        <w:t>tempValue,INPUT</w:t>
      </w:r>
      <w:proofErr w:type="spellEnd"/>
      <w:r w:rsidRPr="005B5707">
        <w:rPr>
          <w:rFonts w:ascii="Consolas" w:hAnsi="Consolas"/>
        </w:rPr>
        <w:t>);</w:t>
      </w:r>
    </w:p>
    <w:p w14:paraId="1BC12C05"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Serial.begin</w:t>
      </w:r>
      <w:proofErr w:type="spellEnd"/>
      <w:r w:rsidRPr="005B5707">
        <w:rPr>
          <w:rFonts w:ascii="Consolas" w:hAnsi="Consolas"/>
        </w:rPr>
        <w:t>(115200);</w:t>
      </w:r>
    </w:p>
    <w:p w14:paraId="5CC26F4A"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Serial.begin</w:t>
      </w:r>
      <w:proofErr w:type="spellEnd"/>
      <w:r w:rsidRPr="005B5707">
        <w:rPr>
          <w:rFonts w:ascii="Consolas" w:hAnsi="Consolas"/>
        </w:rPr>
        <w:t>(9600);</w:t>
      </w:r>
    </w:p>
    <w:p w14:paraId="369D4DC3" w14:textId="537129B2" w:rsidR="00984C6A" w:rsidRPr="005B5707" w:rsidRDefault="00984C6A" w:rsidP="005B5707">
      <w:pPr>
        <w:spacing w:line="180" w:lineRule="auto"/>
        <w:rPr>
          <w:rFonts w:ascii="Consolas" w:hAnsi="Consolas"/>
        </w:rPr>
      </w:pPr>
      <w:r w:rsidRPr="005B5707">
        <w:rPr>
          <w:rFonts w:ascii="Consolas" w:hAnsi="Consolas"/>
        </w:rPr>
        <w:t xml:space="preserve">   while (!Serial); // wait for a serial connection</w:t>
      </w:r>
    </w:p>
    <w:p w14:paraId="4BBD0011" w14:textId="77777777" w:rsidR="00984C6A" w:rsidRPr="005B5707" w:rsidRDefault="00984C6A" w:rsidP="005B5707">
      <w:pPr>
        <w:spacing w:line="180" w:lineRule="auto"/>
        <w:rPr>
          <w:rFonts w:ascii="Consolas" w:hAnsi="Consolas"/>
        </w:rPr>
      </w:pPr>
      <w:r w:rsidRPr="005B5707">
        <w:rPr>
          <w:rFonts w:ascii="Consolas" w:hAnsi="Consolas"/>
        </w:rPr>
        <w:t>}</w:t>
      </w:r>
    </w:p>
    <w:p w14:paraId="2CB857EE" w14:textId="77777777" w:rsidR="00984C6A" w:rsidRPr="005B5707" w:rsidRDefault="00984C6A" w:rsidP="005B5707">
      <w:pPr>
        <w:spacing w:line="180" w:lineRule="auto"/>
        <w:rPr>
          <w:rFonts w:ascii="Consolas" w:hAnsi="Consolas"/>
        </w:rPr>
      </w:pPr>
    </w:p>
    <w:p w14:paraId="257C277B" w14:textId="77777777" w:rsidR="00295B9D" w:rsidRDefault="00984C6A" w:rsidP="005B5707">
      <w:pPr>
        <w:spacing w:line="180" w:lineRule="auto"/>
        <w:rPr>
          <w:rFonts w:ascii="Consolas" w:hAnsi="Consolas"/>
        </w:rPr>
      </w:pPr>
      <w:r w:rsidRPr="005B5707">
        <w:rPr>
          <w:rFonts w:ascii="Consolas" w:hAnsi="Consolas"/>
        </w:rPr>
        <w:t>void loop() {</w:t>
      </w:r>
    </w:p>
    <w:p w14:paraId="4B33D692" w14:textId="76152D6A" w:rsidR="00984C6A" w:rsidRPr="005B5707" w:rsidRDefault="00984C6A" w:rsidP="005B5707">
      <w:pPr>
        <w:spacing w:line="180" w:lineRule="auto"/>
        <w:rPr>
          <w:rFonts w:ascii="Consolas" w:hAnsi="Consolas"/>
        </w:rPr>
      </w:pPr>
      <w:r w:rsidRPr="005B5707">
        <w:rPr>
          <w:rFonts w:ascii="Consolas" w:hAnsi="Consolas"/>
        </w:rPr>
        <w:t xml:space="preserve">  </w:t>
      </w:r>
    </w:p>
    <w:p w14:paraId="1EBB738F" w14:textId="77777777" w:rsidR="00984C6A" w:rsidRPr="005B5707" w:rsidRDefault="00984C6A" w:rsidP="005B5707">
      <w:pPr>
        <w:spacing w:line="180" w:lineRule="auto"/>
        <w:rPr>
          <w:rFonts w:ascii="Consolas" w:hAnsi="Consolas"/>
        </w:rPr>
      </w:pPr>
      <w:r w:rsidRPr="005B5707">
        <w:rPr>
          <w:rFonts w:ascii="Consolas" w:hAnsi="Consolas"/>
        </w:rPr>
        <w:t xml:space="preserve">   // Initialize the client library</w:t>
      </w:r>
    </w:p>
    <w:p w14:paraId="184D0A98"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HttpClient</w:t>
      </w:r>
      <w:proofErr w:type="spellEnd"/>
      <w:r w:rsidRPr="005B5707">
        <w:rPr>
          <w:rFonts w:ascii="Consolas" w:hAnsi="Consolas"/>
        </w:rPr>
        <w:t xml:space="preserve"> client;</w:t>
      </w:r>
    </w:p>
    <w:p w14:paraId="5E9C344C" w14:textId="48FDFE2A" w:rsidR="00984C6A" w:rsidRPr="005B5707" w:rsidRDefault="00295B9D" w:rsidP="005B5707">
      <w:pPr>
        <w:spacing w:line="180" w:lineRule="auto"/>
        <w:rPr>
          <w:rFonts w:ascii="Consolas" w:hAnsi="Consolas"/>
        </w:rPr>
      </w:pPr>
      <w:r>
        <w:rPr>
          <w:rFonts w:ascii="Consolas" w:hAnsi="Consolas"/>
        </w:rPr>
        <w:t xml:space="preserve">  </w:t>
      </w:r>
      <w:proofErr w:type="spellStart"/>
      <w:r w:rsidR="00984C6A" w:rsidRPr="005B5707">
        <w:rPr>
          <w:rFonts w:ascii="Consolas" w:hAnsi="Consolas"/>
        </w:rPr>
        <w:t>sensorValue</w:t>
      </w:r>
      <w:proofErr w:type="spellEnd"/>
      <w:r w:rsidR="00984C6A" w:rsidRPr="005B5707">
        <w:rPr>
          <w:rFonts w:ascii="Consolas" w:hAnsi="Consolas"/>
        </w:rPr>
        <w:t>=0;</w:t>
      </w:r>
    </w:p>
    <w:p w14:paraId="298F219A" w14:textId="1E3072DC" w:rsidR="00984C6A" w:rsidRPr="005B5707" w:rsidRDefault="00295B9D" w:rsidP="005B5707">
      <w:pPr>
        <w:spacing w:line="180" w:lineRule="auto"/>
        <w:rPr>
          <w:rFonts w:ascii="Consolas" w:hAnsi="Consolas"/>
        </w:rPr>
      </w:pPr>
      <w:r>
        <w:rPr>
          <w:rFonts w:ascii="Consolas" w:hAnsi="Consolas"/>
        </w:rPr>
        <w:t xml:space="preserve">  </w:t>
      </w:r>
      <w:r w:rsidR="00984C6A" w:rsidRPr="005B5707">
        <w:rPr>
          <w:rFonts w:ascii="Consolas" w:hAnsi="Consolas"/>
        </w:rPr>
        <w:t>delay(1000);</w:t>
      </w:r>
    </w:p>
    <w:p w14:paraId="7308CA30" w14:textId="77777777" w:rsidR="00984C6A" w:rsidRPr="005B5707" w:rsidRDefault="00984C6A" w:rsidP="005B5707">
      <w:pPr>
        <w:spacing w:line="180" w:lineRule="auto"/>
        <w:rPr>
          <w:rFonts w:ascii="Consolas" w:hAnsi="Consolas"/>
        </w:rPr>
      </w:pPr>
      <w:r w:rsidRPr="005B5707">
        <w:rPr>
          <w:rFonts w:ascii="Consolas" w:hAnsi="Consolas"/>
        </w:rPr>
        <w:t xml:space="preserve">  // put your main code here, to run repeatedly:</w:t>
      </w:r>
    </w:p>
    <w:p w14:paraId="33418AF3" w14:textId="6518C9FA"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sensorValue</w:t>
      </w:r>
      <w:proofErr w:type="spellEnd"/>
      <w:r w:rsidRPr="005B5707">
        <w:rPr>
          <w:rFonts w:ascii="Consolas" w:hAnsi="Consolas"/>
        </w:rPr>
        <w:t>=</w:t>
      </w:r>
      <w:proofErr w:type="spellStart"/>
      <w:r w:rsidRPr="005B5707">
        <w:rPr>
          <w:rFonts w:ascii="Consolas" w:hAnsi="Consolas"/>
        </w:rPr>
        <w:t>analogRead</w:t>
      </w:r>
      <w:proofErr w:type="spellEnd"/>
      <w:r w:rsidRPr="005B5707">
        <w:rPr>
          <w:rFonts w:ascii="Consolas" w:hAnsi="Consolas"/>
        </w:rPr>
        <w:t>(sound);        //Reading the sound sensor</w:t>
      </w:r>
    </w:p>
    <w:p w14:paraId="747C5B53"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tempValue</w:t>
      </w:r>
      <w:proofErr w:type="spellEnd"/>
      <w:r w:rsidRPr="005B5707">
        <w:rPr>
          <w:rFonts w:ascii="Consolas" w:hAnsi="Consolas"/>
        </w:rPr>
        <w:t>=</w:t>
      </w:r>
      <w:proofErr w:type="spellStart"/>
      <w:r w:rsidRPr="005B5707">
        <w:rPr>
          <w:rFonts w:ascii="Consolas" w:hAnsi="Consolas"/>
        </w:rPr>
        <w:t>analogRead</w:t>
      </w:r>
      <w:proofErr w:type="spellEnd"/>
      <w:r w:rsidRPr="005B5707">
        <w:rPr>
          <w:rFonts w:ascii="Consolas" w:hAnsi="Consolas"/>
        </w:rPr>
        <w:t>(temp);</w:t>
      </w:r>
    </w:p>
    <w:p w14:paraId="61C87131" w14:textId="151A9C41" w:rsidR="00984C6A" w:rsidRPr="005B5707" w:rsidRDefault="00984C6A" w:rsidP="005B5707">
      <w:pPr>
        <w:spacing w:line="180" w:lineRule="auto"/>
        <w:rPr>
          <w:rFonts w:ascii="Consolas" w:hAnsi="Consolas"/>
        </w:rPr>
      </w:pPr>
      <w:r w:rsidRPr="005B5707">
        <w:rPr>
          <w:rFonts w:ascii="Consolas" w:hAnsi="Consolas"/>
        </w:rPr>
        <w:t xml:space="preserve">  if(</w:t>
      </w:r>
      <w:proofErr w:type="spellStart"/>
      <w:r w:rsidRPr="005B5707">
        <w:rPr>
          <w:rFonts w:ascii="Consolas" w:hAnsi="Consolas"/>
        </w:rPr>
        <w:t>sensorValue</w:t>
      </w:r>
      <w:proofErr w:type="spellEnd"/>
      <w:r w:rsidRPr="005B5707">
        <w:rPr>
          <w:rFonts w:ascii="Consolas" w:hAnsi="Consolas"/>
        </w:rPr>
        <w:t>&gt;=200){                 //Checking if sensor value is greater than 200</w:t>
      </w:r>
    </w:p>
    <w:p w14:paraId="61AB505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("Sensor value :");</w:t>
      </w:r>
    </w:p>
    <w:p w14:paraId="04354CB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w:t>
      </w:r>
      <w:proofErr w:type="spellStart"/>
      <w:r w:rsidRPr="005B5707">
        <w:rPr>
          <w:rFonts w:ascii="Consolas" w:hAnsi="Consolas"/>
        </w:rPr>
        <w:t>sensorValue</w:t>
      </w:r>
      <w:proofErr w:type="spellEnd"/>
      <w:r w:rsidRPr="005B5707">
        <w:rPr>
          <w:rFonts w:ascii="Consolas" w:hAnsi="Consolas"/>
        </w:rPr>
        <w:t>);</w:t>
      </w:r>
    </w:p>
    <w:p w14:paraId="0BCD6DD7" w14:textId="77777777" w:rsidR="00984C6A" w:rsidRPr="005B5707" w:rsidRDefault="00984C6A" w:rsidP="005B5707">
      <w:pPr>
        <w:spacing w:line="180" w:lineRule="auto"/>
        <w:rPr>
          <w:rFonts w:ascii="Consolas" w:hAnsi="Consolas"/>
        </w:rPr>
      </w:pPr>
      <w:r w:rsidRPr="005B5707">
        <w:rPr>
          <w:rFonts w:ascii="Consolas" w:hAnsi="Consolas"/>
        </w:rPr>
        <w:t xml:space="preserve">    timer=</w:t>
      </w:r>
      <w:proofErr w:type="spellStart"/>
      <w:r w:rsidRPr="005B5707">
        <w:rPr>
          <w:rFonts w:ascii="Consolas" w:hAnsi="Consolas"/>
        </w:rPr>
        <w:t>timer+interval</w:t>
      </w:r>
      <w:proofErr w:type="spellEnd"/>
      <w:r w:rsidRPr="005B5707">
        <w:rPr>
          <w:rFonts w:ascii="Consolas" w:hAnsi="Consolas"/>
        </w:rPr>
        <w:t>;     //if the sensor value is &gt;200 it will add an interval which is equal to 1000</w:t>
      </w:r>
    </w:p>
    <w:p w14:paraId="62FB84A8" w14:textId="43B32B20" w:rsidR="00984C6A" w:rsidRPr="005B5707" w:rsidRDefault="00984C6A" w:rsidP="005B5707">
      <w:pPr>
        <w:spacing w:line="180" w:lineRule="auto"/>
        <w:rPr>
          <w:rFonts w:ascii="Consolas" w:hAnsi="Consolas"/>
        </w:rPr>
      </w:pPr>
      <w:r w:rsidRPr="005B5707">
        <w:rPr>
          <w:rFonts w:ascii="Consolas" w:hAnsi="Consolas"/>
        </w:rPr>
        <w:t xml:space="preserve">    if(timer&gt;=limit)</w:t>
      </w:r>
    </w:p>
    <w:p w14:paraId="661CF9AB"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0A310C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0AC68AB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DC456B6" w14:textId="77777777" w:rsidR="00984C6A" w:rsidRPr="005B5707" w:rsidRDefault="00984C6A" w:rsidP="005B5707">
      <w:pPr>
        <w:spacing w:line="180" w:lineRule="auto"/>
        <w:rPr>
          <w:rFonts w:ascii="Consolas" w:hAnsi="Consolas"/>
        </w:rPr>
      </w:pPr>
      <w:r w:rsidRPr="005B5707">
        <w:rPr>
          <w:rFonts w:ascii="Consolas" w:hAnsi="Consolas"/>
        </w:rPr>
        <w:t xml:space="preserve">  }else{</w:t>
      </w:r>
    </w:p>
    <w:p w14:paraId="703F6D5A"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("Waiting 2 seconds");</w:t>
      </w:r>
    </w:p>
    <w:p w14:paraId="4C530736" w14:textId="77777777" w:rsidR="00984C6A" w:rsidRPr="005B5707" w:rsidRDefault="00984C6A" w:rsidP="005B5707">
      <w:pPr>
        <w:spacing w:line="180" w:lineRule="auto"/>
        <w:rPr>
          <w:rFonts w:ascii="Consolas" w:hAnsi="Consolas"/>
        </w:rPr>
      </w:pPr>
      <w:r w:rsidRPr="005B5707">
        <w:rPr>
          <w:rFonts w:ascii="Consolas" w:hAnsi="Consolas"/>
        </w:rPr>
        <w:t xml:space="preserve">   delay(2000);</w:t>
      </w:r>
    </w:p>
    <w:p w14:paraId="284883A7" w14:textId="77777777" w:rsidR="00984C6A" w:rsidRPr="005B5707" w:rsidRDefault="00984C6A" w:rsidP="005B5707">
      <w:pPr>
        <w:spacing w:line="180" w:lineRule="auto"/>
        <w:rPr>
          <w:rFonts w:ascii="Consolas" w:hAnsi="Consolas"/>
        </w:rPr>
      </w:pPr>
      <w:r w:rsidRPr="005B5707">
        <w:rPr>
          <w:rFonts w:ascii="Consolas" w:hAnsi="Consolas"/>
        </w:rPr>
        <w:t xml:space="preserve">    if(</w:t>
      </w:r>
      <w:proofErr w:type="spellStart"/>
      <w:r w:rsidRPr="005B5707">
        <w:rPr>
          <w:rFonts w:ascii="Consolas" w:hAnsi="Consolas"/>
        </w:rPr>
        <w:t>sensorValue</w:t>
      </w:r>
      <w:proofErr w:type="spellEnd"/>
      <w:r w:rsidRPr="005B5707">
        <w:rPr>
          <w:rFonts w:ascii="Consolas" w:hAnsi="Consolas"/>
        </w:rPr>
        <w:t>&lt;200){</w:t>
      </w:r>
    </w:p>
    <w:p w14:paraId="00EF59C4"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timer=0;</w:t>
      </w:r>
    </w:p>
    <w:p w14:paraId="79535B3D"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0DE0255B"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(led2,LOW);</w:t>
      </w:r>
    </w:p>
    <w:p w14:paraId="6B05CC2D"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(led3,LOW);</w:t>
      </w:r>
    </w:p>
    <w:p w14:paraId="5876DC6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(LED,LOW);</w:t>
      </w:r>
    </w:p>
    <w:p w14:paraId="62F301A9"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F9395D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xml:space="preserve">//    </w:t>
      </w:r>
      <w:proofErr w:type="spellStart"/>
      <w:r w:rsidRPr="00102EAA">
        <w:rPr>
          <w:rFonts w:ascii="Consolas" w:hAnsi="Consolas"/>
          <w:color w:val="FF0000"/>
        </w:rPr>
        <w:t>Serial.println</w:t>
      </w:r>
      <w:proofErr w:type="spellEnd"/>
      <w:r w:rsidRPr="00102EAA">
        <w:rPr>
          <w:rFonts w:ascii="Consolas" w:hAnsi="Consolas"/>
          <w:color w:val="FF0000"/>
        </w:rPr>
        <w:t>("Value after else:");</w:t>
      </w:r>
    </w:p>
    <w:p w14:paraId="7BE87D6B"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xml:space="preserve">//    </w:t>
      </w:r>
      <w:proofErr w:type="spellStart"/>
      <w:r w:rsidRPr="00102EAA">
        <w:rPr>
          <w:rFonts w:ascii="Consolas" w:hAnsi="Consolas"/>
          <w:color w:val="FF0000"/>
        </w:rPr>
        <w:t>Serial.println</w:t>
      </w:r>
      <w:proofErr w:type="spellEnd"/>
      <w:r w:rsidRPr="00102EAA">
        <w:rPr>
          <w:rFonts w:ascii="Consolas" w:hAnsi="Consolas"/>
          <w:color w:val="FF0000"/>
        </w:rPr>
        <w:t>(</w:t>
      </w:r>
      <w:proofErr w:type="spellStart"/>
      <w:r w:rsidRPr="00102EAA">
        <w:rPr>
          <w:rFonts w:ascii="Consolas" w:hAnsi="Consolas"/>
          <w:color w:val="FF0000"/>
        </w:rPr>
        <w:t>sensorValue</w:t>
      </w:r>
      <w:proofErr w:type="spellEnd"/>
      <w:r w:rsidRPr="00102EAA">
        <w:rPr>
          <w:rFonts w:ascii="Consolas" w:hAnsi="Consolas"/>
          <w:color w:val="FF0000"/>
        </w:rPr>
        <w:t>);</w:t>
      </w:r>
    </w:p>
    <w:p w14:paraId="21207F0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xml:space="preserve">//    </w:t>
      </w:r>
      <w:proofErr w:type="spellStart"/>
      <w:r w:rsidRPr="00102EAA">
        <w:rPr>
          <w:rFonts w:ascii="Consolas" w:hAnsi="Consolas"/>
          <w:color w:val="FF0000"/>
        </w:rPr>
        <w:t>Serial.println</w:t>
      </w:r>
      <w:proofErr w:type="spellEnd"/>
      <w:r w:rsidRPr="00102EAA">
        <w:rPr>
          <w:rFonts w:ascii="Consolas" w:hAnsi="Consolas"/>
          <w:color w:val="FF0000"/>
        </w:rPr>
        <w:t>(counter);</w:t>
      </w:r>
    </w:p>
    <w:p w14:paraId="76B65E3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D48B3E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9298132" w14:textId="77777777" w:rsidR="00984C6A" w:rsidRPr="005B5707" w:rsidRDefault="00984C6A" w:rsidP="005B5707">
      <w:pPr>
        <w:spacing w:line="180" w:lineRule="auto"/>
        <w:rPr>
          <w:rFonts w:ascii="Consolas" w:hAnsi="Consolas"/>
        </w:rPr>
      </w:pPr>
    </w:p>
    <w:p w14:paraId="484E5FC9" w14:textId="77777777" w:rsidR="00984C6A" w:rsidRPr="005B5707" w:rsidRDefault="00984C6A" w:rsidP="005B5707">
      <w:pPr>
        <w:spacing w:line="180" w:lineRule="auto"/>
        <w:rPr>
          <w:rFonts w:ascii="Consolas" w:hAnsi="Consolas"/>
        </w:rPr>
      </w:pPr>
      <w:r w:rsidRPr="005B5707">
        <w:rPr>
          <w:rFonts w:ascii="Consolas" w:hAnsi="Consolas"/>
        </w:rPr>
        <w:t xml:space="preserve"> if(counter==1){                                      //Event 1</w:t>
      </w:r>
    </w:p>
    <w:p w14:paraId="01BD8F58"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(LED,HIGH);</w:t>
      </w:r>
    </w:p>
    <w:p w14:paraId="4CB3C42F" w14:textId="15073554" w:rsidR="00984C6A"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("Event 1 now");</w:t>
      </w:r>
    </w:p>
    <w:p w14:paraId="5095A597" w14:textId="77777777" w:rsidR="00102EAA" w:rsidRPr="005B5707" w:rsidRDefault="00102EAA" w:rsidP="005B5707">
      <w:pPr>
        <w:spacing w:line="180" w:lineRule="auto"/>
        <w:rPr>
          <w:rFonts w:ascii="Consolas" w:hAnsi="Consolas"/>
        </w:rPr>
      </w:pPr>
    </w:p>
    <w:p w14:paraId="277A129F" w14:textId="77777777" w:rsidR="00984C6A" w:rsidRPr="005B5707" w:rsidRDefault="00984C6A" w:rsidP="005B5707">
      <w:pPr>
        <w:spacing w:line="180" w:lineRule="auto"/>
        <w:rPr>
          <w:rFonts w:ascii="Consolas" w:hAnsi="Consolas"/>
        </w:rPr>
      </w:pPr>
      <w:r w:rsidRPr="005B5707">
        <w:rPr>
          <w:rFonts w:ascii="Consolas" w:hAnsi="Consolas"/>
        </w:rPr>
        <w:t xml:space="preserve"> }else if(counter==2){                                //Event 2</w:t>
      </w:r>
    </w:p>
    <w:p w14:paraId="1129258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(led2,HIGH);</w:t>
      </w:r>
    </w:p>
    <w:p w14:paraId="72921FC8" w14:textId="77777777" w:rsidR="00984C6A" w:rsidRPr="005B5707" w:rsidRDefault="00984C6A" w:rsidP="005B5707">
      <w:pPr>
        <w:spacing w:line="180" w:lineRule="auto"/>
        <w:rPr>
          <w:rFonts w:ascii="Consolas" w:hAnsi="Consolas"/>
        </w:rPr>
      </w:pPr>
    </w:p>
    <w:p w14:paraId="6ADA3723" w14:textId="77777777" w:rsidR="00984C6A" w:rsidRPr="005B5707" w:rsidRDefault="00984C6A" w:rsidP="005B5707">
      <w:pPr>
        <w:spacing w:line="180" w:lineRule="auto"/>
        <w:rPr>
          <w:rFonts w:ascii="Consolas" w:hAnsi="Consolas"/>
        </w:rPr>
      </w:pPr>
      <w:proofErr w:type="spellStart"/>
      <w:r w:rsidRPr="005B5707">
        <w:rPr>
          <w:rFonts w:ascii="Consolas" w:hAnsi="Consolas"/>
        </w:rPr>
        <w:t>Serial.println</w:t>
      </w:r>
      <w:proofErr w:type="spellEnd"/>
      <w:r w:rsidRPr="005B5707">
        <w:rPr>
          <w:rFonts w:ascii="Consolas" w:hAnsi="Consolas"/>
        </w:rPr>
        <w:t>("event 2 now");</w:t>
      </w:r>
    </w:p>
    <w:p w14:paraId="508220BE" w14:textId="3D1E697D" w:rsidR="00984C6A" w:rsidRPr="005B5707" w:rsidRDefault="00984C6A" w:rsidP="005B5707">
      <w:pPr>
        <w:spacing w:line="180" w:lineRule="auto"/>
        <w:rPr>
          <w:rFonts w:ascii="Consolas" w:hAnsi="Consolas"/>
        </w:rPr>
      </w:pPr>
      <w:proofErr w:type="spellStart"/>
      <w:r w:rsidRPr="005B5707">
        <w:rPr>
          <w:rFonts w:ascii="Consolas" w:hAnsi="Consolas"/>
        </w:rPr>
        <w:t>speakerValue</w:t>
      </w:r>
      <w:proofErr w:type="spellEnd"/>
      <w:r w:rsidRPr="005B5707">
        <w:rPr>
          <w:rFonts w:ascii="Consolas" w:hAnsi="Consolas"/>
        </w:rPr>
        <w:t>=0;</w:t>
      </w:r>
    </w:p>
    <w:p w14:paraId="2B2EE993" w14:textId="32078DD6"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41C369FE" w14:textId="306EFB8E" w:rsidR="00984C6A" w:rsidRPr="005B5707" w:rsidRDefault="00984C6A" w:rsidP="005B5707">
      <w:pPr>
        <w:spacing w:line="180" w:lineRule="auto"/>
        <w:rPr>
          <w:rFonts w:ascii="Consolas" w:hAnsi="Consolas"/>
        </w:rPr>
      </w:pPr>
      <w:r w:rsidRPr="005B5707">
        <w:rPr>
          <w:rFonts w:ascii="Consolas" w:hAnsi="Consolas"/>
        </w:rPr>
        <w:t xml:space="preserve">String </w:t>
      </w:r>
      <w:proofErr w:type="spellStart"/>
      <w:r w:rsidRPr="005B5707">
        <w:rPr>
          <w:rFonts w:ascii="Consolas" w:hAnsi="Consolas"/>
        </w:rPr>
        <w:t>APIRequest</w:t>
      </w:r>
      <w:proofErr w:type="spellEnd"/>
      <w:r w:rsidRPr="005B5707">
        <w:rPr>
          <w:rFonts w:ascii="Consolas" w:hAnsi="Consolas"/>
        </w:rPr>
        <w:t>;</w:t>
      </w:r>
    </w:p>
    <w:p w14:paraId="00C61AF5" w14:textId="08778C0A" w:rsidR="00984C6A" w:rsidRPr="005B5707" w:rsidRDefault="00984C6A" w:rsidP="005B5707">
      <w:pPr>
        <w:spacing w:line="180" w:lineRule="auto"/>
        <w:rPr>
          <w:rFonts w:ascii="Consolas" w:hAnsi="Consolas"/>
        </w:rPr>
      </w:pPr>
      <w:proofErr w:type="spellStart"/>
      <w:r w:rsidRPr="005B5707">
        <w:rPr>
          <w:rFonts w:ascii="Consolas" w:hAnsi="Consolas"/>
        </w:rPr>
        <w:t>APIRequest</w:t>
      </w:r>
      <w:proofErr w:type="spellEnd"/>
      <w:r w:rsidRPr="005B5707">
        <w:rPr>
          <w:rFonts w:ascii="Consolas" w:hAnsi="Consolas"/>
        </w:rPr>
        <w:t xml:space="preserve"> = String(</w:t>
      </w:r>
      <w:proofErr w:type="spellStart"/>
      <w:r w:rsidRPr="005B5707">
        <w:rPr>
          <w:rFonts w:ascii="Consolas" w:hAnsi="Consolas"/>
        </w:rPr>
        <w:t>serverName</w:t>
      </w:r>
      <w:proofErr w:type="spellEnd"/>
      <w:r w:rsidRPr="005B5707">
        <w:rPr>
          <w:rFonts w:ascii="Consolas" w:hAnsi="Consolas"/>
        </w:rPr>
        <w:t>) + "/</w:t>
      </w:r>
      <w:proofErr w:type="spellStart"/>
      <w:r w:rsidRPr="005B5707">
        <w:rPr>
          <w:rFonts w:ascii="Consolas" w:hAnsi="Consolas"/>
        </w:rPr>
        <w:t>pushingbox?devid</w:t>
      </w:r>
      <w:proofErr w:type="spellEnd"/>
      <w:r w:rsidRPr="005B5707">
        <w:rPr>
          <w:rFonts w:ascii="Consolas" w:hAnsi="Consolas"/>
        </w:rPr>
        <w:t>=" + String(</w:t>
      </w:r>
      <w:proofErr w:type="spellStart"/>
      <w:r w:rsidRPr="005B5707">
        <w:rPr>
          <w:rFonts w:ascii="Consolas" w:hAnsi="Consolas"/>
        </w:rPr>
        <w:t>devid</w:t>
      </w:r>
      <w:proofErr w:type="spellEnd"/>
      <w:r w:rsidRPr="005B5707">
        <w:rPr>
          <w:rFonts w:ascii="Consolas" w:hAnsi="Consolas"/>
        </w:rPr>
        <w:t xml:space="preserve">)+ "&amp;NoiseValue="+sensorValue+"&amp;Temperature="+tempValue+"&amp;Speaker="+speakerValue; </w:t>
      </w:r>
    </w:p>
    <w:p w14:paraId="4B04C8C6" w14:textId="6601C27B" w:rsidR="00984C6A" w:rsidRPr="005B5707" w:rsidRDefault="00984C6A" w:rsidP="005B5707">
      <w:pPr>
        <w:spacing w:line="180" w:lineRule="auto"/>
        <w:rPr>
          <w:rFonts w:ascii="Consolas" w:hAnsi="Consolas"/>
        </w:rPr>
      </w:pPr>
      <w:proofErr w:type="spellStart"/>
      <w:r w:rsidRPr="005B5707">
        <w:rPr>
          <w:rFonts w:ascii="Consolas" w:hAnsi="Consolas"/>
        </w:rPr>
        <w:t>client.get</w:t>
      </w:r>
      <w:proofErr w:type="spellEnd"/>
      <w:r w:rsidRPr="005B5707">
        <w:rPr>
          <w:rFonts w:ascii="Consolas" w:hAnsi="Consolas"/>
        </w:rPr>
        <w:t xml:space="preserve"> (</w:t>
      </w:r>
      <w:proofErr w:type="spellStart"/>
      <w:r w:rsidRPr="005B5707">
        <w:rPr>
          <w:rFonts w:ascii="Consolas" w:hAnsi="Consolas"/>
        </w:rPr>
        <w:t>APIRequest</w:t>
      </w:r>
      <w:proofErr w:type="spellEnd"/>
      <w:r w:rsidRPr="005B5707">
        <w:rPr>
          <w:rFonts w:ascii="Consolas" w:hAnsi="Consolas"/>
        </w:rPr>
        <w:t>);</w:t>
      </w:r>
    </w:p>
    <w:p w14:paraId="11972E5F"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FDABAAA"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353808E4"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1B9D37E" w14:textId="77777777" w:rsidR="00984C6A" w:rsidRPr="005B5707" w:rsidRDefault="00984C6A" w:rsidP="005B5707">
      <w:pPr>
        <w:spacing w:line="180" w:lineRule="auto"/>
        <w:rPr>
          <w:rFonts w:ascii="Consolas" w:hAnsi="Consolas"/>
        </w:rPr>
      </w:pPr>
      <w:r w:rsidRPr="005B5707">
        <w:rPr>
          <w:rFonts w:ascii="Consolas" w:hAnsi="Consolas"/>
        </w:rPr>
        <w:t xml:space="preserve">  while (</w:t>
      </w:r>
      <w:proofErr w:type="spellStart"/>
      <w:r w:rsidRPr="005B5707">
        <w:rPr>
          <w:rFonts w:ascii="Consolas" w:hAnsi="Consolas"/>
        </w:rPr>
        <w:t>client.available</w:t>
      </w:r>
      <w:proofErr w:type="spellEnd"/>
      <w:r w:rsidRPr="005B5707">
        <w:rPr>
          <w:rFonts w:ascii="Consolas" w:hAnsi="Consolas"/>
        </w:rPr>
        <w:t>()) {</w:t>
      </w:r>
    </w:p>
    <w:p w14:paraId="10F35940" w14:textId="77777777" w:rsidR="00984C6A" w:rsidRPr="005B5707" w:rsidRDefault="00984C6A" w:rsidP="005B5707">
      <w:pPr>
        <w:spacing w:line="180" w:lineRule="auto"/>
        <w:rPr>
          <w:rFonts w:ascii="Consolas" w:hAnsi="Consolas"/>
        </w:rPr>
      </w:pPr>
      <w:r w:rsidRPr="005B5707">
        <w:rPr>
          <w:rFonts w:ascii="Consolas" w:hAnsi="Consolas"/>
        </w:rPr>
        <w:t xml:space="preserve">    char c = </w:t>
      </w:r>
      <w:proofErr w:type="spellStart"/>
      <w:r w:rsidRPr="005B5707">
        <w:rPr>
          <w:rFonts w:ascii="Consolas" w:hAnsi="Consolas"/>
        </w:rPr>
        <w:t>client.read</w:t>
      </w:r>
      <w:proofErr w:type="spellEnd"/>
      <w:r w:rsidRPr="005B5707">
        <w:rPr>
          <w:rFonts w:ascii="Consolas" w:hAnsi="Consolas"/>
        </w:rPr>
        <w:t>();</w:t>
      </w:r>
    </w:p>
    <w:p w14:paraId="62B3A2DF" w14:textId="77777777" w:rsidR="00984C6A" w:rsidRPr="005B5707" w:rsidRDefault="00984C6A" w:rsidP="005B5707">
      <w:pPr>
        <w:spacing w:line="180" w:lineRule="auto"/>
        <w:rPr>
          <w:rFonts w:ascii="Consolas" w:hAnsi="Consolas"/>
        </w:rPr>
      </w:pPr>
    </w:p>
    <w:p w14:paraId="207C2E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71CA75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Serial.flush</w:t>
      </w:r>
      <w:proofErr w:type="spellEnd"/>
      <w:r w:rsidRPr="005B5707">
        <w:rPr>
          <w:rFonts w:ascii="Consolas" w:hAnsi="Consolas"/>
        </w:rPr>
        <w:t>();</w:t>
      </w:r>
    </w:p>
    <w:p w14:paraId="014BD2C1" w14:textId="77777777" w:rsidR="00984C6A" w:rsidRPr="005B5707" w:rsidRDefault="00984C6A" w:rsidP="005B5707">
      <w:pPr>
        <w:spacing w:line="180" w:lineRule="auto"/>
        <w:rPr>
          <w:rFonts w:ascii="Consolas" w:hAnsi="Consolas"/>
        </w:rPr>
      </w:pPr>
      <w:r w:rsidRPr="005B5707">
        <w:rPr>
          <w:rFonts w:ascii="Consolas" w:hAnsi="Consolas"/>
        </w:rPr>
        <w:t xml:space="preserve">  String </w:t>
      </w:r>
      <w:proofErr w:type="spellStart"/>
      <w:r w:rsidRPr="005B5707">
        <w:rPr>
          <w:rFonts w:ascii="Consolas" w:hAnsi="Consolas"/>
        </w:rPr>
        <w:t>UploadMessage</w:t>
      </w:r>
      <w:proofErr w:type="spellEnd"/>
      <w:r w:rsidRPr="005B5707">
        <w:rPr>
          <w:rFonts w:ascii="Consolas" w:hAnsi="Consolas"/>
        </w:rPr>
        <w:t>;</w:t>
      </w:r>
    </w:p>
    <w:p w14:paraId="54E0E10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w:t>
      </w:r>
      <w:proofErr w:type="spellEnd"/>
      <w:r w:rsidRPr="005B5707">
        <w:rPr>
          <w:rFonts w:ascii="Consolas" w:hAnsi="Consolas"/>
        </w:rPr>
        <w:t>("\n Uploaded temp value: ");</w:t>
      </w:r>
    </w:p>
    <w:p w14:paraId="52266645"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262E535D" w14:textId="77777777" w:rsidR="00984C6A" w:rsidRPr="005B5707" w:rsidRDefault="00984C6A" w:rsidP="005B5707">
      <w:pPr>
        <w:spacing w:line="180" w:lineRule="auto"/>
        <w:rPr>
          <w:rFonts w:ascii="Consolas" w:hAnsi="Consolas"/>
        </w:rPr>
      </w:pPr>
      <w:r w:rsidRPr="005B5707">
        <w:rPr>
          <w:rFonts w:ascii="Consolas" w:hAnsi="Consolas"/>
        </w:rPr>
        <w:t xml:space="preserve">    if(</w:t>
      </w:r>
      <w:proofErr w:type="spellStart"/>
      <w:r w:rsidRPr="005B5707">
        <w:rPr>
          <w:rFonts w:ascii="Consolas" w:hAnsi="Consolas"/>
        </w:rPr>
        <w:t>sensorValue</w:t>
      </w:r>
      <w:proofErr w:type="spellEnd"/>
      <w:r w:rsidRPr="005B5707">
        <w:rPr>
          <w:rFonts w:ascii="Consolas" w:hAnsi="Consolas"/>
        </w:rPr>
        <w:t>&gt;=200){</w:t>
      </w:r>
    </w:p>
    <w:p w14:paraId="5A40D8A5"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4C4252F"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}else{ //////////Working here</w:t>
      </w:r>
    </w:p>
    <w:p w14:paraId="73D33D7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(led2,LOW);</w:t>
      </w:r>
    </w:p>
    <w:p w14:paraId="09EAADD8"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(led3,LOW);</w:t>
      </w:r>
    </w:p>
    <w:p w14:paraId="0B1BEB3F"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491C971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68DC567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7ED232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F69D9BF" w14:textId="0D7B44CC" w:rsidR="00984C6A" w:rsidRPr="005B5707" w:rsidRDefault="00984C6A" w:rsidP="005B5707">
      <w:pPr>
        <w:spacing w:line="180" w:lineRule="auto"/>
        <w:rPr>
          <w:rFonts w:ascii="Consolas" w:hAnsi="Consolas"/>
        </w:rPr>
      </w:pPr>
      <w:r w:rsidRPr="005B5707">
        <w:rPr>
          <w:rFonts w:ascii="Consolas" w:hAnsi="Consolas"/>
        </w:rPr>
        <w:t xml:space="preserve">  }else if(counter&gt;=3){                                   //Event 3</w:t>
      </w:r>
    </w:p>
    <w:p w14:paraId="6AD33AAB"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(led3,HIGH);</w:t>
      </w:r>
    </w:p>
    <w:p w14:paraId="47F9D506" w14:textId="11E7BE13"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("Event 3 now");</w:t>
      </w:r>
    </w:p>
    <w:p w14:paraId="5BDB58A1" w14:textId="02739D19"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speakerValue</w:t>
      </w:r>
      <w:proofErr w:type="spellEnd"/>
      <w:r w:rsidRPr="005B5707">
        <w:rPr>
          <w:rFonts w:ascii="Consolas" w:hAnsi="Consolas"/>
        </w:rPr>
        <w:t xml:space="preserve">=1;   </w:t>
      </w:r>
    </w:p>
    <w:p w14:paraId="08E4125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09FBAF7" w14:textId="74924B92"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7AD47423" w14:textId="2B6A21BE" w:rsidR="00984C6A" w:rsidRPr="005B5707" w:rsidRDefault="00247993" w:rsidP="005B5707">
      <w:pPr>
        <w:spacing w:line="180" w:lineRule="auto"/>
        <w:rPr>
          <w:rFonts w:ascii="Consolas" w:hAnsi="Consolas"/>
        </w:rPr>
      </w:pPr>
      <w:r>
        <w:rPr>
          <w:rFonts w:ascii="Consolas" w:hAnsi="Consolas"/>
        </w:rPr>
        <w:t>S</w:t>
      </w:r>
      <w:r w:rsidR="00984C6A" w:rsidRPr="005B5707">
        <w:rPr>
          <w:rFonts w:ascii="Consolas" w:hAnsi="Consolas"/>
        </w:rPr>
        <w:t xml:space="preserve">tring </w:t>
      </w:r>
      <w:proofErr w:type="spellStart"/>
      <w:r w:rsidR="00984C6A" w:rsidRPr="005B5707">
        <w:rPr>
          <w:rFonts w:ascii="Consolas" w:hAnsi="Consolas"/>
        </w:rPr>
        <w:t>APIRequest</w:t>
      </w:r>
      <w:proofErr w:type="spellEnd"/>
      <w:r w:rsidR="00984C6A" w:rsidRPr="005B5707">
        <w:rPr>
          <w:rFonts w:ascii="Consolas" w:hAnsi="Consolas"/>
        </w:rPr>
        <w:t>;</w:t>
      </w:r>
    </w:p>
    <w:p w14:paraId="3983DEAC" w14:textId="390FBDF8" w:rsidR="003465A7" w:rsidRDefault="00984C6A" w:rsidP="005B5707">
      <w:pPr>
        <w:spacing w:line="180" w:lineRule="auto"/>
        <w:rPr>
          <w:rFonts w:ascii="Consolas" w:hAnsi="Consolas"/>
        </w:rPr>
      </w:pPr>
      <w:proofErr w:type="spellStart"/>
      <w:r w:rsidRPr="005B5707">
        <w:rPr>
          <w:rFonts w:ascii="Consolas" w:hAnsi="Consolas"/>
        </w:rPr>
        <w:t>APIRequest</w:t>
      </w:r>
      <w:proofErr w:type="spellEnd"/>
      <w:r w:rsidRPr="005B5707">
        <w:rPr>
          <w:rFonts w:ascii="Consolas" w:hAnsi="Consolas"/>
        </w:rPr>
        <w:t xml:space="preserve"> = String(</w:t>
      </w:r>
      <w:proofErr w:type="spellStart"/>
      <w:r w:rsidRPr="005B5707">
        <w:rPr>
          <w:rFonts w:ascii="Consolas" w:hAnsi="Consolas"/>
        </w:rPr>
        <w:t>serverName</w:t>
      </w:r>
      <w:proofErr w:type="spellEnd"/>
      <w:r w:rsidRPr="005B5707">
        <w:rPr>
          <w:rFonts w:ascii="Consolas" w:hAnsi="Consolas"/>
        </w:rPr>
        <w:t>) + "/</w:t>
      </w:r>
      <w:proofErr w:type="spellStart"/>
      <w:r w:rsidRPr="005B5707">
        <w:rPr>
          <w:rFonts w:ascii="Consolas" w:hAnsi="Consolas"/>
        </w:rPr>
        <w:t>pushingbox?devid</w:t>
      </w:r>
      <w:proofErr w:type="spellEnd"/>
      <w:r w:rsidRPr="005B5707">
        <w:rPr>
          <w:rFonts w:ascii="Consolas" w:hAnsi="Consolas"/>
        </w:rPr>
        <w:t>=" + String(</w:t>
      </w:r>
      <w:proofErr w:type="spellStart"/>
      <w:r w:rsidRPr="005B5707">
        <w:rPr>
          <w:rFonts w:ascii="Consolas" w:hAnsi="Consolas"/>
        </w:rPr>
        <w:t>devid</w:t>
      </w:r>
      <w:proofErr w:type="spellEnd"/>
      <w:r w:rsidRPr="005B5707">
        <w:rPr>
          <w:rFonts w:ascii="Consolas" w:hAnsi="Consolas"/>
        </w:rPr>
        <w:t>)+ "&amp;NoiseValue="+sensorValue+"&amp;Temperature="+tempValue+"&amp;Speaker="+speakerValue;</w:t>
      </w:r>
    </w:p>
    <w:p w14:paraId="7BB42BE9"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client.get</w:t>
      </w:r>
      <w:proofErr w:type="spellEnd"/>
      <w:r w:rsidRPr="005B5707">
        <w:rPr>
          <w:rFonts w:ascii="Consolas" w:hAnsi="Consolas"/>
        </w:rPr>
        <w:t xml:space="preserve"> (</w:t>
      </w:r>
      <w:proofErr w:type="spellStart"/>
      <w:r w:rsidRPr="005B5707">
        <w:rPr>
          <w:rFonts w:ascii="Consolas" w:hAnsi="Consolas"/>
        </w:rPr>
        <w:t>APIRequest</w:t>
      </w:r>
      <w:proofErr w:type="spellEnd"/>
      <w:r w:rsidRPr="005B5707">
        <w:rPr>
          <w:rFonts w:ascii="Consolas" w:hAnsi="Consolas"/>
        </w:rPr>
        <w:t>);</w:t>
      </w:r>
    </w:p>
    <w:p w14:paraId="4A0575B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E80DE71"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40E27868"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B320213" w14:textId="77777777" w:rsidR="00984C6A" w:rsidRPr="005B5707" w:rsidRDefault="00984C6A" w:rsidP="005B5707">
      <w:pPr>
        <w:spacing w:line="180" w:lineRule="auto"/>
        <w:rPr>
          <w:rFonts w:ascii="Consolas" w:hAnsi="Consolas"/>
        </w:rPr>
      </w:pPr>
      <w:r w:rsidRPr="005B5707">
        <w:rPr>
          <w:rFonts w:ascii="Consolas" w:hAnsi="Consolas"/>
        </w:rPr>
        <w:t xml:space="preserve">  while (</w:t>
      </w:r>
      <w:proofErr w:type="spellStart"/>
      <w:r w:rsidRPr="005B5707">
        <w:rPr>
          <w:rFonts w:ascii="Consolas" w:hAnsi="Consolas"/>
        </w:rPr>
        <w:t>client.available</w:t>
      </w:r>
      <w:proofErr w:type="spellEnd"/>
      <w:r w:rsidRPr="005B5707">
        <w:rPr>
          <w:rFonts w:ascii="Consolas" w:hAnsi="Consolas"/>
        </w:rPr>
        <w:t>()) {</w:t>
      </w:r>
    </w:p>
    <w:p w14:paraId="58867A01" w14:textId="77777777" w:rsidR="00984C6A" w:rsidRPr="005B5707" w:rsidRDefault="00984C6A" w:rsidP="005B5707">
      <w:pPr>
        <w:spacing w:line="180" w:lineRule="auto"/>
        <w:rPr>
          <w:rFonts w:ascii="Consolas" w:hAnsi="Consolas"/>
        </w:rPr>
      </w:pPr>
      <w:r w:rsidRPr="005B5707">
        <w:rPr>
          <w:rFonts w:ascii="Consolas" w:hAnsi="Consolas"/>
        </w:rPr>
        <w:t xml:space="preserve">    char c = </w:t>
      </w:r>
      <w:proofErr w:type="spellStart"/>
      <w:r w:rsidRPr="005B5707">
        <w:rPr>
          <w:rFonts w:ascii="Consolas" w:hAnsi="Consolas"/>
        </w:rPr>
        <w:t>client.read</w:t>
      </w:r>
      <w:proofErr w:type="spellEnd"/>
      <w:r w:rsidRPr="005B5707">
        <w:rPr>
          <w:rFonts w:ascii="Consolas" w:hAnsi="Consolas"/>
        </w:rPr>
        <w:t>();</w:t>
      </w:r>
    </w:p>
    <w:p w14:paraId="3A034FCE" w14:textId="77777777" w:rsidR="00984C6A" w:rsidRPr="005B5707" w:rsidRDefault="00984C6A" w:rsidP="005B5707">
      <w:pPr>
        <w:spacing w:line="180" w:lineRule="auto"/>
        <w:rPr>
          <w:rFonts w:ascii="Consolas" w:hAnsi="Consolas"/>
        </w:rPr>
      </w:pPr>
    </w:p>
    <w:p w14:paraId="2C196AB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61F3F33"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Serial.flush</w:t>
      </w:r>
      <w:proofErr w:type="spellEnd"/>
      <w:r w:rsidRPr="005B5707">
        <w:rPr>
          <w:rFonts w:ascii="Consolas" w:hAnsi="Consolas"/>
        </w:rPr>
        <w:t>();</w:t>
      </w:r>
    </w:p>
    <w:p w14:paraId="57C87020" w14:textId="77777777" w:rsidR="00984C6A" w:rsidRPr="005B5707" w:rsidRDefault="00984C6A" w:rsidP="005B5707">
      <w:pPr>
        <w:spacing w:line="180" w:lineRule="auto"/>
        <w:rPr>
          <w:rFonts w:ascii="Consolas" w:hAnsi="Consolas"/>
        </w:rPr>
      </w:pPr>
      <w:r w:rsidRPr="005B5707">
        <w:rPr>
          <w:rFonts w:ascii="Consolas" w:hAnsi="Consolas"/>
        </w:rPr>
        <w:t xml:space="preserve">  String </w:t>
      </w:r>
      <w:proofErr w:type="spellStart"/>
      <w:r w:rsidRPr="005B5707">
        <w:rPr>
          <w:rFonts w:ascii="Consolas" w:hAnsi="Consolas"/>
        </w:rPr>
        <w:t>UploadMessage</w:t>
      </w:r>
      <w:proofErr w:type="spellEnd"/>
      <w:r w:rsidRPr="005B5707">
        <w:rPr>
          <w:rFonts w:ascii="Consolas" w:hAnsi="Consolas"/>
        </w:rPr>
        <w:t>;</w:t>
      </w:r>
    </w:p>
    <w:p w14:paraId="3F826B58" w14:textId="0E1EA5CE"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("\n Uploaded temp value: ");</w:t>
      </w:r>
      <w:r w:rsidR="00A03180">
        <w:rPr>
          <w:rFonts w:ascii="Consolas" w:hAnsi="Consolas"/>
        </w:rPr>
        <w:t xml:space="preserve">  //implement in major project</w:t>
      </w:r>
    </w:p>
    <w:p w14:paraId="095CE225" w14:textId="3B7D28DA"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w:t>
      </w:r>
      <w:proofErr w:type="spellEnd"/>
      <w:r w:rsidRPr="005B5707">
        <w:rPr>
          <w:rFonts w:ascii="Consolas" w:hAnsi="Consolas"/>
        </w:rPr>
        <w:t>(</w:t>
      </w:r>
      <w:proofErr w:type="spellStart"/>
      <w:r w:rsidRPr="005B5707">
        <w:rPr>
          <w:rFonts w:ascii="Consolas" w:hAnsi="Consolas"/>
        </w:rPr>
        <w:t>sensorValue</w:t>
      </w:r>
      <w:proofErr w:type="spellEnd"/>
      <w:r w:rsidRPr="005B5707">
        <w:rPr>
          <w:rFonts w:ascii="Consolas" w:hAnsi="Consolas"/>
        </w:rPr>
        <w:t>);</w:t>
      </w:r>
      <w:r w:rsidR="00A03180">
        <w:rPr>
          <w:rFonts w:ascii="Consolas" w:hAnsi="Consolas"/>
        </w:rPr>
        <w:tab/>
      </w:r>
      <w:r w:rsidR="00A03180">
        <w:rPr>
          <w:rFonts w:ascii="Consolas" w:hAnsi="Consolas"/>
        </w:rPr>
        <w:tab/>
      </w:r>
      <w:r w:rsidR="00A03180">
        <w:rPr>
          <w:rFonts w:ascii="Consolas" w:hAnsi="Consolas"/>
        </w:rPr>
        <w:tab/>
        <w:t xml:space="preserve"> //impleme</w:t>
      </w:r>
      <w:r w:rsidR="00553DFA">
        <w:rPr>
          <w:rFonts w:ascii="Consolas" w:hAnsi="Consolas"/>
        </w:rPr>
        <w:t>nt in major project</w:t>
      </w:r>
    </w:p>
    <w:p w14:paraId="4B5C4A61"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GameOfThrones</w:t>
      </w:r>
      <w:proofErr w:type="spellEnd"/>
      <w:r w:rsidRPr="005B5707">
        <w:rPr>
          <w:rFonts w:ascii="Consolas" w:hAnsi="Consolas"/>
        </w:rPr>
        <w:t>();</w:t>
      </w:r>
    </w:p>
    <w:p w14:paraId="2E9E5A22"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0BF49D9A" w14:textId="77777777" w:rsidR="00984C6A" w:rsidRPr="005B5707" w:rsidRDefault="00984C6A" w:rsidP="005B5707">
      <w:pPr>
        <w:spacing w:line="180" w:lineRule="auto"/>
        <w:rPr>
          <w:rFonts w:ascii="Consolas" w:hAnsi="Consolas"/>
        </w:rPr>
      </w:pPr>
      <w:r w:rsidRPr="005B5707">
        <w:rPr>
          <w:rFonts w:ascii="Consolas" w:hAnsi="Consolas"/>
        </w:rPr>
        <w:t xml:space="preserve">    if(</w:t>
      </w:r>
      <w:proofErr w:type="spellStart"/>
      <w:r w:rsidRPr="005B5707">
        <w:rPr>
          <w:rFonts w:ascii="Consolas" w:hAnsi="Consolas"/>
        </w:rPr>
        <w:t>sensorValue</w:t>
      </w:r>
      <w:proofErr w:type="spellEnd"/>
      <w:r w:rsidRPr="005B5707">
        <w:rPr>
          <w:rFonts w:ascii="Consolas" w:hAnsi="Consolas"/>
        </w:rPr>
        <w:t>&lt;200){</w:t>
      </w:r>
    </w:p>
    <w:p w14:paraId="424EC8DA"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(led2,LOW);</w:t>
      </w:r>
    </w:p>
    <w:p w14:paraId="637C3DF7"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digitalWrite</w:t>
      </w:r>
      <w:proofErr w:type="spellEnd"/>
      <w:r w:rsidRPr="005B5707">
        <w:rPr>
          <w:rFonts w:ascii="Consolas" w:hAnsi="Consolas"/>
        </w:rPr>
        <w:t>(led3,LOW);</w:t>
      </w:r>
    </w:p>
    <w:p w14:paraId="306226B7"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Serial.println</w:t>
      </w:r>
      <w:proofErr w:type="spellEnd"/>
      <w:r w:rsidRPr="005B5707">
        <w:rPr>
          <w:rFonts w:ascii="Consolas" w:hAnsi="Consolas"/>
        </w:rPr>
        <w:t>(</w:t>
      </w:r>
      <w:proofErr w:type="spellStart"/>
      <w:r w:rsidRPr="005B5707">
        <w:rPr>
          <w:rFonts w:ascii="Consolas" w:hAnsi="Consolas"/>
        </w:rPr>
        <w:t>tempValue</w:t>
      </w:r>
      <w:proofErr w:type="spellEnd"/>
      <w:r w:rsidRPr="005B5707">
        <w:rPr>
          <w:rFonts w:ascii="Consolas" w:hAnsi="Consolas"/>
        </w:rPr>
        <w:t>);</w:t>
      </w:r>
    </w:p>
    <w:p w14:paraId="4074093B"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3E92F29A"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77C95330" w14:textId="662EF302" w:rsidR="00984C6A" w:rsidRPr="005B5707" w:rsidRDefault="00984C6A" w:rsidP="005B5707">
      <w:pPr>
        <w:spacing w:line="180" w:lineRule="auto"/>
        <w:rPr>
          <w:rFonts w:ascii="Consolas" w:hAnsi="Consolas"/>
        </w:rPr>
      </w:pPr>
      <w:r w:rsidRPr="005B5707">
        <w:rPr>
          <w:rFonts w:ascii="Consolas" w:hAnsi="Consolas"/>
        </w:rPr>
        <w:t xml:space="preserve">    }</w:t>
      </w:r>
    </w:p>
    <w:p w14:paraId="0E5C4ED8" w14:textId="165AF34F" w:rsidR="00984C6A" w:rsidRPr="005B5707" w:rsidRDefault="00984C6A" w:rsidP="005B5707">
      <w:pPr>
        <w:spacing w:line="180" w:lineRule="auto"/>
        <w:rPr>
          <w:rFonts w:ascii="Consolas" w:hAnsi="Consolas"/>
        </w:rPr>
      </w:pPr>
      <w:r w:rsidRPr="005B5707">
        <w:rPr>
          <w:rFonts w:ascii="Consolas" w:hAnsi="Consolas"/>
        </w:rPr>
        <w:t xml:space="preserve">  }}//End of loop</w:t>
      </w:r>
    </w:p>
    <w:p w14:paraId="06496D45" w14:textId="77777777" w:rsidR="00984C6A" w:rsidRPr="005B5707" w:rsidRDefault="00984C6A" w:rsidP="005B5707">
      <w:pPr>
        <w:spacing w:line="180" w:lineRule="auto"/>
        <w:rPr>
          <w:rFonts w:ascii="Consolas" w:hAnsi="Consolas"/>
        </w:rPr>
      </w:pPr>
    </w:p>
    <w:p w14:paraId="49F1A2E8"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//Methods </w:t>
      </w:r>
    </w:p>
    <w:p w14:paraId="56036E44" w14:textId="77777777" w:rsidR="00984C6A" w:rsidRPr="005B5707" w:rsidRDefault="00984C6A" w:rsidP="005B5707">
      <w:pPr>
        <w:spacing w:line="180" w:lineRule="auto"/>
        <w:rPr>
          <w:rFonts w:ascii="Consolas" w:hAnsi="Consolas"/>
        </w:rPr>
      </w:pPr>
      <w:r w:rsidRPr="005B5707">
        <w:rPr>
          <w:rFonts w:ascii="Consolas" w:hAnsi="Consolas"/>
        </w:rPr>
        <w:t xml:space="preserve">  void </w:t>
      </w:r>
      <w:proofErr w:type="spellStart"/>
      <w:r w:rsidRPr="005B5707">
        <w:rPr>
          <w:rFonts w:ascii="Consolas" w:hAnsi="Consolas"/>
        </w:rPr>
        <w:t>GameOfThrones</w:t>
      </w:r>
      <w:proofErr w:type="spellEnd"/>
      <w:r w:rsidRPr="005B5707">
        <w:rPr>
          <w:rFonts w:ascii="Consolas" w:hAnsi="Consolas"/>
        </w:rPr>
        <w:t>()</w:t>
      </w:r>
    </w:p>
    <w:p w14:paraId="5CAA0FE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330EBA9" w14:textId="77777777" w:rsidR="00984C6A" w:rsidRPr="005B5707" w:rsidRDefault="00984C6A" w:rsidP="005B5707">
      <w:pPr>
        <w:spacing w:line="180" w:lineRule="auto"/>
        <w:rPr>
          <w:rFonts w:ascii="Consolas" w:hAnsi="Consolas"/>
        </w:rPr>
      </w:pPr>
      <w:r w:rsidRPr="005B5707">
        <w:rPr>
          <w:rFonts w:ascii="Consolas" w:hAnsi="Consolas"/>
        </w:rPr>
        <w:t xml:space="preserve">    for(int </w:t>
      </w:r>
      <w:proofErr w:type="spellStart"/>
      <w:r w:rsidRPr="005B5707">
        <w:rPr>
          <w:rFonts w:ascii="Consolas" w:hAnsi="Consolas"/>
        </w:rPr>
        <w:t>i</w:t>
      </w:r>
      <w:proofErr w:type="spellEnd"/>
      <w:r w:rsidRPr="005B5707">
        <w:rPr>
          <w:rFonts w:ascii="Consolas" w:hAnsi="Consolas"/>
        </w:rPr>
        <w:t xml:space="preserve">=0; </w:t>
      </w:r>
      <w:proofErr w:type="spellStart"/>
      <w:r w:rsidRPr="005B5707">
        <w:rPr>
          <w:rFonts w:ascii="Consolas" w:hAnsi="Consolas"/>
        </w:rPr>
        <w:t>i</w:t>
      </w:r>
      <w:proofErr w:type="spellEnd"/>
      <w:r w:rsidRPr="005B5707">
        <w:rPr>
          <w:rFonts w:ascii="Consolas" w:hAnsi="Consolas"/>
        </w:rPr>
        <w:t xml:space="preserve">&lt;4; </w:t>
      </w:r>
      <w:proofErr w:type="spellStart"/>
      <w:r w:rsidRPr="005B5707">
        <w:rPr>
          <w:rFonts w:ascii="Consolas" w:hAnsi="Consolas"/>
        </w:rPr>
        <w:t>i</w:t>
      </w:r>
      <w:proofErr w:type="spellEnd"/>
      <w:r w:rsidRPr="005B5707">
        <w:rPr>
          <w:rFonts w:ascii="Consolas" w:hAnsi="Consolas"/>
        </w:rPr>
        <w:t>++)</w:t>
      </w:r>
    </w:p>
    <w:p w14:paraId="06CD649A"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0990FE3"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NOTE_G4);</w:t>
      </w:r>
    </w:p>
    <w:p w14:paraId="5B033AD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5F439D5"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255B70B4"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3FFF787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6BC52BA"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1BE94F1"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NOTE_DS4);</w:t>
      </w:r>
    </w:p>
    <w:p w14:paraId="4764C68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002209BC"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34DC2419"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NOTE_F4);</w:t>
      </w:r>
    </w:p>
    <w:p w14:paraId="7C61B2C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B13EFB4"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56DFB8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FC1D708" w14:textId="77777777" w:rsidR="00984C6A" w:rsidRPr="005B5707" w:rsidRDefault="00984C6A" w:rsidP="005B5707">
      <w:pPr>
        <w:spacing w:line="180" w:lineRule="auto"/>
        <w:rPr>
          <w:rFonts w:ascii="Consolas" w:hAnsi="Consolas"/>
        </w:rPr>
      </w:pPr>
      <w:r w:rsidRPr="005B5707">
        <w:rPr>
          <w:rFonts w:ascii="Consolas" w:hAnsi="Consolas"/>
        </w:rPr>
        <w:t xml:space="preserve">    for(int </w:t>
      </w:r>
      <w:proofErr w:type="spellStart"/>
      <w:r w:rsidRPr="005B5707">
        <w:rPr>
          <w:rFonts w:ascii="Consolas" w:hAnsi="Consolas"/>
        </w:rPr>
        <w:t>i</w:t>
      </w:r>
      <w:proofErr w:type="spellEnd"/>
      <w:r w:rsidRPr="005B5707">
        <w:rPr>
          <w:rFonts w:ascii="Consolas" w:hAnsi="Consolas"/>
        </w:rPr>
        <w:t xml:space="preserve">=0; </w:t>
      </w:r>
      <w:proofErr w:type="spellStart"/>
      <w:r w:rsidRPr="005B5707">
        <w:rPr>
          <w:rFonts w:ascii="Consolas" w:hAnsi="Consolas"/>
        </w:rPr>
        <w:t>i</w:t>
      </w:r>
      <w:proofErr w:type="spellEnd"/>
      <w:r w:rsidRPr="005B5707">
        <w:rPr>
          <w:rFonts w:ascii="Consolas" w:hAnsi="Consolas"/>
        </w:rPr>
        <w:t xml:space="preserve">&lt;4; </w:t>
      </w:r>
      <w:proofErr w:type="spellStart"/>
      <w:r w:rsidRPr="005B5707">
        <w:rPr>
          <w:rFonts w:ascii="Consolas" w:hAnsi="Consolas"/>
        </w:rPr>
        <w:t>i</w:t>
      </w:r>
      <w:proofErr w:type="spellEnd"/>
      <w:r w:rsidRPr="005B5707">
        <w:rPr>
          <w:rFonts w:ascii="Consolas" w:hAnsi="Consolas"/>
        </w:rPr>
        <w:t>++)</w:t>
      </w:r>
    </w:p>
    <w:p w14:paraId="2A633516"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AF8450A"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NOTE_G4);</w:t>
      </w:r>
    </w:p>
    <w:p w14:paraId="617D656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2A6FE6D"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7B7B5A4F"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46448A2D"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E75B564"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14BC9D64"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NOTE_E4);</w:t>
      </w:r>
    </w:p>
    <w:p w14:paraId="22EEB390"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A6B5190"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224C845"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NOTE_F4);</w:t>
      </w:r>
    </w:p>
    <w:p w14:paraId="1823D96F"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2592D0D"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2222084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EA3E98E"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NOTE_G4);</w:t>
      </w:r>
    </w:p>
    <w:p w14:paraId="41439FB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A51F821"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15A8F7FC"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0E3E4AE7"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6CC36EB"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NOTE_DS4);</w:t>
      </w:r>
    </w:p>
    <w:p w14:paraId="63639548"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delay(250);</w:t>
      </w:r>
    </w:p>
    <w:p w14:paraId="7E62E908"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3392DE1B"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NOTE_F4);</w:t>
      </w:r>
    </w:p>
    <w:p w14:paraId="245F719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C94DDFB"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7614CE42"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NOTE_D4);</w:t>
      </w:r>
    </w:p>
    <w:p w14:paraId="17399F5B"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18A336C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8787C01" w14:textId="77777777" w:rsidR="00984C6A" w:rsidRPr="005B5707" w:rsidRDefault="00984C6A" w:rsidP="005B5707">
      <w:pPr>
        <w:spacing w:line="180" w:lineRule="auto"/>
        <w:rPr>
          <w:rFonts w:ascii="Consolas" w:hAnsi="Consolas"/>
        </w:rPr>
      </w:pPr>
      <w:r w:rsidRPr="005B5707">
        <w:rPr>
          <w:rFonts w:ascii="Consolas" w:hAnsi="Consolas"/>
        </w:rPr>
        <w:t xml:space="preserve">    for(int </w:t>
      </w:r>
      <w:proofErr w:type="spellStart"/>
      <w:r w:rsidRPr="005B5707">
        <w:rPr>
          <w:rFonts w:ascii="Consolas" w:hAnsi="Consolas"/>
        </w:rPr>
        <w:t>i</w:t>
      </w:r>
      <w:proofErr w:type="spellEnd"/>
      <w:r w:rsidRPr="005B5707">
        <w:rPr>
          <w:rFonts w:ascii="Consolas" w:hAnsi="Consolas"/>
        </w:rPr>
        <w:t xml:space="preserve">=0; </w:t>
      </w:r>
      <w:proofErr w:type="spellStart"/>
      <w:r w:rsidRPr="005B5707">
        <w:rPr>
          <w:rFonts w:ascii="Consolas" w:hAnsi="Consolas"/>
        </w:rPr>
        <w:t>i</w:t>
      </w:r>
      <w:proofErr w:type="spellEnd"/>
      <w:r w:rsidRPr="005B5707">
        <w:rPr>
          <w:rFonts w:ascii="Consolas" w:hAnsi="Consolas"/>
        </w:rPr>
        <w:t xml:space="preserve">&lt;3; </w:t>
      </w:r>
      <w:proofErr w:type="spellStart"/>
      <w:r w:rsidRPr="005B5707">
        <w:rPr>
          <w:rFonts w:ascii="Consolas" w:hAnsi="Consolas"/>
        </w:rPr>
        <w:t>i</w:t>
      </w:r>
      <w:proofErr w:type="spellEnd"/>
      <w:r w:rsidRPr="005B5707">
        <w:rPr>
          <w:rFonts w:ascii="Consolas" w:hAnsi="Consolas"/>
        </w:rPr>
        <w:t>++)</w:t>
      </w:r>
    </w:p>
    <w:p w14:paraId="513A0FCC"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B7CF25B"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NOTE_G3);</w:t>
      </w:r>
    </w:p>
    <w:p w14:paraId="436A607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63032259"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0A4992DE"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NOTE_AS3);</w:t>
      </w:r>
    </w:p>
    <w:p w14:paraId="4393FC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1F5080BD"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6E67A5FA"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1957676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92780F6"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0B8B3855"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NOTE_D4);</w:t>
      </w:r>
    </w:p>
    <w:p w14:paraId="76FCDBF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D903AD8"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012E6AAE" w14:textId="13F18D4E" w:rsidR="00984C6A" w:rsidRPr="005B5707" w:rsidRDefault="00984C6A" w:rsidP="005B5707">
      <w:pPr>
        <w:spacing w:line="180" w:lineRule="auto"/>
        <w:rPr>
          <w:rFonts w:ascii="Consolas" w:hAnsi="Consolas"/>
        </w:rPr>
      </w:pPr>
      <w:r w:rsidRPr="005B5707">
        <w:rPr>
          <w:rFonts w:ascii="Consolas" w:hAnsi="Consolas"/>
        </w:rPr>
        <w:t xml:space="preserve">    }</w:t>
      </w:r>
    </w:p>
    <w:p w14:paraId="6CBF5280"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NOTE_G3);</w:t>
      </w:r>
    </w:p>
    <w:p w14:paraId="02CCE8A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A06CA5B"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18DBD8F"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NOTE_AS3);</w:t>
      </w:r>
    </w:p>
    <w:p w14:paraId="75ADDFC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A6E6867"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68A7F72E"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0EC28F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90DE1BE"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049A1B55"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NOTE_D4);</w:t>
      </w:r>
    </w:p>
    <w:p w14:paraId="27172F2C"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F7973AA"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315721F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6BDE494"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NOTE_F4);</w:t>
      </w:r>
    </w:p>
    <w:p w14:paraId="6DF6ED49"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4F9FC89"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7559E6B6" w14:textId="77777777" w:rsidR="00984C6A" w:rsidRPr="005B5707" w:rsidRDefault="00984C6A" w:rsidP="005B5707">
      <w:pPr>
        <w:spacing w:line="180" w:lineRule="auto"/>
        <w:rPr>
          <w:rFonts w:ascii="Consolas" w:hAnsi="Consolas"/>
        </w:rPr>
      </w:pPr>
      <w:r w:rsidRPr="005B5707">
        <w:rPr>
          <w:rFonts w:ascii="Consolas" w:hAnsi="Consolas"/>
        </w:rPr>
        <w:lastRenderedPageBreak/>
        <w:t xml:space="preserve">        tone(</w:t>
      </w:r>
      <w:proofErr w:type="spellStart"/>
      <w:r w:rsidRPr="005B5707">
        <w:rPr>
          <w:rFonts w:ascii="Consolas" w:hAnsi="Consolas"/>
        </w:rPr>
        <w:t>speakerPin</w:t>
      </w:r>
      <w:proofErr w:type="spellEnd"/>
      <w:r w:rsidRPr="005B5707">
        <w:rPr>
          <w:rFonts w:ascii="Consolas" w:hAnsi="Consolas"/>
        </w:rPr>
        <w:t>, NOTE_AS3);</w:t>
      </w:r>
    </w:p>
    <w:p w14:paraId="14F4D73F"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0FF23A92"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5ABDACBC"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NOTE_DS4);</w:t>
      </w:r>
    </w:p>
    <w:p w14:paraId="39987CE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9FC1371"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6829D02"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NOTE_D4);</w:t>
      </w:r>
    </w:p>
    <w:p w14:paraId="1BCE301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017BE71"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39F1D7F5"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NOTE_F4);</w:t>
      </w:r>
    </w:p>
    <w:p w14:paraId="0DF6A2DB"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49D25EA9"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26864E97"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NOTE_AS3);</w:t>
      </w:r>
    </w:p>
    <w:p w14:paraId="0981BE7E"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51758DC3"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25CC4F34"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NOTE_DS4);</w:t>
      </w:r>
    </w:p>
    <w:p w14:paraId="2A073DC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2DADF59"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51B75F87"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NOTE_D4);</w:t>
      </w:r>
    </w:p>
    <w:p w14:paraId="02D8A42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C1EF590"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5ABF7D64" w14:textId="77777777" w:rsidR="00984C6A" w:rsidRPr="005B5707" w:rsidRDefault="00984C6A" w:rsidP="005B5707">
      <w:pPr>
        <w:spacing w:line="180" w:lineRule="auto"/>
        <w:rPr>
          <w:rFonts w:ascii="Consolas" w:hAnsi="Consolas"/>
        </w:rPr>
      </w:pPr>
      <w:r w:rsidRPr="005B5707">
        <w:rPr>
          <w:rFonts w:ascii="Consolas" w:hAnsi="Consolas"/>
        </w:rPr>
        <w:t xml:space="preserve">        tone(</w:t>
      </w:r>
      <w:proofErr w:type="spellStart"/>
      <w:r w:rsidRPr="005B5707">
        <w:rPr>
          <w:rFonts w:ascii="Consolas" w:hAnsi="Consolas"/>
        </w:rPr>
        <w:t>speakerPin</w:t>
      </w:r>
      <w:proofErr w:type="spellEnd"/>
      <w:r w:rsidRPr="005B5707">
        <w:rPr>
          <w:rFonts w:ascii="Consolas" w:hAnsi="Consolas"/>
        </w:rPr>
        <w:t>, NOTE_C4);</w:t>
      </w:r>
    </w:p>
    <w:p w14:paraId="7F3A3B4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7800AD04" w14:textId="77777777" w:rsidR="00984C6A" w:rsidRPr="005B5707" w:rsidRDefault="00984C6A" w:rsidP="005B5707">
      <w:pPr>
        <w:spacing w:line="180" w:lineRule="auto"/>
        <w:rPr>
          <w:rFonts w:ascii="Consolas" w:hAnsi="Consolas"/>
        </w:rPr>
      </w:pPr>
      <w:r w:rsidRPr="005B5707">
        <w:rPr>
          <w:rFonts w:ascii="Consolas" w:hAnsi="Consolas"/>
        </w:rPr>
        <w:t xml:space="preserve">        </w:t>
      </w:r>
      <w:proofErr w:type="spellStart"/>
      <w:r w:rsidRPr="005B5707">
        <w:rPr>
          <w:rFonts w:ascii="Consolas" w:hAnsi="Consolas"/>
        </w:rPr>
        <w:t>noTone</w:t>
      </w:r>
      <w:proofErr w:type="spellEnd"/>
      <w:r w:rsidRPr="005B5707">
        <w:rPr>
          <w:rFonts w:ascii="Consolas" w:hAnsi="Consolas"/>
        </w:rPr>
        <w:t>(</w:t>
      </w:r>
      <w:proofErr w:type="spellStart"/>
      <w:r w:rsidRPr="005B5707">
        <w:rPr>
          <w:rFonts w:ascii="Consolas" w:hAnsi="Consolas"/>
        </w:rPr>
        <w:t>speakerPin</w:t>
      </w:r>
      <w:proofErr w:type="spellEnd"/>
      <w:r w:rsidRPr="005B5707">
        <w:rPr>
          <w:rFonts w:ascii="Consolas" w:hAnsi="Consolas"/>
        </w:rPr>
        <w:t>);</w:t>
      </w:r>
    </w:p>
    <w:p w14:paraId="4CFA6278"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D26A94A" w14:textId="30830362" w:rsidR="004149C1" w:rsidRDefault="00984C6A" w:rsidP="005B5707">
      <w:pPr>
        <w:spacing w:line="180" w:lineRule="auto"/>
        <w:rPr>
          <w:rFonts w:ascii="Consolas" w:hAnsi="Consolas"/>
        </w:rPr>
      </w:pPr>
      <w:r w:rsidRPr="005B5707">
        <w:rPr>
          <w:rFonts w:ascii="Consolas" w:hAnsi="Consolas"/>
        </w:rPr>
        <w:t xml:space="preserve">    }//End of </w:t>
      </w:r>
      <w:proofErr w:type="spellStart"/>
      <w:r w:rsidRPr="005B5707">
        <w:rPr>
          <w:rFonts w:ascii="Consolas" w:hAnsi="Consolas"/>
        </w:rPr>
        <w:t>GameOfThrones</w:t>
      </w:r>
      <w:proofErr w:type="spellEnd"/>
      <w:r w:rsidRPr="005B5707">
        <w:rPr>
          <w:rFonts w:ascii="Consolas" w:hAnsi="Consolas"/>
        </w:rPr>
        <w:t xml:space="preserve"> Method</w:t>
      </w:r>
    </w:p>
    <w:p w14:paraId="2D2584A5" w14:textId="436B17D8" w:rsidR="00C533C3" w:rsidRDefault="00C533C3" w:rsidP="005B5707">
      <w:pPr>
        <w:spacing w:line="180" w:lineRule="auto"/>
        <w:rPr>
          <w:rFonts w:ascii="Consolas" w:hAnsi="Consolas"/>
        </w:rPr>
      </w:pPr>
    </w:p>
    <w:p w14:paraId="7E7E9FBE" w14:textId="020C8D71" w:rsidR="004815A6" w:rsidRDefault="004815A6" w:rsidP="005B5707">
      <w:pPr>
        <w:spacing w:line="180" w:lineRule="auto"/>
        <w:rPr>
          <w:rFonts w:ascii="Consolas" w:hAnsi="Consolas"/>
        </w:rPr>
      </w:pPr>
    </w:p>
    <w:p w14:paraId="369AEA83" w14:textId="702381D9" w:rsidR="00B246AE" w:rsidRDefault="00B246AE" w:rsidP="005B5707">
      <w:pPr>
        <w:spacing w:line="180" w:lineRule="auto"/>
        <w:rPr>
          <w:rFonts w:ascii="Consolas" w:hAnsi="Consolas"/>
        </w:rPr>
      </w:pPr>
    </w:p>
    <w:p w14:paraId="1D396602" w14:textId="3E0B1E16" w:rsidR="00B246AE" w:rsidRDefault="00B246AE" w:rsidP="005B5707">
      <w:pPr>
        <w:spacing w:line="180" w:lineRule="auto"/>
        <w:rPr>
          <w:rFonts w:ascii="Consolas" w:hAnsi="Consolas"/>
        </w:rPr>
      </w:pPr>
    </w:p>
    <w:p w14:paraId="0F8B8D9B" w14:textId="77777777" w:rsidR="00B246AE" w:rsidRDefault="00B246AE" w:rsidP="005B5707">
      <w:pPr>
        <w:spacing w:line="180" w:lineRule="auto"/>
        <w:rPr>
          <w:rFonts w:ascii="Consolas" w:hAnsi="Consolas"/>
        </w:rPr>
      </w:pPr>
    </w:p>
    <w:p w14:paraId="0E9132C1" w14:textId="7354D5CD" w:rsidR="004815A6" w:rsidRDefault="004815A6" w:rsidP="005B5707">
      <w:pPr>
        <w:spacing w:line="180" w:lineRule="auto"/>
        <w:rPr>
          <w:rFonts w:ascii="Consolas" w:hAnsi="Consolas"/>
        </w:rPr>
      </w:pPr>
    </w:p>
    <w:p w14:paraId="189B0273" w14:textId="0DB9BBB0" w:rsidR="004815A6" w:rsidRDefault="004815A6" w:rsidP="005B5707">
      <w:pPr>
        <w:spacing w:line="180" w:lineRule="auto"/>
        <w:rPr>
          <w:rFonts w:ascii="Consolas" w:hAnsi="Consolas"/>
        </w:rPr>
      </w:pPr>
    </w:p>
    <w:p w14:paraId="29621479" w14:textId="32B82F03" w:rsidR="004815A6" w:rsidRDefault="004815A6" w:rsidP="005B5707">
      <w:pPr>
        <w:spacing w:line="180" w:lineRule="auto"/>
        <w:rPr>
          <w:rFonts w:ascii="Consolas" w:hAnsi="Consolas"/>
        </w:rPr>
      </w:pPr>
    </w:p>
    <w:p w14:paraId="29167D2A" w14:textId="77777777" w:rsidR="00C533C3" w:rsidRPr="005B5707" w:rsidRDefault="00C533C3" w:rsidP="005B5707">
      <w:pPr>
        <w:spacing w:line="180" w:lineRule="auto"/>
        <w:rPr>
          <w:rFonts w:ascii="Consolas" w:hAnsi="Consolas"/>
        </w:rPr>
      </w:pPr>
    </w:p>
    <w:p w14:paraId="72ECC0F3" w14:textId="14AAE81B" w:rsidR="00B666C3" w:rsidRPr="00623D5B" w:rsidRDefault="00EA1B91" w:rsidP="005B6EA0">
      <w:pPr>
        <w:pStyle w:val="Heading1"/>
        <w:ind w:firstLine="1080"/>
        <w:rPr>
          <w:color w:val="538135" w:themeColor="accent6" w:themeShade="BF"/>
          <w:sz w:val="36"/>
          <w:szCs w:val="52"/>
        </w:rPr>
      </w:pPr>
      <w:bookmarkStart w:id="120" w:name="_Toc67646010"/>
      <w:r w:rsidRPr="00623D5B">
        <w:rPr>
          <w:color w:val="538135" w:themeColor="accent6" w:themeShade="BF"/>
          <w:sz w:val="36"/>
          <w:szCs w:val="52"/>
        </w:rPr>
        <w:lastRenderedPageBreak/>
        <w:t>ETHICS</w:t>
      </w:r>
      <w:r w:rsidR="005B6EA0" w:rsidRPr="00623D5B">
        <w:rPr>
          <w:color w:val="538135" w:themeColor="accent6" w:themeShade="BF"/>
          <w:sz w:val="36"/>
          <w:szCs w:val="52"/>
        </w:rPr>
        <w:t xml:space="preserve"> AND SECURITY ANALYSIS</w:t>
      </w:r>
      <w:bookmarkEnd w:id="120"/>
      <w:r w:rsidR="001C12A3" w:rsidRPr="00623D5B">
        <w:rPr>
          <w:color w:val="538135" w:themeColor="accent6" w:themeShade="BF"/>
          <w:sz w:val="36"/>
          <w:szCs w:val="52"/>
        </w:rPr>
        <w:t xml:space="preserve"> </w:t>
      </w:r>
    </w:p>
    <w:p w14:paraId="1913657E" w14:textId="75F63C0E" w:rsidR="004A439A" w:rsidRPr="00623D5B" w:rsidRDefault="004A439A" w:rsidP="004A439A">
      <w:pPr>
        <w:pStyle w:val="Heading2"/>
        <w:rPr>
          <w:caps/>
          <w:color w:val="538135" w:themeColor="accent6" w:themeShade="BF"/>
          <w:sz w:val="32"/>
          <w:szCs w:val="32"/>
        </w:rPr>
      </w:pPr>
      <w:bookmarkStart w:id="121" w:name="_Toc67646011"/>
      <w:r w:rsidRPr="00623D5B">
        <w:rPr>
          <w:caps/>
          <w:color w:val="538135" w:themeColor="accent6" w:themeShade="BF"/>
          <w:sz w:val="32"/>
          <w:szCs w:val="32"/>
        </w:rPr>
        <w:t>Internet of Things, Brief Technology Overview</w:t>
      </w:r>
      <w:bookmarkEnd w:id="121"/>
    </w:p>
    <w:p w14:paraId="18295B2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The benefits of internet of things technology are obvious, across every industry applying these technologies could revolutionize how they operate, be it through means of automation or machine learning.  For example, a baby monitoring system taking advantage of internet of things technology may bring peace of mind to new parents during the night, knowing that their baby is safely asleep. Use of the internet through a video or audio function may also help connect distant family members with the new member of their family. The dangers of such technologies from an ethical or security standpoint however may prove quite worrying. </w:t>
      </w:r>
    </w:p>
    <w:p w14:paraId="059AD2D8" w14:textId="0F19F812" w:rsidR="004A439A" w:rsidRPr="00697E67" w:rsidRDefault="004A439A" w:rsidP="00697E67">
      <w:pPr>
        <w:jc w:val="both"/>
        <w:rPr>
          <w:rFonts w:ascii="Verdana" w:hAnsi="Verdana"/>
          <w:sz w:val="24"/>
          <w:szCs w:val="24"/>
        </w:rPr>
      </w:pPr>
      <w:r w:rsidRPr="00697E67">
        <w:rPr>
          <w:rFonts w:ascii="Verdana" w:hAnsi="Verdana"/>
          <w:sz w:val="24"/>
          <w:szCs w:val="24"/>
        </w:rPr>
        <w:tab/>
        <w:t xml:space="preserve">The ability of systems to function independently from humans while connected to the security and privacy standards. For example, A health device while connected to the internet could be a target for a cyberattack, which could obviously have </w:t>
      </w:r>
      <w:r w:rsidR="7DDD1253" w:rsidRPr="00697E67">
        <w:rPr>
          <w:rFonts w:ascii="Verdana" w:hAnsi="Verdana"/>
          <w:sz w:val="24"/>
          <w:szCs w:val="24"/>
        </w:rPr>
        <w:t>profound</w:t>
      </w:r>
      <w:r w:rsidRPr="00697E67">
        <w:rPr>
          <w:rFonts w:ascii="Verdana" w:hAnsi="Verdana"/>
          <w:sz w:val="24"/>
          <w:szCs w:val="24"/>
        </w:rPr>
        <w:t xml:space="preserve"> consequences for the user. Patching known security flaws in such devices may also prove difficult. Even though it is the connection to a network that makes these devices useful, it is difficult to deliver patches using this connection in a safe and reliable way. Once these devices leave the factory the flaws or oversights made by the production team often prove detrimental down the road as computing technology improves and these mistakes become more obvious. </w:t>
      </w:r>
    </w:p>
    <w:p w14:paraId="1F975C9F" w14:textId="2DCB1083" w:rsidR="004A439A" w:rsidRPr="00697E67" w:rsidRDefault="004A439A" w:rsidP="00697E67">
      <w:pPr>
        <w:jc w:val="both"/>
        <w:rPr>
          <w:rFonts w:ascii="Verdana" w:hAnsi="Verdana"/>
          <w:sz w:val="24"/>
          <w:szCs w:val="24"/>
        </w:rPr>
      </w:pPr>
      <w:r w:rsidRPr="00697E67">
        <w:rPr>
          <w:rFonts w:ascii="Verdana" w:hAnsi="Verdana"/>
          <w:sz w:val="24"/>
          <w:szCs w:val="24"/>
        </w:rPr>
        <w:tab/>
        <w:t xml:space="preserve">Data collection is the other pitfall of internet of things technology. In a world where already, we offer up so much of our personal data to search engines and social media companies, and we have a computer which can monitor what we say and where we go already in our pockets, the idea of having another device gathering our data may not be that attractive of a concept. Users’ data is a gold mine in </w:t>
      </w:r>
      <w:r w:rsidR="436943B4" w:rsidRPr="00697E67">
        <w:rPr>
          <w:rFonts w:ascii="Verdana" w:hAnsi="Verdana"/>
          <w:sz w:val="24"/>
          <w:szCs w:val="24"/>
        </w:rPr>
        <w:t>today's</w:t>
      </w:r>
      <w:r w:rsidRPr="00697E67">
        <w:rPr>
          <w:rFonts w:ascii="Verdana" w:hAnsi="Verdana"/>
          <w:sz w:val="24"/>
          <w:szCs w:val="24"/>
        </w:rPr>
        <w:t xml:space="preserve"> market with big tech company’s making vast sums of money selling it to third party companies and advertisers. It is this same data that proves to be an IoT technology-based device’s biggest asset, as this data through modeling and statistics can feed machine learning or AI. This has the potential to improve the functionality and potential use for this device greatly. </w:t>
      </w:r>
    </w:p>
    <w:p w14:paraId="0CC9036D" w14:textId="77777777" w:rsidR="004A439A" w:rsidRPr="00697E67" w:rsidRDefault="004A439A" w:rsidP="00697E67">
      <w:pPr>
        <w:jc w:val="both"/>
        <w:rPr>
          <w:rFonts w:ascii="Verdana" w:hAnsi="Verdana"/>
          <w:sz w:val="24"/>
          <w:szCs w:val="24"/>
        </w:rPr>
      </w:pPr>
      <w:r w:rsidRPr="00697E67">
        <w:rPr>
          <w:rFonts w:ascii="Verdana" w:hAnsi="Verdana"/>
          <w:sz w:val="24"/>
          <w:szCs w:val="24"/>
        </w:rPr>
        <w:tab/>
        <w:t xml:space="preserve">So, our data is an asset that can be sold for huge sums of money or can be used to improve technology. This decision is controlled completely by the manufacturer. The trust therefore needed in these manufactures by the public is great. Using recent history as a marker, the money which can be generated from this data may prove to be too attractive to companies moving into the internet of things space. </w:t>
      </w:r>
    </w:p>
    <w:p w14:paraId="2235DBCD" w14:textId="77777777" w:rsidR="004A439A" w:rsidRDefault="004A439A" w:rsidP="004A439A"/>
    <w:p w14:paraId="747D0F2E" w14:textId="77777777" w:rsidR="004A439A" w:rsidRDefault="004A439A" w:rsidP="004A439A"/>
    <w:p w14:paraId="7CBC4EC5" w14:textId="3984CDCD" w:rsidR="004A439A" w:rsidRPr="00623D5B" w:rsidRDefault="004A439A" w:rsidP="004A439A">
      <w:pPr>
        <w:pStyle w:val="Heading2"/>
        <w:rPr>
          <w:rFonts w:ascii="Century Gothic" w:hAnsi="Century Gothic"/>
          <w:caps/>
          <w:color w:val="538135" w:themeColor="accent6" w:themeShade="BF"/>
          <w:sz w:val="32"/>
          <w:szCs w:val="32"/>
        </w:rPr>
      </w:pPr>
      <w:bookmarkStart w:id="122" w:name="_Toc67646012"/>
      <w:r w:rsidRPr="00623D5B">
        <w:rPr>
          <w:rFonts w:ascii="Century Gothic" w:hAnsi="Century Gothic"/>
          <w:caps/>
          <w:color w:val="538135" w:themeColor="accent6" w:themeShade="BF"/>
          <w:sz w:val="32"/>
          <w:szCs w:val="32"/>
        </w:rPr>
        <w:lastRenderedPageBreak/>
        <w:t>Ethics and security in a baby monitoring device</w:t>
      </w:r>
      <w:bookmarkEnd w:id="122"/>
    </w:p>
    <w:p w14:paraId="5F26CD8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As our first iteration of this device, for our minor project, will not be connected to the internet, a lot of these concerns are not valid until we incorporate this functionality. During our meetings, ethics and security concerns have come up many times. While focused on this first proof of concept design, we are looking ahead to what a future iteration of this device may look like and what problems we may encounter. </w:t>
      </w:r>
    </w:p>
    <w:p w14:paraId="6EA7BEE2"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Examining our chosen project idea with the issues outlined in the above paragraphs in mind, there are some definite areas which may cause us alarm. </w:t>
      </w:r>
    </w:p>
    <w:p w14:paraId="3452D432" w14:textId="77777777"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In the survey, in which we gathered information from our target market, many parents reported that they would find a live camera a beneficial feature of a baby monitoring device. While its benefits are obvious, we as a team, discussed the risks from an ethical and security standpoint and decided that we would not be able to implement a camera in our project on the grounds of safety. </w:t>
      </w:r>
    </w:p>
    <w:p w14:paraId="5C86759F" w14:textId="7E157456"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We have discussed having real time alerts and information on how the baby’s level of activity whilst sleeping being sent to the parent’s phone via email and text. This data may prove very powerful in improving the device further and provide information to the parents on possible setting and configuration adjustments which could improve the effectiveness of the device. However, like any device connected to the internet, moving this information across of network may prove to be a security risk. This is something we will have to examine in detail before implementing this functionality. </w:t>
      </w:r>
    </w:p>
    <w:p w14:paraId="2D5B4588" w14:textId="77777777" w:rsidR="004A439A" w:rsidRPr="00697E67" w:rsidRDefault="004A439A" w:rsidP="00697E67">
      <w:pPr>
        <w:pStyle w:val="ListParagraph"/>
        <w:jc w:val="both"/>
        <w:rPr>
          <w:rFonts w:ascii="Verdana" w:hAnsi="Verdana"/>
          <w:sz w:val="24"/>
          <w:szCs w:val="24"/>
        </w:rPr>
      </w:pPr>
    </w:p>
    <w:p w14:paraId="2187340C" w14:textId="4C3025B4" w:rsidR="004A439A" w:rsidRDefault="004A439A" w:rsidP="00697E67">
      <w:pPr>
        <w:jc w:val="both"/>
        <w:rPr>
          <w:rFonts w:ascii="Verdana" w:hAnsi="Verdana"/>
          <w:sz w:val="24"/>
          <w:szCs w:val="24"/>
        </w:rPr>
      </w:pPr>
      <w:r w:rsidRPr="00697E67">
        <w:rPr>
          <w:rFonts w:ascii="Verdana" w:hAnsi="Verdana"/>
          <w:sz w:val="24"/>
          <w:szCs w:val="24"/>
        </w:rPr>
        <w:t xml:space="preserve">In conclusion, the greater the amount of research and discussion we complete as a team, the clearer it becomes that while internet of things technology is a very exciting and an inevitable evolution for computing it throws up a huge number of ethical questions. How these technologies are used is based completely on the moral compass of the companies that are creating them and may prove to become an area of great challenge for governments and authorities to police. Going through the various stages of developing our idea concerns have been raised and going forward we will be trying to address this issue and create a project which is balanced from and ethical and security standpoint. Our hope is that the companies moving into this expanding space will do likewise. </w:t>
      </w:r>
    </w:p>
    <w:p w14:paraId="65A572E3" w14:textId="77777777" w:rsidR="00B246AE" w:rsidRPr="00697E67" w:rsidRDefault="00B246AE" w:rsidP="00697E67">
      <w:pPr>
        <w:jc w:val="both"/>
        <w:rPr>
          <w:rFonts w:ascii="Verdana" w:hAnsi="Verdana"/>
          <w:sz w:val="24"/>
          <w:szCs w:val="24"/>
        </w:rPr>
      </w:pPr>
    </w:p>
    <w:p w14:paraId="6C664790" w14:textId="21A7EF1E" w:rsidR="00F229FA" w:rsidRPr="00623D5B" w:rsidRDefault="00142959" w:rsidP="00E9147D">
      <w:pPr>
        <w:pStyle w:val="Heading1"/>
        <w:ind w:firstLine="1080"/>
        <w:rPr>
          <w:color w:val="538135" w:themeColor="accent6" w:themeShade="BF"/>
          <w:sz w:val="36"/>
          <w:szCs w:val="52"/>
        </w:rPr>
      </w:pPr>
      <w:bookmarkStart w:id="123" w:name="_Toc67646013"/>
      <w:r w:rsidRPr="00623D5B">
        <w:rPr>
          <w:color w:val="538135" w:themeColor="accent6" w:themeShade="BF"/>
          <w:sz w:val="36"/>
          <w:szCs w:val="52"/>
        </w:rPr>
        <w:lastRenderedPageBreak/>
        <w:t>FUTURE IMPROVEMENTS</w:t>
      </w:r>
      <w:bookmarkEnd w:id="123"/>
    </w:p>
    <w:p w14:paraId="38758AAF" w14:textId="77777777" w:rsidR="00760D3B" w:rsidRPr="00697E67" w:rsidRDefault="00760D3B" w:rsidP="00697E67">
      <w:pPr>
        <w:jc w:val="both"/>
        <w:rPr>
          <w:rFonts w:ascii="Verdana" w:hAnsi="Verdana"/>
          <w:sz w:val="24"/>
          <w:szCs w:val="24"/>
        </w:rPr>
      </w:pPr>
      <w:r w:rsidRPr="00697E67">
        <w:rPr>
          <w:rFonts w:ascii="Verdana" w:hAnsi="Verdana"/>
          <w:sz w:val="24"/>
          <w:szCs w:val="24"/>
        </w:rPr>
        <w:t xml:space="preserve">After weeks of researching, studying our project and its market, thinking thoroughly about what features we could improve in our baby monitor. We have </w:t>
      </w:r>
      <w:r w:rsidRPr="00697E67">
        <w:rPr>
          <w:rFonts w:ascii="Verdana" w:hAnsi="Verdana"/>
          <w:color w:val="000000" w:themeColor="text1"/>
          <w:sz w:val="24"/>
          <w:szCs w:val="24"/>
        </w:rPr>
        <w:t xml:space="preserve">discovered </w:t>
      </w:r>
      <w:r w:rsidRPr="00697E67">
        <w:rPr>
          <w:rFonts w:ascii="Verdana" w:hAnsi="Verdana"/>
          <w:sz w:val="24"/>
          <w:szCs w:val="24"/>
        </w:rPr>
        <w:t>some brilliant ideas in which will transform our minor project into the baby-monitor every family will want in their home, utilizing Internet of Things to interconnect objects that can collect and transfer data with aided by the help of Application Programming Interfaces. In the following document we will list the ideas which we believe will not only be future improvements for our project but will be some of the reasons as to why this will be the ideal baby-monitor for every home.</w:t>
      </w:r>
    </w:p>
    <w:p w14:paraId="10563352" w14:textId="77777777" w:rsidR="00760D3B" w:rsidRPr="00697E67" w:rsidRDefault="00760D3B" w:rsidP="00760D3B">
      <w:pPr>
        <w:pStyle w:val="Heading2"/>
        <w:rPr>
          <w:caps/>
          <w:sz w:val="32"/>
          <w:szCs w:val="32"/>
        </w:rPr>
      </w:pPr>
      <w:bookmarkStart w:id="124" w:name="_Toc67646014"/>
      <w:r w:rsidRPr="00697E67">
        <w:rPr>
          <w:caps/>
          <w:sz w:val="32"/>
          <w:szCs w:val="32"/>
        </w:rPr>
        <w:t>Motorised LED Globe</w:t>
      </w:r>
      <w:bookmarkEnd w:id="124"/>
    </w:p>
    <w:p w14:paraId="55FB78CD" w14:textId="0DF94354" w:rsidR="00760D3B" w:rsidRPr="00697E67" w:rsidRDefault="00760D3B" w:rsidP="00697E67">
      <w:pPr>
        <w:jc w:val="both"/>
        <w:rPr>
          <w:rFonts w:ascii="Verdana" w:hAnsi="Verdana"/>
          <w:sz w:val="24"/>
          <w:szCs w:val="24"/>
        </w:rPr>
      </w:pPr>
      <w:r w:rsidRPr="00697E67">
        <w:rPr>
          <w:rFonts w:ascii="Verdana" w:hAnsi="Verdana"/>
          <w:sz w:val="24"/>
          <w:szCs w:val="24"/>
        </w:rPr>
        <w:t xml:space="preserve">During our survey that we conducted on several parents and a local crèche, it was brought to our attention that there was a want in parents for </w:t>
      </w:r>
      <w:r w:rsidR="32BA090A" w:rsidRPr="3C836C5E">
        <w:rPr>
          <w:rFonts w:ascii="Verdana" w:hAnsi="Verdana"/>
          <w:sz w:val="24"/>
          <w:szCs w:val="24"/>
        </w:rPr>
        <w:t>colorful</w:t>
      </w:r>
      <w:r w:rsidRPr="00697E67">
        <w:rPr>
          <w:rFonts w:ascii="Verdana" w:hAnsi="Verdana"/>
          <w:sz w:val="24"/>
          <w:szCs w:val="24"/>
        </w:rPr>
        <w:t xml:space="preserve"> reflections in the room or on the ceiling to help soothe the baby. Our research showed that greater than 50% of the people who took part in the survey rated the feature of a nightlight either 4 or 5 out of a possible 5. </w:t>
      </w:r>
    </w:p>
    <w:p w14:paraId="2B562A2A" w14:textId="77777777" w:rsidR="00760D3B" w:rsidRPr="00697E67" w:rsidRDefault="00760D3B" w:rsidP="00697E67">
      <w:pPr>
        <w:jc w:val="both"/>
        <w:rPr>
          <w:rFonts w:ascii="Verdana" w:hAnsi="Verdana"/>
          <w:sz w:val="24"/>
          <w:szCs w:val="24"/>
        </w:rPr>
      </w:pPr>
      <w:r w:rsidRPr="00697E67">
        <w:rPr>
          <w:rFonts w:ascii="Verdana" w:hAnsi="Verdana"/>
          <w:sz w:val="24"/>
          <w:szCs w:val="24"/>
        </w:rPr>
        <w:t xml:space="preserve">This will ideally be a globe made from plastic with different shape’s cut from paper which will have a re-adherable strip of glue on its back, similar to a post-it </w:t>
      </w:r>
      <w:proofErr w:type="gramStart"/>
      <w:r w:rsidRPr="00697E67">
        <w:rPr>
          <w:rFonts w:ascii="Verdana" w:hAnsi="Verdana"/>
          <w:sz w:val="24"/>
          <w:szCs w:val="24"/>
        </w:rPr>
        <w:t>note</w:t>
      </w:r>
      <w:proofErr w:type="gramEnd"/>
      <w:r w:rsidRPr="00697E67">
        <w:rPr>
          <w:rFonts w:ascii="Verdana" w:hAnsi="Verdana"/>
          <w:sz w:val="24"/>
          <w:szCs w:val="24"/>
        </w:rPr>
        <w:t xml:space="preserve">. These shapes can then be fixed onto the plastic globe and when the LED emits light it will also project a shadow of a shape. This shape can then be changed depending on the child’s likes and interests. This scalability could open another market for our device which would then include accessories. </w:t>
      </w:r>
    </w:p>
    <w:p w14:paraId="239C50FF" w14:textId="77777777" w:rsidR="00760D3B" w:rsidRPr="00697E67" w:rsidRDefault="00760D3B" w:rsidP="00697E67">
      <w:pPr>
        <w:jc w:val="both"/>
        <w:rPr>
          <w:rFonts w:ascii="Verdana" w:hAnsi="Verdana"/>
          <w:sz w:val="24"/>
          <w:szCs w:val="24"/>
        </w:rPr>
      </w:pPr>
      <w:r w:rsidRPr="00697E67">
        <w:rPr>
          <w:rFonts w:ascii="Verdana" w:hAnsi="Verdana"/>
          <w:sz w:val="24"/>
          <w:szCs w:val="24"/>
        </w:rPr>
        <w:t>The globe itself will be attached to a motor which will spin at different speeds depending on the setting chosen by the user. The different speed settings will be chosen through our application’s UI and will include three different options.</w:t>
      </w:r>
    </w:p>
    <w:p w14:paraId="3EDC01E8" w14:textId="7759519E" w:rsidR="00760D3B" w:rsidRPr="00697E67" w:rsidRDefault="00760D3B" w:rsidP="00697E67">
      <w:pPr>
        <w:jc w:val="both"/>
        <w:rPr>
          <w:rFonts w:ascii="Verdana" w:hAnsi="Verdana"/>
          <w:sz w:val="24"/>
          <w:szCs w:val="24"/>
        </w:rPr>
      </w:pPr>
      <w:r w:rsidRPr="00697E67">
        <w:rPr>
          <w:rFonts w:ascii="Verdana" w:hAnsi="Verdana"/>
          <w:sz w:val="24"/>
          <w:szCs w:val="24"/>
        </w:rPr>
        <w:t xml:space="preserve">A lot of babies when they are growing older can start developing a fear of darkness. Nightlights can help with this, in turn helping them to feel safer and more secure in their bedroom. </w:t>
      </w:r>
      <w:r w:rsidR="7C035998" w:rsidRPr="2A586085">
        <w:rPr>
          <w:rFonts w:ascii="Verdana" w:hAnsi="Verdana"/>
          <w:sz w:val="24"/>
          <w:szCs w:val="24"/>
        </w:rPr>
        <w:t xml:space="preserve">Our </w:t>
      </w:r>
      <w:r w:rsidR="169337E0" w:rsidRPr="2A586085">
        <w:rPr>
          <w:rFonts w:ascii="Verdana" w:hAnsi="Verdana"/>
          <w:sz w:val="24"/>
          <w:szCs w:val="24"/>
        </w:rPr>
        <w:t>colorful</w:t>
      </w:r>
      <w:r w:rsidRPr="00697E67">
        <w:rPr>
          <w:rFonts w:ascii="Verdana" w:hAnsi="Verdana"/>
          <w:sz w:val="24"/>
          <w:szCs w:val="24"/>
        </w:rPr>
        <w:t xml:space="preserve"> LED’s and shapes will also help in teaching foundational skills to young children, allowing the parents to choose shapes such as numbers and letters. The best age to teach children </w:t>
      </w:r>
      <w:r w:rsidR="60C45B4A" w:rsidRPr="700D2639">
        <w:rPr>
          <w:rFonts w:ascii="Verdana" w:hAnsi="Verdana"/>
          <w:sz w:val="24"/>
          <w:szCs w:val="24"/>
        </w:rPr>
        <w:t>colors</w:t>
      </w:r>
      <w:r w:rsidRPr="00697E67">
        <w:rPr>
          <w:rFonts w:ascii="Verdana" w:hAnsi="Verdana"/>
          <w:sz w:val="24"/>
          <w:szCs w:val="24"/>
        </w:rPr>
        <w:t xml:space="preserve"> and shapes is between 18-30 months which represents a large proportion of our target audience. Most children are unable to differentiate between </w:t>
      </w:r>
      <w:r w:rsidR="4FAACF47" w:rsidRPr="700D2639">
        <w:rPr>
          <w:rFonts w:ascii="Verdana" w:hAnsi="Verdana"/>
          <w:sz w:val="24"/>
          <w:szCs w:val="24"/>
        </w:rPr>
        <w:t>colors</w:t>
      </w:r>
      <w:r w:rsidRPr="00697E67">
        <w:rPr>
          <w:rFonts w:ascii="Verdana" w:hAnsi="Verdana"/>
          <w:sz w:val="24"/>
          <w:szCs w:val="24"/>
        </w:rPr>
        <w:t xml:space="preserve"> until 18 months or so, this is because it is a cognitively complex task for them, and as adult’s we sometimes forget this. </w:t>
      </w:r>
      <w:r w:rsidRPr="00697E67">
        <w:rPr>
          <w:rFonts w:ascii="Verdana" w:hAnsi="Verdana"/>
          <w:sz w:val="24"/>
          <w:szCs w:val="24"/>
        </w:rPr>
        <w:fldChar w:fldCharType="begin"/>
      </w:r>
      <w:r w:rsidR="00F635BD" w:rsidRPr="00697E67">
        <w:rPr>
          <w:rFonts w:ascii="Verdana" w:hAnsi="Verdana"/>
          <w:sz w:val="24"/>
          <w:szCs w:val="24"/>
        </w:rPr>
        <w:instrText xml:space="preserve"> ADDIN ZOTERO_ITEM CSL_CITATION {"citationID":"rTowAzVd","properties":{"formattedCitation":"(cassidy, 2013)","plainCitation":"(cassidy, 2013)","dontUpdate":true,"noteIndex":0},"citationItems":[{"id":"MUBZef5Z/hdP7c4i0","uris":["http://zotero.org/users/local/hwTMHe9h/items/ZZJYHGKZ"],"uri":["http://zotero.org/users/local/hwTMHe9h/items/ZZJYHGKZ"],"itemData":{"id":11,"type":"webpage","abstract":"A few weeks ago, a reader asked us to do a post about when to teach certain things. Let me start by saying that I could have made this post a LOT longer than it is. I tried to keep it short and sweet and stick to the things that parents most often have questions","container-title":"Teach My Toddlers","language":"en-US","title":"Discover how to use this guide on when to teach what for your toddler.","URL":"https://teachmytoddlers.com/when-to-teach-what-a-guide-for-teaching-your-toddler-colors-shapes-letters-and-more/","author":[{"literal":"cassidy"}],"accessed":{"date-parts":[["2021",3,12]]},"issued":{"date-parts":[["2013",3,13]]}}}],"schema":"https://github.com/citation-style-language/schema/raw/master/csl-citation.json"} </w:instrText>
      </w:r>
      <w:r w:rsidRPr="00697E67">
        <w:rPr>
          <w:rFonts w:ascii="Verdana" w:hAnsi="Verdana"/>
          <w:sz w:val="24"/>
          <w:szCs w:val="24"/>
        </w:rPr>
        <w:fldChar w:fldCharType="separate"/>
      </w:r>
      <w:r w:rsidRPr="00697E67">
        <w:rPr>
          <w:rFonts w:ascii="Verdana" w:hAnsi="Verdana" w:cs="Calibri"/>
          <w:sz w:val="24"/>
          <w:szCs w:val="24"/>
        </w:rPr>
        <w:t>(Cassidy, 2013)</w:t>
      </w:r>
      <w:r w:rsidRPr="00697E67">
        <w:rPr>
          <w:rFonts w:ascii="Verdana" w:hAnsi="Verdana"/>
          <w:sz w:val="24"/>
          <w:szCs w:val="24"/>
        </w:rPr>
        <w:fldChar w:fldCharType="end"/>
      </w:r>
      <w:r w:rsidRPr="00697E67">
        <w:rPr>
          <w:rFonts w:ascii="Verdana" w:hAnsi="Verdana"/>
          <w:sz w:val="24"/>
          <w:szCs w:val="24"/>
        </w:rPr>
        <w:t xml:space="preserve"> The nightlight can be as equally beneficial to parents, allowing them to carefully navigate their way through the children’s room for night feeds. In cases where one of the children in the room that the nightlight is being used in is toilet trained, they can safely make their way to the toilet without standing on any dreaded Lego. </w:t>
      </w:r>
    </w:p>
    <w:p w14:paraId="1941EEC3" w14:textId="77777777" w:rsidR="00760D3B" w:rsidRPr="00697E67" w:rsidRDefault="00760D3B" w:rsidP="00697E67">
      <w:pPr>
        <w:jc w:val="both"/>
        <w:rPr>
          <w:rFonts w:ascii="Verdana" w:hAnsi="Verdana"/>
          <w:sz w:val="24"/>
          <w:szCs w:val="24"/>
        </w:rPr>
      </w:pPr>
      <w:r w:rsidRPr="00697E67">
        <w:rPr>
          <w:rFonts w:ascii="Verdana" w:hAnsi="Verdana"/>
          <w:sz w:val="24"/>
          <w:szCs w:val="24"/>
        </w:rPr>
        <w:lastRenderedPageBreak/>
        <w:t>The motor that we will be using to rotate our LED globe will be an ordinary DC motor, connected to the Arduino. Below I have attached a copy of a 3D concept sketch which I created using 3D Paint.</w:t>
      </w:r>
    </w:p>
    <w:p w14:paraId="60F0FC1F" w14:textId="3C8B64AB" w:rsidR="00760D3B" w:rsidRDefault="00760D3B" w:rsidP="00760D3B"/>
    <w:p w14:paraId="18051525" w14:textId="77777777" w:rsidR="00760D3B" w:rsidRPr="00697E67" w:rsidRDefault="00760D3B" w:rsidP="00760D3B">
      <w:pPr>
        <w:pStyle w:val="Heading2"/>
        <w:rPr>
          <w:caps/>
          <w:sz w:val="32"/>
          <w:szCs w:val="32"/>
        </w:rPr>
      </w:pPr>
      <w:bookmarkStart w:id="125" w:name="_Toc67646015"/>
      <w:r w:rsidRPr="00697E67">
        <w:rPr>
          <w:caps/>
          <w:sz w:val="32"/>
          <w:szCs w:val="32"/>
        </w:rPr>
        <w:t>Baby Cot Mobile</w:t>
      </w:r>
      <w:bookmarkEnd w:id="125"/>
    </w:p>
    <w:p w14:paraId="1608E4CA" w14:textId="6CF4E907" w:rsidR="00760D3B" w:rsidRPr="00697E67" w:rsidRDefault="00760D3B" w:rsidP="00697E67">
      <w:pPr>
        <w:jc w:val="both"/>
        <w:rPr>
          <w:rFonts w:ascii="Verdana" w:hAnsi="Verdana"/>
          <w:sz w:val="24"/>
          <w:szCs w:val="24"/>
        </w:rPr>
      </w:pPr>
      <w:r w:rsidRPr="00697E67">
        <w:rPr>
          <w:rFonts w:ascii="Verdana" w:hAnsi="Verdana"/>
          <w:sz w:val="24"/>
          <w:szCs w:val="24"/>
        </w:rPr>
        <w:t xml:space="preserve">Our second idea for developing our project further is to add a mobile feature. This will include hanging toys such as animals, amongst other </w:t>
      </w:r>
      <w:r w:rsidR="068F2B1C" w:rsidRPr="700D2639">
        <w:rPr>
          <w:rFonts w:ascii="Verdana" w:hAnsi="Verdana"/>
          <w:sz w:val="24"/>
          <w:szCs w:val="24"/>
        </w:rPr>
        <w:t>favorites</w:t>
      </w:r>
      <w:r w:rsidRPr="700D2639">
        <w:rPr>
          <w:rFonts w:ascii="Verdana" w:hAnsi="Verdana"/>
          <w:sz w:val="24"/>
          <w:szCs w:val="24"/>
        </w:rPr>
        <w:t>.</w:t>
      </w:r>
      <w:r w:rsidRPr="00697E67">
        <w:rPr>
          <w:rFonts w:ascii="Verdana" w:hAnsi="Verdana"/>
          <w:sz w:val="24"/>
          <w:szCs w:val="24"/>
        </w:rPr>
        <w:t xml:space="preserve"> The mobile will be operated by a motor, to allow it to rotate slowly at the top of the cot so the child can easily see the shapes moving and can interact with them. It will however be out of the child’s reach so that they cannot harm themselves. The user will be given the choice, using our API, as to whether they want the mobile to remain static, or to rotate slowly. Our mobile provides many similar benefits to our LED Globe including visual stimulation and promotes brain development early on for users. “Cot mobiles are proven to help with baby’s motor skill development at an early age, a baby’s brain is constantly developing and learning new things. </w:t>
      </w:r>
      <w:r w:rsidRPr="00697E67">
        <w:rPr>
          <w:rFonts w:ascii="Verdana" w:eastAsia="Calibri" w:hAnsi="Verdana" w:cs="Calibri"/>
          <w:sz w:val="24"/>
          <w:szCs w:val="24"/>
          <w:lang w:val="en-IE"/>
        </w:rPr>
        <w:t>Invest in a baby gym with dangling toys. Placing your baby under the arch and encouraging them to bat at the toys helps improve hand-eye coordination.”</w:t>
      </w:r>
      <w:r w:rsidRPr="00697E67">
        <w:rPr>
          <w:rFonts w:ascii="Verdana" w:hAnsi="Verdana"/>
          <w:sz w:val="24"/>
          <w:szCs w:val="24"/>
        </w:rPr>
        <w:t xml:space="preserve"> (</w:t>
      </w:r>
      <w:proofErr w:type="spellStart"/>
      <w:r w:rsidRPr="00697E67">
        <w:rPr>
          <w:rFonts w:ascii="Verdana" w:hAnsi="Verdana"/>
          <w:sz w:val="24"/>
          <w:szCs w:val="24"/>
        </w:rPr>
        <w:t>Mcgovern</w:t>
      </w:r>
      <w:proofErr w:type="spellEnd"/>
      <w:r w:rsidRPr="00697E67">
        <w:rPr>
          <w:rFonts w:ascii="Verdana" w:hAnsi="Verdana"/>
          <w:sz w:val="24"/>
          <w:szCs w:val="24"/>
        </w:rPr>
        <w:t>, no date)</w:t>
      </w:r>
    </w:p>
    <w:p w14:paraId="6E3DE3A2" w14:textId="77777777" w:rsidR="00760D3B" w:rsidRPr="00697E67" w:rsidRDefault="00760D3B" w:rsidP="00697E67">
      <w:pPr>
        <w:jc w:val="both"/>
        <w:rPr>
          <w:rFonts w:ascii="Verdana" w:hAnsi="Verdana"/>
          <w:sz w:val="24"/>
          <w:szCs w:val="24"/>
        </w:rPr>
      </w:pPr>
      <w:r w:rsidRPr="00697E67">
        <w:rPr>
          <w:rFonts w:ascii="Verdana" w:hAnsi="Verdana"/>
          <w:sz w:val="24"/>
          <w:szCs w:val="24"/>
        </w:rPr>
        <w:t>Even when laying on its back observing the mobile and toys which are attached to it, a baby is learning spatial awareness as the shapes move closer and further away from it. As the child grows and begins to move a lot more, the mobile will also help with the child’s hand eye co-ordination as it reaches to try and grab the mobile. Over time the child’s accuracy and eye muscle strength will increase when it is trying to point, grasp or hold toys and objects that interest them.</w:t>
      </w:r>
    </w:p>
    <w:p w14:paraId="5752BE47" w14:textId="4624114A"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 xml:space="preserve"> A lot of kids can get quite restless at bedtime. According to a survey that we conducted on parents over 45.5% of parents said that their baby awoke a minimum of once per night. The mobile will help with this as their brains will be stimulated, if it is a case that they do wake for an unnecessary reason they will fall back to sleep shortly after.</w:t>
      </w:r>
      <w:r w:rsidRPr="00697E67">
        <w:rPr>
          <w:rFonts w:ascii="Verdana" w:hAnsi="Verdana" w:cstheme="minorHAnsi"/>
          <w:sz w:val="24"/>
          <w:szCs w:val="24"/>
        </w:rPr>
        <w:fldChar w:fldCharType="begin"/>
      </w:r>
      <w:r w:rsidR="00F635BD" w:rsidRPr="00697E67">
        <w:rPr>
          <w:rFonts w:ascii="Verdana" w:hAnsi="Verdana" w:cstheme="minorHAnsi"/>
          <w:sz w:val="24"/>
          <w:szCs w:val="24"/>
        </w:rPr>
        <w:instrText xml:space="preserve"> ADDIN ZOTERO_ITEM CSL_CITATION {"citationID":"FC1A4JKX","properties":{"formattedCitation":"({\\i{}Will Crib Toys Ruin Your Baby\\uc0\\u8217{}s Sleep? - The Baby Sleep Site\\uc0\\u174{}}, 2014)","plainCitation":"(Will Crib Toys Ruin Your Baby’s Sleep? - The Baby Sleep Site®, 2014)","noteIndex":0},"citationItems":[{"id":"MUBZef5Z/Cin1i4a6","uris":["http://zotero.org/users/local/hwTMHe9h/items/SJ63UQ2H"],"uri":["http://zotero.org/users/local/hwTMHe9h/items/SJ63UQ2H"],"itemData":{"id":13,"type":"webpage","abstract":"Crib toys can keep baby happily occupied - but will they ruin your baby's sleep? We'll give our advice about whether or not crib toys are bad for baby sleep.","container-title":"The Baby Sleep Site - Baby / Toddler Sleep Consultants","language":"en-US","title":"Will Crib Toys Ruin Your Baby's Sleep? - The Baby Sleep Site®","title-short":"Will Crib Toys Ruin Your Baby's Sleep?","URL":"https://www.babysleepsite.com/baby-sleep-patterns/baby-sleep-crib-toys/","accessed":{"date-parts":[["2021",3,13]]},"issued":{"date-parts":[["2014",1,14]]}}}],"schema":"https://github.com/citation-style-language/schema/raw/master/csl-citation.json"} </w:instrText>
      </w:r>
      <w:r w:rsidRPr="00697E67">
        <w:rPr>
          <w:rFonts w:ascii="Verdana" w:hAnsi="Verdana" w:cstheme="minorHAnsi"/>
          <w:sz w:val="24"/>
          <w:szCs w:val="24"/>
        </w:rPr>
        <w:fldChar w:fldCharType="separate"/>
      </w:r>
      <w:r w:rsidRPr="00697E67">
        <w:rPr>
          <w:rFonts w:ascii="Verdana" w:hAnsi="Verdana" w:cs="Calibri"/>
          <w:sz w:val="24"/>
          <w:szCs w:val="28"/>
        </w:rPr>
        <w:t>(</w:t>
      </w:r>
      <w:r w:rsidRPr="00697E67">
        <w:rPr>
          <w:rFonts w:ascii="Verdana" w:hAnsi="Verdana" w:cs="Calibri"/>
          <w:i/>
          <w:iCs/>
          <w:sz w:val="24"/>
          <w:szCs w:val="28"/>
        </w:rPr>
        <w:t>Will Crib Toys Ruin Your Baby’s Sleep? - The Baby Sleep Site®</w:t>
      </w:r>
      <w:r w:rsidRPr="00697E67">
        <w:rPr>
          <w:rFonts w:ascii="Verdana" w:hAnsi="Verdana" w:cs="Calibri"/>
          <w:sz w:val="24"/>
          <w:szCs w:val="28"/>
        </w:rPr>
        <w:t>, 2014)</w:t>
      </w:r>
      <w:r w:rsidRPr="00697E67">
        <w:rPr>
          <w:rFonts w:ascii="Verdana" w:hAnsi="Verdana" w:cstheme="minorHAnsi"/>
          <w:sz w:val="24"/>
          <w:szCs w:val="24"/>
        </w:rPr>
        <w:fldChar w:fldCharType="end"/>
      </w:r>
    </w:p>
    <w:p w14:paraId="1C5A9086" w14:textId="77777777"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The motor that we will be using to rotate our mobile will be an ordinary DC motor which will be attached to the Arduino. Below I have attached a 3D concept sketch I created using windows 10 software.</w:t>
      </w:r>
    </w:p>
    <w:p w14:paraId="3D8B2451" w14:textId="77777777" w:rsidR="004A1894" w:rsidRDefault="00760D3B" w:rsidP="004A1894">
      <w:pPr>
        <w:keepNext/>
        <w:jc w:val="center"/>
      </w:pPr>
      <w:r>
        <w:rPr>
          <w:noProof/>
        </w:rPr>
        <w:lastRenderedPageBreak/>
        <w:drawing>
          <wp:inline distT="0" distB="0" distL="0" distR="0" wp14:anchorId="74E23738" wp14:editId="256D64F1">
            <wp:extent cx="3809989" cy="32608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3809989" cy="3260820"/>
                    </a:xfrm>
                    <a:prstGeom prst="rect">
                      <a:avLst/>
                    </a:prstGeom>
                  </pic:spPr>
                </pic:pic>
              </a:graphicData>
            </a:graphic>
          </wp:inline>
        </w:drawing>
      </w:r>
    </w:p>
    <w:p w14:paraId="59671947" w14:textId="61739D49" w:rsidR="00760D3B" w:rsidRDefault="004A1894" w:rsidP="004A1894">
      <w:pPr>
        <w:pStyle w:val="Caption"/>
        <w:jc w:val="center"/>
      </w:pPr>
      <w:bookmarkStart w:id="126" w:name="_Toc67645971"/>
      <w:r>
        <w:t xml:space="preserve">Figure </w:t>
      </w:r>
      <w:r>
        <w:fldChar w:fldCharType="begin"/>
      </w:r>
      <w:r>
        <w:instrText xml:space="preserve"> SEQ Figure \* ARABIC </w:instrText>
      </w:r>
      <w:r>
        <w:fldChar w:fldCharType="separate"/>
      </w:r>
      <w:r w:rsidR="003960D0">
        <w:rPr>
          <w:noProof/>
        </w:rPr>
        <w:t>36</w:t>
      </w:r>
      <w:r>
        <w:fldChar w:fldCharType="end"/>
      </w:r>
      <w:r>
        <w:t xml:space="preserve"> 3D image of child's cot and CradleCare baby monitor</w:t>
      </w:r>
      <w:bookmarkEnd w:id="126"/>
      <w:r w:rsidR="00B246AE">
        <w:t xml:space="preserve"> including the mobile</w:t>
      </w:r>
    </w:p>
    <w:p w14:paraId="518010C3" w14:textId="77777777" w:rsidR="00B246AE" w:rsidRPr="00B246AE" w:rsidRDefault="00B246AE" w:rsidP="00B246AE"/>
    <w:p w14:paraId="1A80A76D" w14:textId="7BF998A1" w:rsidR="00760D3B" w:rsidRPr="00697E67" w:rsidRDefault="007C7716" w:rsidP="00767AEC">
      <w:pPr>
        <w:pStyle w:val="Heading2"/>
        <w:ind w:firstLine="567"/>
        <w:rPr>
          <w:caps/>
          <w:sz w:val="32"/>
          <w:szCs w:val="32"/>
        </w:rPr>
      </w:pPr>
      <w:bookmarkStart w:id="127" w:name="_Toc67646016"/>
      <w:r w:rsidRPr="00697E67">
        <w:rPr>
          <w:caps/>
          <w:sz w:val="32"/>
          <w:szCs w:val="32"/>
        </w:rPr>
        <w:t>TEMPERATURE SENSOR</w:t>
      </w:r>
      <w:bookmarkEnd w:id="127"/>
    </w:p>
    <w:p w14:paraId="54A3BDE3" w14:textId="3850571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During the research stage of our project, we created a survey which we sent out to </w:t>
      </w:r>
      <w:r w:rsidR="00DA3E73" w:rsidRPr="00697E67">
        <w:rPr>
          <w:rFonts w:ascii="Verdana" w:hAnsi="Verdana"/>
          <w:sz w:val="24"/>
          <w:szCs w:val="24"/>
        </w:rPr>
        <w:t>15 sets of pa</w:t>
      </w:r>
      <w:r w:rsidRPr="00697E67">
        <w:rPr>
          <w:rFonts w:ascii="Verdana" w:hAnsi="Verdana"/>
          <w:sz w:val="24"/>
          <w:szCs w:val="24"/>
        </w:rPr>
        <w:t xml:space="preserve">rents and a local crèche who were kind enough to take part. Exactly 50% of parents rated 5 out of 5, the need for a temperature sensor as a feature in the baby monitor which they would buy for their child’s room. This information told us that parents would look for the temperature monitor feature as one of the key features that the baby monitor must have, according to our survey this feature was as important to parents as the ability of it to play a lullaby.  </w:t>
      </w:r>
    </w:p>
    <w:p w14:paraId="28B89DA2" w14:textId="3173172E"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It is for this reason that the third future improvement which we have decided to add to our project is an added temperature sensor. This sensor will allow the user to monitor the temperature of the baby’s room and if there is a sudden drop or rise in temperature in the room the parents will be alerted on a device of their choosing, via our downloadable baby monitor application. When setting up the baby monitor app the user will be asked to input what temperature the room is and how sensitive they want the sensor to be to temperature change. For example, in our survey the rooms varied from 12-21 degrees. We also need to allow the user to input how sensitive that they want the monitor to be so if there is a drop of 5 degrees or a rise of 4 degrees for example they will be notified by the monitor. There may also be scope for designing a temperature sensor which will measure not only the temperature of the room but also the baby, however, further research will have to be undertaken on this topic, but it is a possible future improvement. This information could then be connected to the thermostat control using our API. </w:t>
      </w:r>
      <w:r w:rsidRPr="00697E67">
        <w:rPr>
          <w:rFonts w:ascii="Verdana" w:hAnsi="Verdana"/>
          <w:sz w:val="24"/>
          <w:szCs w:val="24"/>
        </w:rPr>
        <w:fldChar w:fldCharType="begin"/>
      </w:r>
      <w:r w:rsidR="00F635BD" w:rsidRPr="00697E67">
        <w:rPr>
          <w:rFonts w:ascii="Verdana" w:hAnsi="Verdana"/>
          <w:sz w:val="24"/>
          <w:szCs w:val="24"/>
        </w:rPr>
        <w:instrText xml:space="preserve"> ADDIN ZOTERO_ITEM CSL_CITATION {"citationID":"kl3V4Jwe","properties":{"formattedCitation":"(Jabbar {\\i{}et al.}, 2019)","plainCitation":"(Jabbar et al., 2019)","noteIndex":0},"citationItems":[{"id":"MUBZef5Z/ssrnNbjc","uris":["http://zotero.org/users/local/hwTMHe9h/items/6W8PM3GR"],"uri":["http://zotero.org/users/local/hwTMHe9h/items/6W8PM3GR"],"itemData":{"id":15,"type":"article-journal","abstract":"The current number of working mothers has greatly increased. Subsequently, baby care has become a daily challenge for many families. Thus, most parents send their babies to their grandparents' house or to baby care houses. However, the parents cannot continuously monitor their babies' conditions either in normal or abnormal situations. Therefore, an Internet of Things-based Baby Monitoring System (IoT-BBMS) is proposed as an efficient and low-cost IoT-based system for monitoring in real time. We also proposed a new algorithm for our system that plays a key role in providing better baby care while parents are away. In the designed system, Node Micro-Controller Unit (NodeMCU) Controller Board is exploited to gather the data read by the sensors and uploaded via Wi-Fi to the AdaFruit MQTT server. The proposed system exploits sensors to monitor the baby's vital parameters, such as ambient temperature, moisture, and crying. A prototype of the proposed baby cradle has been designed using Nx Siemens software, and a red meranti wood is used as the material for the cradle. The system architecture consists of a baby cradle that will automatically swing using a motor when the baby cries. Parents can also monitor their babies' condition through an external web camera and switch on the lullaby toy located on the baby cradle remotely via the MQTT server to entertain the baby. The proposed system prototype is fabricated and tested to prove its effectiveness in terms of cost and simplicity and to ensure safe operation to enable the baby-parenting anywhere and anytime through the network. Finally, the baby monitoring system is proven to work effectively in monitoring the baby's situation and surrounding conditions according to the prototype.","container-title":"IEEE Access","DOI":"10.1109/ACCESS.2019.2928481","ISSN":"2169-3536","note":"event: IEEE Access","page":"93791-93805","source":"IEEE Xplore","title":"IoT-BBMS: Internet of Things-Based Baby Monitoring System for Smart Cradle","title-short":"IoT-BBMS","volume":"7","author":[{"family":"Jabbar","given":"W. A."},{"family":"Shang","given":"H. K."},{"family":"Hamid","given":"S. N. I. S."},{"family":"Almohammedi","given":"A. A."},{"family":"Ramli","given":"R. M."},{"family":"Ali","given":"M. A. H."}],"issued":{"date-parts":[["2019"]]}}}],"schema":"https://github.com/citation-style-language/schema/raw/master/csl-citation.json"} </w:instrText>
      </w:r>
      <w:r w:rsidRPr="00697E67">
        <w:rPr>
          <w:rFonts w:ascii="Verdana" w:hAnsi="Verdana"/>
          <w:sz w:val="24"/>
          <w:szCs w:val="24"/>
        </w:rPr>
        <w:fldChar w:fldCharType="separate"/>
      </w:r>
      <w:r w:rsidRPr="00697E67">
        <w:rPr>
          <w:rFonts w:ascii="Verdana" w:hAnsi="Verdana" w:cs="Calibri"/>
          <w:sz w:val="24"/>
          <w:szCs w:val="24"/>
        </w:rPr>
        <w:t xml:space="preserve">(Jabbar </w:t>
      </w:r>
      <w:r w:rsidRPr="00697E67">
        <w:rPr>
          <w:rFonts w:ascii="Verdana" w:hAnsi="Verdana" w:cs="Calibri"/>
          <w:i/>
          <w:iCs/>
          <w:sz w:val="24"/>
          <w:szCs w:val="24"/>
        </w:rPr>
        <w:t>et al.</w:t>
      </w:r>
      <w:r w:rsidRPr="00697E67">
        <w:rPr>
          <w:rFonts w:ascii="Verdana" w:hAnsi="Verdana" w:cs="Calibri"/>
          <w:sz w:val="24"/>
          <w:szCs w:val="24"/>
        </w:rPr>
        <w:t>, 2019)</w:t>
      </w:r>
      <w:r w:rsidRPr="00697E67">
        <w:rPr>
          <w:rFonts w:ascii="Verdana" w:hAnsi="Verdana"/>
          <w:sz w:val="24"/>
          <w:szCs w:val="24"/>
        </w:rPr>
        <w:fldChar w:fldCharType="end"/>
      </w:r>
    </w:p>
    <w:p w14:paraId="4D842678"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lastRenderedPageBreak/>
        <w:t xml:space="preserve">The grove temperature sensor that we have been using inputs an </w:t>
      </w:r>
      <w:proofErr w:type="spellStart"/>
      <w:r w:rsidRPr="00697E67">
        <w:rPr>
          <w:rFonts w:ascii="Verdana" w:hAnsi="Verdana"/>
          <w:sz w:val="24"/>
          <w:szCs w:val="24"/>
        </w:rPr>
        <w:t>analog</w:t>
      </w:r>
      <w:proofErr w:type="spellEnd"/>
      <w:r w:rsidRPr="00697E67">
        <w:rPr>
          <w:rFonts w:ascii="Verdana" w:hAnsi="Verdana"/>
          <w:sz w:val="24"/>
          <w:szCs w:val="24"/>
        </w:rPr>
        <w:t xml:space="preserve"> signal and can detect ranges from -40 to 125 degrees.</w:t>
      </w:r>
    </w:p>
    <w:p w14:paraId="5D586FAE" w14:textId="77777777" w:rsidR="00845796" w:rsidRPr="00697E67" w:rsidRDefault="00845796" w:rsidP="00697E67">
      <w:pPr>
        <w:jc w:val="both"/>
        <w:rPr>
          <w:rFonts w:ascii="Verdana" w:hAnsi="Verdana"/>
          <w:sz w:val="24"/>
          <w:szCs w:val="24"/>
        </w:rPr>
      </w:pPr>
    </w:p>
    <w:p w14:paraId="7BC9CCB0" w14:textId="77777777" w:rsidR="00B47F37" w:rsidRDefault="00760D3B" w:rsidP="00B47F37">
      <w:pPr>
        <w:keepNext/>
        <w:jc w:val="center"/>
      </w:pPr>
      <w:r>
        <w:rPr>
          <w:noProof/>
        </w:rPr>
        <w:drawing>
          <wp:inline distT="0" distB="0" distL="0" distR="0" wp14:anchorId="70C6464B" wp14:editId="5D8CA6A4">
            <wp:extent cx="2348309" cy="20453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9">
                      <a:extLst>
                        <a:ext uri="{28A0092B-C50C-407E-A947-70E740481C1C}">
                          <a14:useLocalDpi xmlns:a14="http://schemas.microsoft.com/office/drawing/2010/main" val="0"/>
                        </a:ext>
                      </a:extLst>
                    </a:blip>
                    <a:stretch>
                      <a:fillRect/>
                    </a:stretch>
                  </pic:blipFill>
                  <pic:spPr>
                    <a:xfrm>
                      <a:off x="0" y="0"/>
                      <a:ext cx="2362219" cy="2057418"/>
                    </a:xfrm>
                    <a:prstGeom prst="rect">
                      <a:avLst/>
                    </a:prstGeom>
                  </pic:spPr>
                </pic:pic>
              </a:graphicData>
            </a:graphic>
          </wp:inline>
        </w:drawing>
      </w:r>
    </w:p>
    <w:p w14:paraId="67829AA2" w14:textId="0D3277E9" w:rsidR="004A1894" w:rsidRDefault="00B47F37" w:rsidP="00B47F37">
      <w:pPr>
        <w:pStyle w:val="Caption"/>
        <w:jc w:val="center"/>
      </w:pPr>
      <w:bookmarkStart w:id="128" w:name="_Toc67645972"/>
      <w:r>
        <w:t xml:space="preserve">Figure </w:t>
      </w:r>
      <w:r>
        <w:fldChar w:fldCharType="begin"/>
      </w:r>
      <w:r>
        <w:instrText xml:space="preserve"> SEQ Figure \* ARABIC </w:instrText>
      </w:r>
      <w:r>
        <w:fldChar w:fldCharType="separate"/>
      </w:r>
      <w:r w:rsidR="003960D0">
        <w:rPr>
          <w:noProof/>
        </w:rPr>
        <w:t>37</w:t>
      </w:r>
      <w:r>
        <w:fldChar w:fldCharType="end"/>
      </w:r>
      <w:r>
        <w:t xml:space="preserve"> Temperature sensor</w:t>
      </w:r>
      <w:bookmarkEnd w:id="128"/>
    </w:p>
    <w:p w14:paraId="4D754CE4" w14:textId="258D38E8" w:rsidR="00760D3B" w:rsidRPr="00697E67" w:rsidRDefault="006342B1" w:rsidP="00760D3B">
      <w:pPr>
        <w:pStyle w:val="Heading2"/>
        <w:rPr>
          <w:caps/>
          <w:sz w:val="32"/>
          <w:szCs w:val="32"/>
        </w:rPr>
      </w:pPr>
      <w:bookmarkStart w:id="129" w:name="_Toc67646017"/>
      <w:r w:rsidRPr="00697E67">
        <w:rPr>
          <w:caps/>
          <w:sz w:val="32"/>
          <w:szCs w:val="32"/>
        </w:rPr>
        <w:t>PIR SENSOR</w:t>
      </w:r>
      <w:bookmarkEnd w:id="129"/>
    </w:p>
    <w:p w14:paraId="2813A3E4" w14:textId="0F01E8AA"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fourth future improvement that we have chosen as a possibility to use in our project is the Passive Infrared Sensor. This sensor utilizes the infrared light radiating from objects in its field of view to detect motion, one of the key elements is that this sensor is passive therefore does not emit any energy that could cause harm to the child. This sensor will be used to detect the baby’s motion and can be set incrementally to avoid unnecessary activation. As a secondary use or benefit for this sensor could be utilized to detect increases in heat generated by electrical devices and predict possible device failure. </w:t>
      </w:r>
      <w:r w:rsidRPr="00697E67">
        <w:rPr>
          <w:rFonts w:ascii="Verdana" w:hAnsi="Verdana"/>
          <w:sz w:val="24"/>
          <w:szCs w:val="24"/>
        </w:rPr>
        <w:fldChar w:fldCharType="begin"/>
      </w:r>
      <w:r w:rsidR="00F635BD" w:rsidRPr="00697E67">
        <w:rPr>
          <w:rFonts w:ascii="Verdana" w:hAnsi="Verdana"/>
          <w:sz w:val="24"/>
          <w:szCs w:val="24"/>
        </w:rPr>
        <w:instrText xml:space="preserve"> ADDIN ZOTERO_ITEM CSL_CITATION {"citationID":"Efhbed6t","properties":{"formattedCitation":"(Ramesh {\\i{}et al.}, 2019)","plainCitation":"(Ramesh et al., 2019)","noteIndex":0},"citationItems":[{"id":"MUBZef5Z/h9r3IPYI","uris":["http://zotero.org/users/local/hwTMHe9h/items/9RQCYYBV"],"uri":["http://zotero.org/users/local/hwTMHe9h/items/9RQCYYBV"],"itemData":{"id":18,"type":"article-journal","container-title":"Global Journal of Computer Science and Technology","ISSN":"0975-4172","language":"en-US","source":"computerresearch.org","title":"A Smart Baby Cradle","URL":"https://computerresearch.org/index.php/computer/article/view/1815","author":[{"family":"Ramesh","given":"Savathri"},{"family":"Ss","given":"Hanidia Misbah"},{"family":"Bhavani","given":"Padma"},{"family":"H.l","given":"Mamtha"},{"family":"Madhushree","given":""}],"accessed":{"date-parts":[["2021",3,14]]},"issued":{"date-parts":[["2019",5,7]]}}}],"schema":"https://github.com/citation-style-language/schema/raw/master/csl-citation.json"} </w:instrText>
      </w:r>
      <w:r w:rsidRPr="00697E67">
        <w:rPr>
          <w:rFonts w:ascii="Verdana" w:hAnsi="Verdana"/>
          <w:sz w:val="24"/>
          <w:szCs w:val="24"/>
        </w:rPr>
        <w:fldChar w:fldCharType="separate"/>
      </w:r>
      <w:r w:rsidRPr="00697E67">
        <w:rPr>
          <w:rFonts w:ascii="Verdana" w:hAnsi="Verdana" w:cs="Calibri"/>
          <w:sz w:val="24"/>
          <w:szCs w:val="28"/>
        </w:rPr>
        <w:t xml:space="preserve">(Ramesh </w:t>
      </w:r>
      <w:r w:rsidRPr="00697E67">
        <w:rPr>
          <w:rFonts w:ascii="Verdana" w:hAnsi="Verdana" w:cs="Calibri"/>
          <w:i/>
          <w:iCs/>
          <w:sz w:val="24"/>
          <w:szCs w:val="28"/>
        </w:rPr>
        <w:t>et al.</w:t>
      </w:r>
      <w:r w:rsidRPr="00697E67">
        <w:rPr>
          <w:rFonts w:ascii="Verdana" w:hAnsi="Verdana" w:cs="Calibri"/>
          <w:sz w:val="24"/>
          <w:szCs w:val="28"/>
        </w:rPr>
        <w:t>, 2019)</w:t>
      </w:r>
      <w:r w:rsidRPr="00697E67">
        <w:rPr>
          <w:rFonts w:ascii="Verdana" w:hAnsi="Verdana"/>
          <w:sz w:val="24"/>
          <w:szCs w:val="24"/>
        </w:rPr>
        <w:fldChar w:fldCharType="end"/>
      </w:r>
    </w:p>
    <w:p w14:paraId="14832C3C"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PIR sensor could be placed at the top of the cot and will detect movement from a 120-degree angle, it also has a measuring range of up to 6 metres. The PIR motion sensor works of a digital port in the Arduino and requires a 3.3/5V supply voltage. </w:t>
      </w:r>
    </w:p>
    <w:p w14:paraId="09261046" w14:textId="77777777" w:rsidR="00B47F37" w:rsidRDefault="00760D3B" w:rsidP="00B47F37">
      <w:pPr>
        <w:keepNext/>
        <w:jc w:val="center"/>
      </w:pPr>
      <w:r>
        <w:rPr>
          <w:noProof/>
        </w:rPr>
        <w:drawing>
          <wp:inline distT="0" distB="0" distL="0" distR="0" wp14:anchorId="301671FA" wp14:editId="12611594">
            <wp:extent cx="2349062" cy="168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3287" cy="1693785"/>
                    </a:xfrm>
                    <a:prstGeom prst="rect">
                      <a:avLst/>
                    </a:prstGeom>
                  </pic:spPr>
                </pic:pic>
              </a:graphicData>
            </a:graphic>
          </wp:inline>
        </w:drawing>
      </w:r>
    </w:p>
    <w:p w14:paraId="0744BB70" w14:textId="7D51BBC4" w:rsidR="00760D3B" w:rsidRPr="00A56C46" w:rsidRDefault="00B47F37" w:rsidP="00B47F37">
      <w:pPr>
        <w:pStyle w:val="Caption"/>
        <w:jc w:val="center"/>
      </w:pPr>
      <w:bookmarkStart w:id="130" w:name="_Toc67645973"/>
      <w:r>
        <w:t xml:space="preserve">Figure </w:t>
      </w:r>
      <w:r>
        <w:fldChar w:fldCharType="begin"/>
      </w:r>
      <w:r>
        <w:instrText xml:space="preserve"> SEQ Figure \* ARABIC </w:instrText>
      </w:r>
      <w:r>
        <w:fldChar w:fldCharType="separate"/>
      </w:r>
      <w:r w:rsidR="003960D0">
        <w:rPr>
          <w:noProof/>
        </w:rPr>
        <w:t>38</w:t>
      </w:r>
      <w:r>
        <w:fldChar w:fldCharType="end"/>
      </w:r>
      <w:r>
        <w:t xml:space="preserve"> </w:t>
      </w:r>
      <w:r w:rsidRPr="00F23F5B">
        <w:t>PIR Sensor</w:t>
      </w:r>
      <w:bookmarkEnd w:id="130"/>
    </w:p>
    <w:p w14:paraId="72D76FA8" w14:textId="12268904" w:rsidR="00760D3B" w:rsidRPr="00697E67" w:rsidRDefault="00760D3B" w:rsidP="00697E67">
      <w:pPr>
        <w:jc w:val="both"/>
        <w:rPr>
          <w:rFonts w:ascii="Verdana" w:hAnsi="Verdana"/>
          <w:sz w:val="24"/>
          <w:szCs w:val="24"/>
        </w:rPr>
      </w:pPr>
    </w:p>
    <w:p w14:paraId="61051DC5" w14:textId="71F66F0F" w:rsidR="005C23B0" w:rsidRPr="00697E67" w:rsidRDefault="007C7716" w:rsidP="00697E67">
      <w:pPr>
        <w:jc w:val="both"/>
        <w:rPr>
          <w:rFonts w:ascii="Verdana" w:hAnsi="Verdana"/>
          <w:sz w:val="24"/>
          <w:szCs w:val="24"/>
        </w:rPr>
      </w:pPr>
      <w:r w:rsidRPr="00697E67">
        <w:rPr>
          <w:rFonts w:ascii="Verdana" w:hAnsi="Verdana"/>
          <w:sz w:val="24"/>
          <w:szCs w:val="24"/>
        </w:rPr>
        <w:lastRenderedPageBreak/>
        <w:t xml:space="preserve">We have 3 options to connect our Arduino to API to monitor our data from the Arduino which will be our data provider from the different </w:t>
      </w:r>
      <w:r w:rsidR="4385EEAA" w:rsidRPr="3B9D259C">
        <w:rPr>
          <w:rFonts w:ascii="Verdana" w:hAnsi="Verdana"/>
          <w:sz w:val="24"/>
          <w:szCs w:val="24"/>
        </w:rPr>
        <w:t>equipment</w:t>
      </w:r>
      <w:r w:rsidRPr="00697E67">
        <w:rPr>
          <w:rFonts w:ascii="Verdana" w:hAnsi="Verdana"/>
          <w:sz w:val="24"/>
          <w:szCs w:val="24"/>
        </w:rPr>
        <w:t xml:space="preserve"> we are using in our project. To get the data from our Arduino we can use one of the following 3 options: Arduino IOT </w:t>
      </w:r>
      <w:r w:rsidR="006D05E9" w:rsidRPr="00697E67">
        <w:rPr>
          <w:rFonts w:ascii="Verdana" w:hAnsi="Verdana"/>
          <w:sz w:val="24"/>
          <w:szCs w:val="24"/>
        </w:rPr>
        <w:t>cloud,</w:t>
      </w:r>
      <w:r w:rsidRPr="00697E67">
        <w:rPr>
          <w:rFonts w:ascii="Verdana" w:hAnsi="Verdana"/>
          <w:sz w:val="24"/>
          <w:szCs w:val="24"/>
        </w:rPr>
        <w:t xml:space="preserve"> Blynk and Making our own website.</w:t>
      </w:r>
    </w:p>
    <w:p w14:paraId="18730C50" w14:textId="77777777" w:rsidR="006266EE" w:rsidRDefault="006266EE" w:rsidP="007C7716"/>
    <w:p w14:paraId="5EAE01AE" w14:textId="29822F8E" w:rsidR="007C7716" w:rsidRPr="00697E67" w:rsidRDefault="006342B1" w:rsidP="008E0938">
      <w:pPr>
        <w:pStyle w:val="Heading2"/>
        <w:rPr>
          <w:caps/>
          <w:sz w:val="32"/>
          <w:szCs w:val="32"/>
        </w:rPr>
      </w:pPr>
      <w:bookmarkStart w:id="131" w:name="_Toc67646018"/>
      <w:r w:rsidRPr="00697E67">
        <w:rPr>
          <w:caps/>
          <w:sz w:val="32"/>
          <w:szCs w:val="32"/>
        </w:rPr>
        <w:t>PUSHING BOX</w:t>
      </w:r>
      <w:bookmarkEnd w:id="131"/>
    </w:p>
    <w:p w14:paraId="54834A59" w14:textId="77777777" w:rsidR="007C7716" w:rsidRPr="00697E67" w:rsidRDefault="007C7716" w:rsidP="00697E67">
      <w:pPr>
        <w:jc w:val="both"/>
        <w:rPr>
          <w:rFonts w:ascii="Verdana" w:hAnsi="Verdana"/>
          <w:sz w:val="24"/>
          <w:szCs w:val="24"/>
        </w:rPr>
      </w:pPr>
      <w:r w:rsidRPr="00697E67">
        <w:rPr>
          <w:rFonts w:ascii="Verdana" w:hAnsi="Verdana"/>
          <w:sz w:val="24"/>
          <w:szCs w:val="24"/>
        </w:rPr>
        <w:t>For our minor project we are going to use the pushing box to monitor the data about the child and print the status on a line graph or a pie chart and we can get the sum and average of the values we are getting.</w:t>
      </w:r>
    </w:p>
    <w:p w14:paraId="4BC825E0" w14:textId="77777777" w:rsidR="007C7716" w:rsidRDefault="007C7716" w:rsidP="007C7716"/>
    <w:p w14:paraId="5861F1A4" w14:textId="4317DA6C" w:rsidR="007C7716" w:rsidRPr="00697E67" w:rsidRDefault="00365081" w:rsidP="008E0938">
      <w:pPr>
        <w:pStyle w:val="Heading2"/>
        <w:rPr>
          <w:caps/>
          <w:sz w:val="32"/>
          <w:szCs w:val="32"/>
        </w:rPr>
      </w:pPr>
      <w:bookmarkStart w:id="132" w:name="_Toc67646019"/>
      <w:r w:rsidRPr="00697E67">
        <w:rPr>
          <w:caps/>
          <w:sz w:val="32"/>
          <w:szCs w:val="32"/>
        </w:rPr>
        <w:t>BLY</w:t>
      </w:r>
      <w:r w:rsidR="00196C83" w:rsidRPr="00697E67">
        <w:rPr>
          <w:caps/>
          <w:sz w:val="32"/>
          <w:szCs w:val="32"/>
        </w:rPr>
        <w:t>NK &amp; ARDUINO IOT CODE</w:t>
      </w:r>
      <w:bookmarkEnd w:id="132"/>
    </w:p>
    <w:p w14:paraId="408016AA" w14:textId="06EB628C" w:rsidR="007C7716" w:rsidRPr="00697E67" w:rsidRDefault="007C7716" w:rsidP="00697E67">
      <w:pPr>
        <w:jc w:val="both"/>
        <w:rPr>
          <w:rFonts w:ascii="Verdana" w:hAnsi="Verdana"/>
          <w:sz w:val="24"/>
          <w:szCs w:val="24"/>
        </w:rPr>
      </w:pPr>
      <w:r w:rsidRPr="00697E67">
        <w:rPr>
          <w:rFonts w:ascii="Verdana" w:hAnsi="Verdana"/>
          <w:sz w:val="24"/>
          <w:szCs w:val="24"/>
        </w:rPr>
        <w:t>Which are two powerful services that allow anyone to create IoT applications, they were designed for the internet of things. they can control hardware remotely,</w:t>
      </w:r>
      <w:r w:rsidR="006D05E9">
        <w:rPr>
          <w:rFonts w:ascii="Verdana" w:hAnsi="Verdana"/>
          <w:sz w:val="24"/>
          <w:szCs w:val="24"/>
        </w:rPr>
        <w:t xml:space="preserve"> </w:t>
      </w:r>
      <w:r w:rsidRPr="00697E67">
        <w:rPr>
          <w:rFonts w:ascii="Verdana" w:hAnsi="Verdana"/>
          <w:sz w:val="24"/>
          <w:szCs w:val="24"/>
        </w:rPr>
        <w:t xml:space="preserve">they can display sensor data, they can store data, visualize </w:t>
      </w:r>
      <w:proofErr w:type="gramStart"/>
      <w:r w:rsidRPr="00697E67">
        <w:rPr>
          <w:rFonts w:ascii="Verdana" w:hAnsi="Verdana"/>
          <w:sz w:val="24"/>
          <w:szCs w:val="24"/>
        </w:rPr>
        <w:t>it</w:t>
      </w:r>
      <w:proofErr w:type="gramEnd"/>
      <w:r w:rsidRPr="00697E67">
        <w:rPr>
          <w:rFonts w:ascii="Verdana" w:hAnsi="Verdana"/>
          <w:sz w:val="24"/>
          <w:szCs w:val="24"/>
        </w:rPr>
        <w:t xml:space="preserve"> and do many other cool things.</w:t>
      </w:r>
    </w:p>
    <w:p w14:paraId="34724FE8" w14:textId="77777777" w:rsidR="006266EE" w:rsidRDefault="006266EE" w:rsidP="007C7716"/>
    <w:p w14:paraId="3E45E22D" w14:textId="262797CC" w:rsidR="0067695E" w:rsidRPr="00697E67" w:rsidRDefault="0067695E" w:rsidP="0067695E">
      <w:pPr>
        <w:pStyle w:val="Heading2"/>
        <w:rPr>
          <w:caps/>
          <w:sz w:val="32"/>
          <w:szCs w:val="32"/>
        </w:rPr>
      </w:pPr>
      <w:bookmarkStart w:id="133" w:name="_Toc67646020"/>
      <w:r w:rsidRPr="00697E67">
        <w:rPr>
          <w:caps/>
          <w:sz w:val="32"/>
          <w:szCs w:val="32"/>
        </w:rPr>
        <w:t xml:space="preserve">NEGATIVE </w:t>
      </w:r>
      <w:r w:rsidR="00365081" w:rsidRPr="00697E67">
        <w:rPr>
          <w:caps/>
          <w:sz w:val="32"/>
          <w:szCs w:val="32"/>
        </w:rPr>
        <w:t>POINTS</w:t>
      </w:r>
      <w:bookmarkEnd w:id="133"/>
    </w:p>
    <w:p w14:paraId="0E0FE5CB" w14:textId="61E7C510" w:rsidR="007C7716" w:rsidRPr="00697E67" w:rsidRDefault="007C7716" w:rsidP="00697E67">
      <w:pPr>
        <w:jc w:val="both"/>
        <w:rPr>
          <w:rFonts w:ascii="Verdana" w:hAnsi="Verdana"/>
        </w:rPr>
      </w:pPr>
      <w:r w:rsidRPr="00697E67">
        <w:rPr>
          <w:rFonts w:ascii="Verdana" w:hAnsi="Verdana"/>
        </w:rPr>
        <w:t xml:space="preserve"> We only have 100 notifications which most of them will be wasted in the prototyping process then we will have to wait till next day or</w:t>
      </w:r>
      <w:r w:rsidR="00920F10">
        <w:rPr>
          <w:rFonts w:ascii="Verdana" w:hAnsi="Verdana"/>
        </w:rPr>
        <w:t xml:space="preserve"> </w:t>
      </w:r>
      <w:r w:rsidRPr="00697E67">
        <w:rPr>
          <w:rFonts w:ascii="Verdana" w:hAnsi="Verdana"/>
        </w:rPr>
        <w:t>pay for more notifications.</w:t>
      </w:r>
    </w:p>
    <w:p w14:paraId="12EF66EE" w14:textId="4DC2B2EA" w:rsidR="007C7716" w:rsidRPr="00697E67" w:rsidRDefault="0093261B" w:rsidP="008E0938">
      <w:pPr>
        <w:pStyle w:val="Heading2"/>
        <w:rPr>
          <w:caps/>
          <w:sz w:val="32"/>
          <w:szCs w:val="32"/>
        </w:rPr>
      </w:pPr>
      <w:bookmarkStart w:id="134" w:name="_Toc67646021"/>
      <w:r w:rsidRPr="00697E67">
        <w:rPr>
          <w:caps/>
          <w:sz w:val="32"/>
          <w:szCs w:val="32"/>
        </w:rPr>
        <w:t>MAKING YOUR OWN WEBSITE</w:t>
      </w:r>
      <w:bookmarkEnd w:id="134"/>
    </w:p>
    <w:p w14:paraId="6B631A8B" w14:textId="27B952A2" w:rsidR="007C7716" w:rsidRPr="00697E67" w:rsidRDefault="007C7716" w:rsidP="00697E67">
      <w:pPr>
        <w:jc w:val="both"/>
        <w:rPr>
          <w:rFonts w:ascii="Verdana" w:hAnsi="Verdana"/>
          <w:sz w:val="24"/>
          <w:szCs w:val="24"/>
        </w:rPr>
      </w:pPr>
      <w:r w:rsidRPr="00697E67">
        <w:rPr>
          <w:rFonts w:ascii="Verdana" w:hAnsi="Verdana"/>
          <w:sz w:val="24"/>
          <w:szCs w:val="24"/>
        </w:rPr>
        <w:t>We can make our own website to control the Arduino and get the data from the Arduino to the website using HTML,</w:t>
      </w:r>
      <w:r w:rsidR="00747BCA">
        <w:rPr>
          <w:rFonts w:ascii="Verdana" w:hAnsi="Verdana"/>
          <w:sz w:val="24"/>
          <w:szCs w:val="24"/>
        </w:rPr>
        <w:t xml:space="preserve"> </w:t>
      </w:r>
      <w:proofErr w:type="gramStart"/>
      <w:r w:rsidRPr="00697E67">
        <w:rPr>
          <w:rFonts w:ascii="Verdana" w:hAnsi="Verdana"/>
          <w:sz w:val="24"/>
          <w:szCs w:val="24"/>
        </w:rPr>
        <w:t>CSS</w:t>
      </w:r>
      <w:proofErr w:type="gramEnd"/>
      <w:r w:rsidRPr="00697E67">
        <w:rPr>
          <w:rFonts w:ascii="Verdana" w:hAnsi="Verdana"/>
          <w:sz w:val="24"/>
          <w:szCs w:val="24"/>
        </w:rPr>
        <w:t xml:space="preserve"> and C++,</w:t>
      </w:r>
      <w:r w:rsidR="00747BCA">
        <w:rPr>
          <w:rFonts w:ascii="Verdana" w:hAnsi="Verdana"/>
          <w:sz w:val="24"/>
          <w:szCs w:val="24"/>
        </w:rPr>
        <w:t xml:space="preserve"> </w:t>
      </w:r>
      <w:r w:rsidRPr="00697E67">
        <w:rPr>
          <w:rFonts w:ascii="Verdana" w:hAnsi="Verdana"/>
          <w:sz w:val="24"/>
          <w:szCs w:val="24"/>
        </w:rPr>
        <w:t xml:space="preserve">by making variables in C++ and </w:t>
      </w:r>
      <w:r w:rsidRPr="45D3B73C">
        <w:rPr>
          <w:rFonts w:ascii="Verdana" w:hAnsi="Verdana"/>
          <w:sz w:val="24"/>
          <w:szCs w:val="24"/>
        </w:rPr>
        <w:t>add</w:t>
      </w:r>
      <w:r w:rsidR="0396114D" w:rsidRPr="45D3B73C">
        <w:rPr>
          <w:rFonts w:ascii="Verdana" w:hAnsi="Verdana"/>
          <w:sz w:val="24"/>
          <w:szCs w:val="24"/>
        </w:rPr>
        <w:t>ing</w:t>
      </w:r>
      <w:r w:rsidRPr="00697E67">
        <w:rPr>
          <w:rFonts w:ascii="Verdana" w:hAnsi="Verdana"/>
          <w:sz w:val="24"/>
          <w:szCs w:val="24"/>
        </w:rPr>
        <w:t xml:space="preserve"> them </w:t>
      </w:r>
      <w:r w:rsidRPr="70FA935A">
        <w:rPr>
          <w:rFonts w:ascii="Verdana" w:hAnsi="Verdana"/>
          <w:sz w:val="24"/>
          <w:szCs w:val="24"/>
        </w:rPr>
        <w:t>in</w:t>
      </w:r>
      <w:r w:rsidR="4695BB64" w:rsidRPr="70FA935A">
        <w:rPr>
          <w:rFonts w:ascii="Verdana" w:hAnsi="Verdana"/>
          <w:sz w:val="24"/>
          <w:szCs w:val="24"/>
        </w:rPr>
        <w:t>to</w:t>
      </w:r>
      <w:r w:rsidRPr="00697E67">
        <w:rPr>
          <w:rFonts w:ascii="Verdana" w:hAnsi="Verdana"/>
          <w:sz w:val="24"/>
          <w:szCs w:val="24"/>
        </w:rPr>
        <w:t xml:space="preserve"> the HTML code.</w:t>
      </w:r>
      <w:r w:rsidR="09DA454A" w:rsidRPr="1679580D">
        <w:rPr>
          <w:rFonts w:ascii="Verdana" w:hAnsi="Verdana"/>
          <w:sz w:val="24"/>
          <w:szCs w:val="24"/>
        </w:rPr>
        <w:t xml:space="preserve"> </w:t>
      </w:r>
      <w:r w:rsidRPr="00697E67">
        <w:rPr>
          <w:rFonts w:ascii="Verdana" w:hAnsi="Verdana"/>
          <w:sz w:val="24"/>
          <w:szCs w:val="24"/>
        </w:rPr>
        <w:t xml:space="preserve">We can adjust the look of our website the way we want </w:t>
      </w:r>
      <w:r w:rsidR="42843959" w:rsidRPr="1679580D">
        <w:rPr>
          <w:rFonts w:ascii="Verdana" w:hAnsi="Verdana"/>
          <w:sz w:val="24"/>
          <w:szCs w:val="24"/>
        </w:rPr>
        <w:t xml:space="preserve">it to look and operate. </w:t>
      </w:r>
    </w:p>
    <w:p w14:paraId="710B36AA" w14:textId="53EA394D" w:rsidR="00F46AE0" w:rsidRDefault="00F46AE0" w:rsidP="00F229FA"/>
    <w:p w14:paraId="34607D63" w14:textId="7F2E264A" w:rsidR="00B246AE" w:rsidRDefault="00B246AE" w:rsidP="00F229FA"/>
    <w:p w14:paraId="0A01572C" w14:textId="7F2E264A" w:rsidR="00766892" w:rsidRDefault="00766892" w:rsidP="00F229FA"/>
    <w:p w14:paraId="5B4528BA" w14:textId="07385D23" w:rsidR="00B246AE" w:rsidRDefault="00B246AE" w:rsidP="00F229FA"/>
    <w:p w14:paraId="1859BAF8" w14:textId="456678DC" w:rsidR="00B246AE" w:rsidRDefault="00B246AE" w:rsidP="00F229FA"/>
    <w:p w14:paraId="1EA45299" w14:textId="77777777" w:rsidR="00B246AE" w:rsidRDefault="00B246AE" w:rsidP="00F229FA"/>
    <w:p w14:paraId="35904726" w14:textId="77777777" w:rsidR="00F46AE0" w:rsidRPr="00F229FA" w:rsidRDefault="00F46AE0" w:rsidP="00F229FA"/>
    <w:p w14:paraId="31EEF7FE" w14:textId="025EAF8F" w:rsidR="00E03564" w:rsidRPr="00697E67" w:rsidRDefault="006D5ED6" w:rsidP="00E03564">
      <w:pPr>
        <w:pStyle w:val="Heading1"/>
        <w:spacing w:line="240" w:lineRule="auto"/>
        <w:ind w:left="0"/>
        <w:rPr>
          <w:sz w:val="36"/>
          <w:szCs w:val="52"/>
        </w:rPr>
      </w:pPr>
      <w:bookmarkStart w:id="135" w:name="_RESEARCH_ANALYSIS"/>
      <w:bookmarkStart w:id="136" w:name="_Toc67646022"/>
      <w:bookmarkEnd w:id="0"/>
      <w:bookmarkEnd w:id="135"/>
      <w:r w:rsidRPr="00697E67">
        <w:rPr>
          <w:sz w:val="36"/>
          <w:szCs w:val="32"/>
        </w:rPr>
        <w:lastRenderedPageBreak/>
        <w:t>TECHNOLOGIES USED</w:t>
      </w:r>
      <w:bookmarkEnd w:id="136"/>
    </w:p>
    <w:tbl>
      <w:tblPr>
        <w:tblW w:w="4991" w:type="pct"/>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014"/>
        <w:gridCol w:w="4986"/>
      </w:tblGrid>
      <w:tr w:rsidR="003F4884" w:rsidRPr="00491059" w14:paraId="42CF4E07" w14:textId="3EEA1C66" w:rsidTr="009E030E">
        <w:trPr>
          <w:cantSplit/>
          <w:tblHeader/>
        </w:trPr>
        <w:tc>
          <w:tcPr>
            <w:tcW w:w="223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2A052CE9" w14:textId="77777777" w:rsidR="00E03564" w:rsidRPr="00491059"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NAME</w:t>
            </w:r>
          </w:p>
        </w:tc>
        <w:tc>
          <w:tcPr>
            <w:tcW w:w="277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tcPr>
          <w:p w14:paraId="36505B42" w14:textId="650D97E4" w:rsidR="00E03564"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Source</w:t>
            </w:r>
          </w:p>
        </w:tc>
      </w:tr>
      <w:tr w:rsidR="0099243A" w:rsidRPr="00491059" w14:paraId="1742CC2C" w14:textId="06505F88"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F14347" w14:textId="25710E0E"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GitHub</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6DAA8A" w14:textId="7B05F0F0" w:rsidR="00E03564" w:rsidRDefault="00A41E68" w:rsidP="00283F20">
            <w:pPr>
              <w:pStyle w:val="TableText"/>
              <w:rPr>
                <w:rFonts w:ascii="Century Gothic" w:hAnsi="Century Gothic"/>
                <w:color w:val="000000" w:themeColor="text1"/>
                <w:sz w:val="16"/>
              </w:rPr>
            </w:pPr>
            <w:hyperlink r:id="rId71" w:history="1">
              <w:r w:rsidR="007C517E" w:rsidRPr="007C517E">
                <w:rPr>
                  <w:rStyle w:val="Hyperlink"/>
                  <w:rFonts w:ascii="Century Gothic" w:hAnsi="Century Gothic"/>
                  <w:sz w:val="16"/>
                </w:rPr>
                <w:t>www.github.com/</w:t>
              </w:r>
            </w:hyperlink>
          </w:p>
        </w:tc>
      </w:tr>
      <w:tr w:rsidR="0099243A" w:rsidRPr="00491059" w14:paraId="4504441D" w14:textId="1779C58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9F6EA6" w14:textId="0DBBC933"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Trello</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9AB716" w14:textId="58DB7BB7" w:rsidR="00E03564" w:rsidRPr="00491059" w:rsidRDefault="00A41E68" w:rsidP="00283F20">
            <w:pPr>
              <w:pStyle w:val="TableText"/>
              <w:rPr>
                <w:rFonts w:ascii="Century Gothic" w:hAnsi="Century Gothic"/>
                <w:color w:val="000000" w:themeColor="text1"/>
                <w:sz w:val="16"/>
              </w:rPr>
            </w:pPr>
            <w:hyperlink r:id="rId72" w:history="1">
              <w:r w:rsidR="0078048F" w:rsidRPr="0078048F">
                <w:rPr>
                  <w:rStyle w:val="Hyperlink"/>
                  <w:rFonts w:ascii="Century Gothic" w:hAnsi="Century Gothic"/>
                  <w:sz w:val="16"/>
                </w:rPr>
                <w:t>www.trello.com/</w:t>
              </w:r>
            </w:hyperlink>
          </w:p>
        </w:tc>
      </w:tr>
      <w:tr w:rsidR="0099243A" w:rsidRPr="00491059" w14:paraId="479E7284" w14:textId="3E0B92CC"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5D73D" w14:textId="3D058A34"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Fritzing</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0B7D37" w14:textId="16A0B1A8" w:rsidR="00E03564" w:rsidRDefault="00A41E68" w:rsidP="00283F20">
            <w:pPr>
              <w:pStyle w:val="TableText"/>
              <w:rPr>
                <w:rFonts w:ascii="Century Gothic" w:hAnsi="Century Gothic"/>
                <w:color w:val="000000" w:themeColor="text1"/>
                <w:sz w:val="16"/>
              </w:rPr>
            </w:pPr>
            <w:hyperlink r:id="rId73" w:history="1">
              <w:r w:rsidR="001A622B" w:rsidRPr="001A622B">
                <w:rPr>
                  <w:rStyle w:val="Hyperlink"/>
                  <w:rFonts w:ascii="Century Gothic" w:hAnsi="Century Gothic"/>
                  <w:sz w:val="16"/>
                </w:rPr>
                <w:t>www.fritzing.org/</w:t>
              </w:r>
            </w:hyperlink>
          </w:p>
        </w:tc>
      </w:tr>
      <w:tr w:rsidR="0099243A" w:rsidRPr="00491059" w14:paraId="622DE138" w14:textId="76BFC503"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C12B0" w14:textId="408BE9D0" w:rsidR="00E03564" w:rsidRPr="00491059" w:rsidRDefault="001F7CA6" w:rsidP="00283F20">
            <w:pPr>
              <w:pStyle w:val="TableText"/>
              <w:rPr>
                <w:rFonts w:ascii="Century Gothic" w:hAnsi="Century Gothic"/>
                <w:color w:val="000000" w:themeColor="text1"/>
                <w:sz w:val="16"/>
              </w:rPr>
            </w:pPr>
            <w:r>
              <w:rPr>
                <w:rFonts w:ascii="Century Gothic" w:hAnsi="Century Gothic"/>
                <w:color w:val="000000" w:themeColor="text1"/>
                <w:sz w:val="16"/>
              </w:rPr>
              <w:t>Arduino IDE</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F5F9E1" w14:textId="3C7DBD49" w:rsidR="00E03564" w:rsidRPr="00491059" w:rsidRDefault="001D3972" w:rsidP="00283F20">
            <w:pPr>
              <w:pStyle w:val="TableText"/>
              <w:rPr>
                <w:rFonts w:ascii="Century Gothic" w:hAnsi="Century Gothic"/>
                <w:color w:val="000000" w:themeColor="text1"/>
                <w:sz w:val="16"/>
              </w:rPr>
            </w:pPr>
            <w:r>
              <w:rPr>
                <w:rFonts w:ascii="Century Gothic" w:hAnsi="Century Gothic"/>
                <w:color w:val="000000" w:themeColor="text1"/>
                <w:sz w:val="16"/>
              </w:rPr>
              <w:t xml:space="preserve">Available from </w:t>
            </w:r>
            <w:hyperlink r:id="rId74" w:history="1">
              <w:r w:rsidRPr="00816E75">
                <w:rPr>
                  <w:rStyle w:val="Hyperlink"/>
                  <w:rFonts w:ascii="Century Gothic" w:hAnsi="Century Gothic"/>
                  <w:sz w:val="16"/>
                </w:rPr>
                <w:t>www.store.arduino.cc/digital/create</w:t>
              </w:r>
            </w:hyperlink>
          </w:p>
        </w:tc>
      </w:tr>
      <w:tr w:rsidR="0099243A" w:rsidRPr="00491059" w14:paraId="6482EF0F" w14:textId="5AB75CE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260261" w14:textId="7FEC4E8D"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Pushing Box</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30CA3" w14:textId="1F4EE21A" w:rsidR="00E03564" w:rsidRDefault="00A41E68" w:rsidP="00283F20">
            <w:pPr>
              <w:pStyle w:val="TableText"/>
              <w:rPr>
                <w:rFonts w:ascii="Century Gothic" w:hAnsi="Century Gothic"/>
                <w:color w:val="000000" w:themeColor="text1"/>
                <w:sz w:val="16"/>
              </w:rPr>
            </w:pPr>
            <w:hyperlink r:id="rId75" w:history="1">
              <w:r w:rsidR="009C49A5" w:rsidRPr="009C49A5">
                <w:rPr>
                  <w:rStyle w:val="Hyperlink"/>
                  <w:rFonts w:ascii="Century Gothic" w:hAnsi="Century Gothic"/>
                  <w:sz w:val="16"/>
                </w:rPr>
                <w:t>www.pushingbox.com/index.php</w:t>
              </w:r>
            </w:hyperlink>
          </w:p>
        </w:tc>
      </w:tr>
      <w:tr w:rsidR="0099243A" w:rsidRPr="00491059" w14:paraId="1992F940" w14:textId="196EC840"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19EC5E" w14:textId="7A53BB1A"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Bonitasoft</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4F9C5" w14:textId="289A4C31" w:rsidR="00E03564" w:rsidRPr="00491059" w:rsidRDefault="00A41E68" w:rsidP="00283F20">
            <w:pPr>
              <w:pStyle w:val="TableText"/>
              <w:rPr>
                <w:rFonts w:ascii="Century Gothic" w:hAnsi="Century Gothic"/>
                <w:color w:val="000000" w:themeColor="text1"/>
                <w:sz w:val="16"/>
              </w:rPr>
            </w:pPr>
            <w:hyperlink r:id="rId76" w:history="1">
              <w:r w:rsidR="00206B00" w:rsidRPr="00206B00">
                <w:rPr>
                  <w:rStyle w:val="Hyperlink"/>
                  <w:rFonts w:ascii="Century Gothic" w:hAnsi="Century Gothic"/>
                  <w:sz w:val="16"/>
                </w:rPr>
                <w:t>www.bonitasoft.com/</w:t>
              </w:r>
            </w:hyperlink>
          </w:p>
        </w:tc>
      </w:tr>
    </w:tbl>
    <w:p w14:paraId="477140A6" w14:textId="77777777" w:rsidR="00920046" w:rsidRDefault="00920046" w:rsidP="00520CFA"/>
    <w:p w14:paraId="0596CEBB" w14:textId="2B89B0F7" w:rsidR="00920046" w:rsidRPr="00697E67" w:rsidRDefault="002D4DDB" w:rsidP="004F11D7">
      <w:pPr>
        <w:pStyle w:val="Heading1"/>
        <w:ind w:firstLine="1080"/>
        <w:rPr>
          <w:sz w:val="36"/>
          <w:szCs w:val="52"/>
        </w:rPr>
      </w:pPr>
      <w:bookmarkStart w:id="137" w:name="_Toc67646023"/>
      <w:r w:rsidRPr="00697E67">
        <w:rPr>
          <w:sz w:val="36"/>
          <w:szCs w:val="52"/>
        </w:rPr>
        <w:t>CONCLUSION</w:t>
      </w:r>
      <w:bookmarkEnd w:id="137"/>
      <w:r w:rsidRPr="00697E67">
        <w:rPr>
          <w:sz w:val="36"/>
          <w:szCs w:val="52"/>
        </w:rPr>
        <w:tab/>
      </w:r>
    </w:p>
    <w:p w14:paraId="1A001C12" w14:textId="62463816" w:rsidR="004F11D7" w:rsidRPr="00697E67" w:rsidRDefault="00EC2ADF" w:rsidP="00697E67">
      <w:pPr>
        <w:jc w:val="both"/>
        <w:rPr>
          <w:rFonts w:ascii="Verdana" w:hAnsi="Verdana"/>
          <w:sz w:val="24"/>
          <w:szCs w:val="24"/>
        </w:rPr>
      </w:pPr>
      <w:r w:rsidRPr="00697E67">
        <w:rPr>
          <w:rFonts w:ascii="Verdana" w:hAnsi="Verdana"/>
          <w:sz w:val="24"/>
          <w:szCs w:val="24"/>
        </w:rPr>
        <w:t xml:space="preserve">The main aims of this project were to work as a coherent team to achieve our goals. </w:t>
      </w:r>
      <w:r w:rsidR="00D0560B" w:rsidRPr="00697E67">
        <w:rPr>
          <w:rFonts w:ascii="Verdana" w:hAnsi="Verdana"/>
          <w:sz w:val="24"/>
          <w:szCs w:val="24"/>
        </w:rPr>
        <w:t xml:space="preserve">We utilized the power of various </w:t>
      </w:r>
      <w:r w:rsidR="00157A55" w:rsidRPr="00697E67">
        <w:rPr>
          <w:rFonts w:ascii="Verdana" w:hAnsi="Verdana"/>
          <w:sz w:val="24"/>
          <w:szCs w:val="24"/>
        </w:rPr>
        <w:t>collaboration</w:t>
      </w:r>
      <w:r w:rsidR="00FF4C04" w:rsidRPr="00697E67">
        <w:rPr>
          <w:rFonts w:ascii="Verdana" w:hAnsi="Verdana"/>
          <w:sz w:val="24"/>
          <w:szCs w:val="24"/>
        </w:rPr>
        <w:t xml:space="preserve"> </w:t>
      </w:r>
      <w:r w:rsidR="002662F9" w:rsidRPr="00697E67">
        <w:rPr>
          <w:rFonts w:ascii="Verdana" w:hAnsi="Verdana"/>
          <w:sz w:val="24"/>
          <w:szCs w:val="24"/>
        </w:rPr>
        <w:t xml:space="preserve">tools </w:t>
      </w:r>
      <w:r w:rsidR="00157A55" w:rsidRPr="00697E67">
        <w:rPr>
          <w:rFonts w:ascii="Verdana" w:hAnsi="Verdana"/>
          <w:sz w:val="24"/>
          <w:szCs w:val="24"/>
        </w:rPr>
        <w:t xml:space="preserve">such as </w:t>
      </w:r>
      <w:r w:rsidR="00635C44" w:rsidRPr="00697E67">
        <w:rPr>
          <w:rFonts w:ascii="Verdana" w:hAnsi="Verdana"/>
          <w:sz w:val="24"/>
          <w:szCs w:val="24"/>
        </w:rPr>
        <w:t>Trello and GitHub. This made</w:t>
      </w:r>
      <w:r w:rsidR="00105517" w:rsidRPr="00697E67">
        <w:rPr>
          <w:rFonts w:ascii="Verdana" w:hAnsi="Verdana"/>
          <w:sz w:val="24"/>
          <w:szCs w:val="24"/>
        </w:rPr>
        <w:t xml:space="preserve"> the division of labor </w:t>
      </w:r>
      <w:r w:rsidR="00B220FF" w:rsidRPr="00697E67">
        <w:rPr>
          <w:rFonts w:ascii="Verdana" w:hAnsi="Verdana"/>
          <w:sz w:val="24"/>
          <w:szCs w:val="24"/>
        </w:rPr>
        <w:t xml:space="preserve">and assignation of tasks </w:t>
      </w:r>
      <w:r w:rsidR="00BA4552" w:rsidRPr="00697E67">
        <w:rPr>
          <w:rFonts w:ascii="Verdana" w:hAnsi="Verdana"/>
          <w:sz w:val="24"/>
          <w:szCs w:val="24"/>
        </w:rPr>
        <w:t xml:space="preserve">easy. With regular meetings and </w:t>
      </w:r>
      <w:r w:rsidR="00A35F77" w:rsidRPr="00697E67">
        <w:rPr>
          <w:rFonts w:ascii="Verdana" w:hAnsi="Verdana"/>
          <w:sz w:val="24"/>
          <w:szCs w:val="24"/>
        </w:rPr>
        <w:t>timely sharing of information and ideas</w:t>
      </w:r>
      <w:r w:rsidR="00E3253F" w:rsidRPr="00697E67">
        <w:rPr>
          <w:rFonts w:ascii="Verdana" w:hAnsi="Verdana"/>
          <w:sz w:val="24"/>
          <w:szCs w:val="24"/>
        </w:rPr>
        <w:t xml:space="preserve"> o</w:t>
      </w:r>
      <w:r w:rsidR="00350E4F" w:rsidRPr="00697E67">
        <w:rPr>
          <w:rFonts w:ascii="Verdana" w:hAnsi="Verdana"/>
          <w:sz w:val="24"/>
          <w:szCs w:val="24"/>
        </w:rPr>
        <w:t>ur</w:t>
      </w:r>
      <w:r w:rsidR="00A44656" w:rsidRPr="00697E67">
        <w:rPr>
          <w:rFonts w:ascii="Verdana" w:hAnsi="Verdana"/>
          <w:sz w:val="24"/>
          <w:szCs w:val="24"/>
        </w:rPr>
        <w:t xml:space="preserve"> team set out to </w:t>
      </w:r>
      <w:r w:rsidR="00B22D44" w:rsidRPr="00697E67">
        <w:rPr>
          <w:rFonts w:ascii="Verdana" w:hAnsi="Verdana"/>
          <w:sz w:val="24"/>
          <w:szCs w:val="24"/>
        </w:rPr>
        <w:t>create a</w:t>
      </w:r>
      <w:r w:rsidR="00C03B43" w:rsidRPr="00697E67">
        <w:rPr>
          <w:rFonts w:ascii="Verdana" w:hAnsi="Verdana"/>
          <w:sz w:val="24"/>
          <w:szCs w:val="24"/>
        </w:rPr>
        <w:t xml:space="preserve"> proof-of-concept for an </w:t>
      </w:r>
      <w:r w:rsidR="00B22D44" w:rsidRPr="00697E67">
        <w:rPr>
          <w:rFonts w:ascii="Verdana" w:hAnsi="Verdana"/>
          <w:sz w:val="24"/>
          <w:szCs w:val="24"/>
        </w:rPr>
        <w:t xml:space="preserve">IoT device which would be of benefit of </w:t>
      </w:r>
      <w:r w:rsidR="00E93E93" w:rsidRPr="00697E67">
        <w:rPr>
          <w:rFonts w:ascii="Verdana" w:hAnsi="Verdana"/>
          <w:sz w:val="24"/>
          <w:szCs w:val="24"/>
        </w:rPr>
        <w:t>everyday people</w:t>
      </w:r>
      <w:r w:rsidR="00350E4F" w:rsidRPr="00697E67">
        <w:rPr>
          <w:rFonts w:ascii="Verdana" w:hAnsi="Verdana"/>
          <w:sz w:val="24"/>
          <w:szCs w:val="24"/>
        </w:rPr>
        <w:t>, the CradleCare baby monitor.</w:t>
      </w:r>
    </w:p>
    <w:p w14:paraId="31DEC615" w14:textId="52E51131" w:rsidR="00553968" w:rsidRPr="00697E67" w:rsidRDefault="006F0CD6" w:rsidP="00697E67">
      <w:pPr>
        <w:jc w:val="both"/>
        <w:rPr>
          <w:rFonts w:ascii="Verdana" w:hAnsi="Verdana"/>
          <w:sz w:val="24"/>
          <w:szCs w:val="24"/>
          <w:lang w:val="en-GB"/>
        </w:rPr>
      </w:pPr>
      <w:r w:rsidRPr="00697E67">
        <w:rPr>
          <w:rFonts w:ascii="Verdana" w:hAnsi="Verdana"/>
          <w:sz w:val="24"/>
          <w:szCs w:val="24"/>
        </w:rPr>
        <w:t xml:space="preserve">After secondary research of </w:t>
      </w:r>
      <w:r w:rsidR="00BF2CDB" w:rsidRPr="00697E67">
        <w:rPr>
          <w:rFonts w:ascii="Verdana" w:hAnsi="Verdana"/>
          <w:sz w:val="24"/>
          <w:szCs w:val="24"/>
        </w:rPr>
        <w:t>many papers and articles</w:t>
      </w:r>
      <w:r w:rsidR="00EA26EF" w:rsidRPr="00697E67">
        <w:rPr>
          <w:rFonts w:ascii="Verdana" w:hAnsi="Verdana"/>
          <w:sz w:val="24"/>
          <w:szCs w:val="24"/>
        </w:rPr>
        <w:t xml:space="preserve"> </w:t>
      </w:r>
      <w:r w:rsidR="00E66993" w:rsidRPr="00697E67">
        <w:rPr>
          <w:rFonts w:ascii="Verdana" w:hAnsi="Verdana"/>
          <w:sz w:val="24"/>
          <w:szCs w:val="24"/>
        </w:rPr>
        <w:t xml:space="preserve">into functionality and security risks in comparative baby </w:t>
      </w:r>
      <w:r w:rsidR="008B7DD4" w:rsidRPr="00697E67">
        <w:rPr>
          <w:rFonts w:ascii="Verdana" w:hAnsi="Verdana"/>
          <w:sz w:val="24"/>
          <w:szCs w:val="24"/>
        </w:rPr>
        <w:t>monitors,</w:t>
      </w:r>
      <w:r w:rsidR="00BF2CDB" w:rsidRPr="00697E67">
        <w:rPr>
          <w:rFonts w:ascii="Verdana" w:hAnsi="Verdana"/>
          <w:sz w:val="24"/>
          <w:szCs w:val="24"/>
        </w:rPr>
        <w:t xml:space="preserve"> we decided device security would be central to our approach</w:t>
      </w:r>
      <w:r w:rsidR="00D30A7F" w:rsidRPr="00697E67">
        <w:rPr>
          <w:rFonts w:ascii="Verdana" w:hAnsi="Verdana"/>
          <w:sz w:val="24"/>
          <w:szCs w:val="24"/>
        </w:rPr>
        <w:t xml:space="preserve">. </w:t>
      </w:r>
      <w:r w:rsidR="00C075F4" w:rsidRPr="00697E67">
        <w:rPr>
          <w:rFonts w:ascii="Verdana" w:hAnsi="Verdana"/>
          <w:sz w:val="24"/>
          <w:szCs w:val="24"/>
        </w:rPr>
        <w:t xml:space="preserve">This was due to the potential for security </w:t>
      </w:r>
      <w:r w:rsidR="00B10FC2" w:rsidRPr="00697E67">
        <w:rPr>
          <w:rFonts w:ascii="Verdana" w:hAnsi="Verdana"/>
          <w:sz w:val="24"/>
          <w:szCs w:val="24"/>
        </w:rPr>
        <w:t xml:space="preserve">risks </w:t>
      </w:r>
      <w:r w:rsidR="00CA3DD0" w:rsidRPr="00697E67">
        <w:rPr>
          <w:rFonts w:ascii="Verdana" w:hAnsi="Verdana"/>
          <w:sz w:val="24"/>
          <w:szCs w:val="24"/>
        </w:rPr>
        <w:t>we wanted to</w:t>
      </w:r>
      <w:r w:rsidR="006815C8" w:rsidRPr="00697E67">
        <w:rPr>
          <w:rFonts w:ascii="Verdana" w:hAnsi="Verdana"/>
          <w:sz w:val="24"/>
          <w:szCs w:val="24"/>
        </w:rPr>
        <w:t xml:space="preserve"> produce</w:t>
      </w:r>
      <w:r w:rsidR="008B7DD4" w:rsidRPr="00697E67">
        <w:rPr>
          <w:rFonts w:ascii="Verdana" w:hAnsi="Verdana"/>
          <w:sz w:val="24"/>
          <w:szCs w:val="24"/>
        </w:rPr>
        <w:t xml:space="preserve"> a </w:t>
      </w:r>
      <w:r w:rsidR="00CA3DD0" w:rsidRPr="00697E67">
        <w:rPr>
          <w:rFonts w:ascii="Verdana" w:hAnsi="Verdana"/>
          <w:sz w:val="24"/>
          <w:szCs w:val="24"/>
        </w:rPr>
        <w:t xml:space="preserve">baby monitor </w:t>
      </w:r>
      <w:r w:rsidR="00744FAA" w:rsidRPr="00697E67">
        <w:rPr>
          <w:rFonts w:ascii="Verdana" w:hAnsi="Verdana"/>
          <w:sz w:val="24"/>
          <w:szCs w:val="24"/>
        </w:rPr>
        <w:t xml:space="preserve">while being responsible </w:t>
      </w:r>
      <w:r w:rsidR="0007151C" w:rsidRPr="00697E67">
        <w:rPr>
          <w:rFonts w:ascii="Verdana" w:hAnsi="Verdana"/>
          <w:sz w:val="24"/>
          <w:szCs w:val="24"/>
        </w:rPr>
        <w:t>in relation to others’ sec</w:t>
      </w:r>
      <w:r w:rsidR="00553968" w:rsidRPr="00697E67">
        <w:rPr>
          <w:rFonts w:ascii="Verdana" w:hAnsi="Verdana"/>
          <w:sz w:val="24"/>
          <w:szCs w:val="24"/>
        </w:rPr>
        <w:t>urity. After</w:t>
      </w:r>
      <w:r w:rsidR="00C03B43" w:rsidRPr="00697E67">
        <w:rPr>
          <w:rFonts w:ascii="Verdana" w:hAnsi="Verdana"/>
          <w:sz w:val="24"/>
          <w:szCs w:val="24"/>
        </w:rPr>
        <w:t xml:space="preserve"> </w:t>
      </w:r>
      <w:r w:rsidR="005E2A2B" w:rsidRPr="00697E67">
        <w:rPr>
          <w:rFonts w:ascii="Verdana" w:hAnsi="Verdana"/>
          <w:sz w:val="24"/>
          <w:szCs w:val="24"/>
        </w:rPr>
        <w:t>solving many issues around components and code</w:t>
      </w:r>
      <w:r w:rsidR="00871088" w:rsidRPr="00697E67">
        <w:rPr>
          <w:rFonts w:ascii="Verdana" w:hAnsi="Verdana"/>
          <w:sz w:val="24"/>
          <w:szCs w:val="24"/>
        </w:rPr>
        <w:t xml:space="preserve"> we succeed</w:t>
      </w:r>
      <w:r w:rsidR="00DD3C9E" w:rsidRPr="00697E67">
        <w:rPr>
          <w:rFonts w:ascii="Verdana" w:hAnsi="Verdana"/>
          <w:sz w:val="24"/>
          <w:szCs w:val="24"/>
        </w:rPr>
        <w:t xml:space="preserve">ed in completing our goal. </w:t>
      </w:r>
    </w:p>
    <w:p w14:paraId="6C6C893F" w14:textId="1ADA1E1D" w:rsidR="00E163EC" w:rsidRPr="00697E67" w:rsidRDefault="00E163EC" w:rsidP="00697E67">
      <w:pPr>
        <w:jc w:val="both"/>
        <w:rPr>
          <w:rFonts w:ascii="Verdana" w:hAnsi="Verdana"/>
          <w:sz w:val="24"/>
          <w:szCs w:val="24"/>
        </w:rPr>
      </w:pPr>
    </w:p>
    <w:p w14:paraId="3CC20B7D" w14:textId="7B3F82CA" w:rsidR="00E163EC" w:rsidRDefault="00E163EC" w:rsidP="00520CFA"/>
    <w:p w14:paraId="4E896B0E" w14:textId="08DCD2AE" w:rsidR="00E163EC" w:rsidRDefault="00E163EC" w:rsidP="00520CFA"/>
    <w:p w14:paraId="1A8B017B" w14:textId="61C47BDC" w:rsidR="00E163EC" w:rsidRDefault="00E163EC" w:rsidP="00520CFA"/>
    <w:p w14:paraId="49D09F42" w14:textId="637A75E0" w:rsidR="00E163EC" w:rsidRDefault="00E163EC" w:rsidP="00520CFA"/>
    <w:p w14:paraId="6C08F67A" w14:textId="4BA844F4" w:rsidR="00E163EC" w:rsidRDefault="00E163EC" w:rsidP="00520CFA"/>
    <w:p w14:paraId="116A2CF2" w14:textId="24D33A46" w:rsidR="00E163EC" w:rsidRDefault="00E163EC" w:rsidP="00520CFA"/>
    <w:p w14:paraId="6C1FD5E2" w14:textId="1C5D1D37" w:rsidR="009E030E" w:rsidRDefault="009E030E" w:rsidP="00520CFA"/>
    <w:p w14:paraId="3B367FDA" w14:textId="77777777" w:rsidR="009E030E" w:rsidRDefault="009E030E" w:rsidP="00520CFA"/>
    <w:p w14:paraId="1F41493D" w14:textId="77777777" w:rsidR="00E163EC" w:rsidRDefault="00E163EC" w:rsidP="00520CFA"/>
    <w:p w14:paraId="08DC5C0B" w14:textId="3AF535AE" w:rsidR="00920046" w:rsidRDefault="00445934" w:rsidP="00415C0B">
      <w:pPr>
        <w:pStyle w:val="Heading1"/>
        <w:ind w:firstLine="1080"/>
      </w:pPr>
      <w:bookmarkStart w:id="138" w:name="_Toc67646024"/>
      <w:r w:rsidRPr="001A322F">
        <w:rPr>
          <w:color w:val="538135" w:themeColor="accent6" w:themeShade="BF"/>
        </w:rPr>
        <w:lastRenderedPageBreak/>
        <w:t>REFERENCES</w:t>
      </w:r>
      <w:bookmarkEnd w:id="138"/>
    </w:p>
    <w:p w14:paraId="61960BE1" w14:textId="77777777" w:rsidR="00F635BD" w:rsidRPr="00E163EC" w:rsidRDefault="00840023" w:rsidP="00F635BD">
      <w:pPr>
        <w:pStyle w:val="Bibliography"/>
        <w:rPr>
          <w:rFonts w:ascii="Verdana" w:hAnsi="Verdana" w:cs="Times New Roman"/>
          <w:sz w:val="24"/>
          <w:szCs w:val="24"/>
        </w:rPr>
      </w:pPr>
      <w:r w:rsidRPr="00E163EC">
        <w:rPr>
          <w:rFonts w:ascii="Verdana" w:hAnsi="Verdana"/>
          <w:sz w:val="24"/>
          <w:szCs w:val="24"/>
        </w:rPr>
        <w:fldChar w:fldCharType="begin"/>
      </w:r>
      <w:r w:rsidR="00F635BD" w:rsidRPr="00E163EC">
        <w:rPr>
          <w:rFonts w:ascii="Verdana" w:hAnsi="Verdana"/>
          <w:sz w:val="24"/>
          <w:szCs w:val="24"/>
        </w:rPr>
        <w:instrText xml:space="preserve"> ADDIN ZOTERO_BIBL {"uncited":[["http://zotero.org/users/7535039/items/F9X6CFLL"],["http://zotero.org/users/7535039/items/6QRSEYZF"],["http://zotero.org/users/7535039/items/MFPFGLZW"],["http://zotero.org/users/7535039/items/M2AJW2GD"],["http://zotero.org/users/7535039/items/U9T4M3JI"],["http://zotero.org/users/7535039/items/F84JI3H2"],["http://zotero.org/users/7535039/items/MLAMEYJV"],["http://zotero.org/users/7535039/items/3ECT3CI5"],["http://zotero.org/users/7535039/items/V2II54PI"],["http://zotero.org/users/7535039/items/RWMK32CD"],["http://zotero.org/users/7535039/items/ATIN9T6Q"],["http://zotero.org/users/7535039/items/VAFZAWRB"],["http://zotero.org/users/7535039/items/SI7P5YD4"],["http://zotero.org/users/7535039/items/U3V3Z8YK"]],"omitted":[["http://zotero.org/users/7535039/items/TH5MXYID"]],"custom":[]} CSL_BIBLIOGRAPHY </w:instrText>
      </w:r>
      <w:r w:rsidRPr="00E163EC">
        <w:rPr>
          <w:rFonts w:ascii="Verdana" w:hAnsi="Verdana"/>
          <w:sz w:val="24"/>
          <w:szCs w:val="24"/>
        </w:rPr>
        <w:fldChar w:fldCharType="separate"/>
      </w:r>
      <w:r w:rsidR="00F635BD" w:rsidRPr="00E163EC">
        <w:rPr>
          <w:rFonts w:ascii="Verdana" w:hAnsi="Verdana" w:cs="Times New Roman"/>
          <w:i/>
          <w:iCs/>
          <w:sz w:val="24"/>
          <w:szCs w:val="24"/>
        </w:rPr>
        <w:t>Baby Monitor Market Size, Share &amp; Demand | Research Report 2027</w:t>
      </w:r>
      <w:r w:rsidR="00F635BD" w:rsidRPr="00E163EC">
        <w:rPr>
          <w:rFonts w:ascii="Verdana" w:hAnsi="Verdana" w:cs="Times New Roman"/>
          <w:sz w:val="24"/>
          <w:szCs w:val="24"/>
        </w:rPr>
        <w:t xml:space="preserve"> (no date) </w:t>
      </w:r>
      <w:r w:rsidR="00F635BD" w:rsidRPr="00E163EC">
        <w:rPr>
          <w:rFonts w:ascii="Verdana" w:hAnsi="Verdana" w:cs="Times New Roman"/>
          <w:i/>
          <w:iCs/>
          <w:sz w:val="24"/>
          <w:szCs w:val="24"/>
        </w:rPr>
        <w:t>Allied Market Research</w:t>
      </w:r>
      <w:r w:rsidR="00F635BD" w:rsidRPr="00E163EC">
        <w:rPr>
          <w:rFonts w:ascii="Verdana" w:hAnsi="Verdana" w:cs="Times New Roman"/>
          <w:sz w:val="24"/>
          <w:szCs w:val="24"/>
        </w:rPr>
        <w:t>. Available at: https://www.alliedmarketresearch.com/baby-monitor-market (Accessed: 18 February 2021).</w:t>
      </w:r>
    </w:p>
    <w:p w14:paraId="5452ADE0"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Baby monitors in the U.S. 2017</w:t>
      </w:r>
      <w:r w:rsidRPr="00E163EC">
        <w:rPr>
          <w:rFonts w:ascii="Verdana" w:hAnsi="Verdana" w:cs="Times New Roman"/>
          <w:sz w:val="24"/>
          <w:szCs w:val="24"/>
        </w:rPr>
        <w:t xml:space="preserve"> (no date) </w:t>
      </w:r>
      <w:r w:rsidRPr="00E163EC">
        <w:rPr>
          <w:rFonts w:ascii="Verdana" w:hAnsi="Verdana" w:cs="Times New Roman"/>
          <w:i/>
          <w:iCs/>
          <w:sz w:val="24"/>
          <w:szCs w:val="24"/>
        </w:rPr>
        <w:t>Statista</w:t>
      </w:r>
      <w:r w:rsidRPr="00E163EC">
        <w:rPr>
          <w:rFonts w:ascii="Verdana" w:hAnsi="Verdana" w:cs="Times New Roman"/>
          <w:sz w:val="24"/>
          <w:szCs w:val="24"/>
        </w:rPr>
        <w:t>. Available at: https://www.statista.com/forecasts/987427/ownership-of-baby-monitors-in-the-us (Accessed: 18 February 2021).</w:t>
      </w:r>
    </w:p>
    <w:p w14:paraId="02E53CE0"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‘Baby Monitors: Purchase, Usage &amp; Influence Survey’ (no date). Available at: https://www.surveymonkey.com/r/RTJ2ZHK (Accessed: 18 February 2021).</w:t>
      </w:r>
    </w:p>
    <w:p w14:paraId="2F5D1054"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cassidy (2013) </w:t>
      </w:r>
      <w:r w:rsidRPr="00E163EC">
        <w:rPr>
          <w:rFonts w:ascii="Verdana" w:hAnsi="Verdana" w:cs="Times New Roman"/>
          <w:i/>
          <w:iCs/>
          <w:sz w:val="24"/>
          <w:szCs w:val="24"/>
        </w:rPr>
        <w:t>Discover how to use this guide on when to teach what for your toddler.</w:t>
      </w:r>
      <w:r w:rsidRPr="00E163EC">
        <w:rPr>
          <w:rFonts w:ascii="Verdana" w:hAnsi="Verdana" w:cs="Times New Roman"/>
          <w:sz w:val="24"/>
          <w:szCs w:val="24"/>
        </w:rPr>
        <w:t xml:space="preserve">, </w:t>
      </w:r>
      <w:r w:rsidRPr="00E163EC">
        <w:rPr>
          <w:rFonts w:ascii="Verdana" w:hAnsi="Verdana" w:cs="Times New Roman"/>
          <w:i/>
          <w:iCs/>
          <w:sz w:val="24"/>
          <w:szCs w:val="24"/>
        </w:rPr>
        <w:t>Teach My Toddlers</w:t>
      </w:r>
      <w:r w:rsidRPr="00E163EC">
        <w:rPr>
          <w:rFonts w:ascii="Verdana" w:hAnsi="Verdana" w:cs="Times New Roman"/>
          <w:sz w:val="24"/>
          <w:szCs w:val="24"/>
        </w:rPr>
        <w:t>. Available at: https://teachmytoddlers.com/when-to-teach-what-a-guide-for-teaching-your-toddler-colors-shapes-letters-and-more/ (Accessed: 12 March 2021).</w:t>
      </w:r>
    </w:p>
    <w:p w14:paraId="20482DC7"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Crying Baby Detector Using 1Sheeld - Arduino Project Hub</w:t>
      </w:r>
      <w:r w:rsidRPr="00E163EC">
        <w:rPr>
          <w:rFonts w:ascii="Verdana" w:hAnsi="Verdana" w:cs="Times New Roman"/>
          <w:sz w:val="24"/>
          <w:szCs w:val="24"/>
        </w:rPr>
        <w:t xml:space="preserve"> (no date a). Available at: https://create.arduino.cc/projecthub/kirollosawad/crying-baby-detector-using-1sheeld-9f23c9?ref=search&amp;ref_id=baby%20monitor&amp;offset=1 (Accessed: 19 February 2021).</w:t>
      </w:r>
    </w:p>
    <w:p w14:paraId="0C10EBCF"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‘Crying Baby Detector Using 1Sheeld - Arduino Project Hub’ (no date b). Available at: https://create.arduino.cc/projecthub/kirollosawad/crying-baby-detector-using-1sheeld-9f23c9?ref=search&amp;ref_id=baby%20monitor&amp;offset=1 (Accessed: 19 February 2021).</w:t>
      </w:r>
    </w:p>
    <w:p w14:paraId="003326BD"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‘Fulltext PDF’ (no date a). Available at: https://patentimages.storage.googleapis.com/f7/9a/21/a8c8e230b4ae5b/US7049968.pdf (Accessed: 18 February 2021).</w:t>
      </w:r>
    </w:p>
    <w:p w14:paraId="4561DF86"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‘Fulltext PDF’ (no date b). Available at: https://patentimages.storage.googleapis.com/2c/a2/02/c325e8af74bb6d/US20060103522A1.pdf (Accessed: 18 February 2021).</w:t>
      </w:r>
    </w:p>
    <w:p w14:paraId="56C900BB"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Harwell, D. (2021) ‘AI baby monitors attract anxious parents: “Fear is the quickest way to get people’s attention”’, </w:t>
      </w:r>
      <w:r w:rsidRPr="00E163EC">
        <w:rPr>
          <w:rFonts w:ascii="Verdana" w:hAnsi="Verdana" w:cs="Times New Roman"/>
          <w:i/>
          <w:iCs/>
          <w:sz w:val="24"/>
          <w:szCs w:val="24"/>
        </w:rPr>
        <w:t>Washington Post</w:t>
      </w:r>
      <w:r w:rsidRPr="00E163EC">
        <w:rPr>
          <w:rFonts w:ascii="Verdana" w:hAnsi="Verdana" w:cs="Times New Roman"/>
          <w:sz w:val="24"/>
          <w:szCs w:val="24"/>
        </w:rPr>
        <w:t>, 18 February. Available at: https://www.washingtonpost.com/technology/2020/02/25/ai-baby-monitors/ (Accessed: 18 February 2021).</w:t>
      </w:r>
    </w:p>
    <w:p w14:paraId="782DE11E"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Harwell, D. (no date) ‘AI baby monitors attract anxious parents: “Fear is the quickest way to get people’s attention”’, </w:t>
      </w:r>
      <w:r w:rsidRPr="00E163EC">
        <w:rPr>
          <w:rFonts w:ascii="Verdana" w:hAnsi="Verdana" w:cs="Times New Roman"/>
          <w:i/>
          <w:iCs/>
          <w:sz w:val="24"/>
          <w:szCs w:val="24"/>
        </w:rPr>
        <w:t>Washington Post</w:t>
      </w:r>
      <w:r w:rsidRPr="00E163EC">
        <w:rPr>
          <w:rFonts w:ascii="Verdana" w:hAnsi="Verdana" w:cs="Times New Roman"/>
          <w:sz w:val="24"/>
          <w:szCs w:val="24"/>
        </w:rPr>
        <w:t xml:space="preserve">. Available </w:t>
      </w:r>
      <w:r w:rsidRPr="00E163EC">
        <w:rPr>
          <w:rFonts w:ascii="Verdana" w:hAnsi="Verdana" w:cs="Times New Roman"/>
          <w:sz w:val="24"/>
          <w:szCs w:val="24"/>
        </w:rPr>
        <w:lastRenderedPageBreak/>
        <w:t>at: https://www.washingtonpost.com/technology/2020/02/25/ai-baby-monitors/ (Accessed: 18 February 2021).</w:t>
      </w:r>
    </w:p>
    <w:p w14:paraId="13223E47"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Jabbar, W. A. </w:t>
      </w:r>
      <w:r w:rsidRPr="00E163EC">
        <w:rPr>
          <w:rFonts w:ascii="Verdana" w:hAnsi="Verdana" w:cs="Times New Roman"/>
          <w:i/>
          <w:iCs/>
          <w:sz w:val="24"/>
          <w:szCs w:val="24"/>
        </w:rPr>
        <w:t>et al.</w:t>
      </w:r>
      <w:r w:rsidRPr="00E163EC">
        <w:rPr>
          <w:rFonts w:ascii="Verdana" w:hAnsi="Verdana" w:cs="Times New Roman"/>
          <w:sz w:val="24"/>
          <w:szCs w:val="24"/>
        </w:rPr>
        <w:t xml:space="preserve"> (2019) ‘IoT-BBMS: Internet of Things-Based Baby Monitoring System for Smart Cradle’, </w:t>
      </w:r>
      <w:r w:rsidRPr="00E163EC">
        <w:rPr>
          <w:rFonts w:ascii="Verdana" w:hAnsi="Verdana" w:cs="Times New Roman"/>
          <w:i/>
          <w:iCs/>
          <w:sz w:val="24"/>
          <w:szCs w:val="24"/>
        </w:rPr>
        <w:t>IEEE Access</w:t>
      </w:r>
      <w:r w:rsidRPr="00E163EC">
        <w:rPr>
          <w:rFonts w:ascii="Verdana" w:hAnsi="Verdana" w:cs="Times New Roman"/>
          <w:sz w:val="24"/>
          <w:szCs w:val="24"/>
        </w:rPr>
        <w:t>, 7, pp. 93791–93805. doi: 10.1109/ACCESS.2019.2928481.</w:t>
      </w:r>
    </w:p>
    <w:p w14:paraId="23BBDF5E"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Ramesh, S. </w:t>
      </w:r>
      <w:r w:rsidRPr="00E163EC">
        <w:rPr>
          <w:rFonts w:ascii="Verdana" w:hAnsi="Verdana" w:cs="Times New Roman"/>
          <w:i/>
          <w:iCs/>
          <w:sz w:val="24"/>
          <w:szCs w:val="24"/>
        </w:rPr>
        <w:t>et al.</w:t>
      </w:r>
      <w:r w:rsidRPr="00E163EC">
        <w:rPr>
          <w:rFonts w:ascii="Verdana" w:hAnsi="Verdana" w:cs="Times New Roman"/>
          <w:sz w:val="24"/>
          <w:szCs w:val="24"/>
        </w:rPr>
        <w:t xml:space="preserve"> (2019) ‘A Smart Baby Cradle’, </w:t>
      </w:r>
      <w:r w:rsidRPr="00E163EC">
        <w:rPr>
          <w:rFonts w:ascii="Verdana" w:hAnsi="Verdana" w:cs="Times New Roman"/>
          <w:i/>
          <w:iCs/>
          <w:sz w:val="24"/>
          <w:szCs w:val="24"/>
        </w:rPr>
        <w:t>Global Journal of Computer Science and Technology</w:t>
      </w:r>
      <w:r w:rsidRPr="00E163EC">
        <w:rPr>
          <w:rFonts w:ascii="Verdana" w:hAnsi="Verdana" w:cs="Times New Roman"/>
          <w:sz w:val="24"/>
          <w:szCs w:val="24"/>
        </w:rPr>
        <w:t>. Available at: https://computerresearch.org/index.php/computer/article/view/1815 (Accessed: 14 March 2021).</w:t>
      </w:r>
    </w:p>
    <w:p w14:paraId="7974EE1D"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Sensor Data Streaming with Arduino</w:t>
      </w:r>
      <w:r w:rsidRPr="00E163EC">
        <w:rPr>
          <w:rFonts w:ascii="Verdana" w:hAnsi="Verdana" w:cs="Times New Roman"/>
          <w:sz w:val="24"/>
          <w:szCs w:val="24"/>
        </w:rPr>
        <w:t xml:space="preserve"> (no date) </w:t>
      </w:r>
      <w:r w:rsidRPr="00E163EC">
        <w:rPr>
          <w:rFonts w:ascii="Verdana" w:hAnsi="Verdana" w:cs="Times New Roman"/>
          <w:i/>
          <w:iCs/>
          <w:sz w:val="24"/>
          <w:szCs w:val="24"/>
        </w:rPr>
        <w:t>Arduino Project Hub</w:t>
      </w:r>
      <w:r w:rsidRPr="00E163EC">
        <w:rPr>
          <w:rFonts w:ascii="Verdana" w:hAnsi="Verdana" w:cs="Times New Roman"/>
          <w:sz w:val="24"/>
          <w:szCs w:val="24"/>
        </w:rPr>
        <w:t>. Available at: https://create.arduino.cc/projecthub/8bitkick/sensor-data-streaming-with-arduino-683a6c (Accessed: 19 February 2021).</w:t>
      </w:r>
    </w:p>
    <w:p w14:paraId="15DFCDFE"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Skill Builder: Advanced Arduino Sound Synthesis | Make:</w:t>
      </w:r>
      <w:r w:rsidRPr="00E163EC">
        <w:rPr>
          <w:rFonts w:ascii="Verdana" w:hAnsi="Verdana" w:cs="Times New Roman"/>
          <w:sz w:val="24"/>
          <w:szCs w:val="24"/>
        </w:rPr>
        <w:t xml:space="preserve"> (no date) </w:t>
      </w:r>
      <w:r w:rsidRPr="00E163EC">
        <w:rPr>
          <w:rFonts w:ascii="Verdana" w:hAnsi="Verdana" w:cs="Times New Roman"/>
          <w:i/>
          <w:iCs/>
          <w:sz w:val="24"/>
          <w:szCs w:val="24"/>
        </w:rPr>
        <w:t>Make: DIY Projects and Ideas for Makers</w:t>
      </w:r>
      <w:r w:rsidRPr="00E163EC">
        <w:rPr>
          <w:rFonts w:ascii="Verdana" w:hAnsi="Verdana" w:cs="Times New Roman"/>
          <w:sz w:val="24"/>
          <w:szCs w:val="24"/>
        </w:rPr>
        <w:t>. Available at: https://makezine.com/projects/make-35/advanced-arduino-sound-synthesis/ (Accessed: 22 February 2021).</w:t>
      </w:r>
    </w:p>
    <w:p w14:paraId="45EE3BB3"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Survey Says: Owlet and Better Sleep</w:t>
      </w:r>
      <w:r w:rsidRPr="00E163EC">
        <w:rPr>
          <w:rFonts w:ascii="Verdana" w:hAnsi="Verdana" w:cs="Times New Roman"/>
          <w:sz w:val="24"/>
          <w:szCs w:val="24"/>
        </w:rPr>
        <w:t xml:space="preserve"> (2016) </w:t>
      </w:r>
      <w:r w:rsidRPr="00E163EC">
        <w:rPr>
          <w:rFonts w:ascii="Verdana" w:hAnsi="Verdana" w:cs="Times New Roman"/>
          <w:i/>
          <w:iCs/>
          <w:sz w:val="24"/>
          <w:szCs w:val="24"/>
        </w:rPr>
        <w:t>Owlet’s Blog</w:t>
      </w:r>
      <w:r w:rsidRPr="00E163EC">
        <w:rPr>
          <w:rFonts w:ascii="Verdana" w:hAnsi="Verdana" w:cs="Times New Roman"/>
          <w:sz w:val="24"/>
          <w:szCs w:val="24"/>
        </w:rPr>
        <w:t>. Available at: https://blog.owletcare.com/survey-says-owlet-and-better-sleep/ (Accessed: 18 February 2021).</w:t>
      </w:r>
    </w:p>
    <w:p w14:paraId="5F75253B"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 xml:space="preserve">TechMartianFollow (no date) </w:t>
      </w:r>
      <w:r w:rsidRPr="00E163EC">
        <w:rPr>
          <w:rFonts w:ascii="Verdana" w:hAnsi="Verdana" w:cs="Times New Roman"/>
          <w:i/>
          <w:iCs/>
          <w:sz w:val="24"/>
          <w:szCs w:val="24"/>
        </w:rPr>
        <w:t>Crying Baby Monitor With Email Notification</w:t>
      </w:r>
      <w:r w:rsidRPr="00E163EC">
        <w:rPr>
          <w:rFonts w:ascii="Verdana" w:hAnsi="Verdana" w:cs="Times New Roman"/>
          <w:sz w:val="24"/>
          <w:szCs w:val="24"/>
        </w:rPr>
        <w:t xml:space="preserve">, </w:t>
      </w:r>
      <w:r w:rsidRPr="00E163EC">
        <w:rPr>
          <w:rFonts w:ascii="Verdana" w:hAnsi="Verdana" w:cs="Times New Roman"/>
          <w:i/>
          <w:iCs/>
          <w:sz w:val="24"/>
          <w:szCs w:val="24"/>
        </w:rPr>
        <w:t>Instructables</w:t>
      </w:r>
      <w:r w:rsidRPr="00E163EC">
        <w:rPr>
          <w:rFonts w:ascii="Verdana" w:hAnsi="Verdana" w:cs="Times New Roman"/>
          <w:sz w:val="24"/>
          <w:szCs w:val="24"/>
        </w:rPr>
        <w:t>. Available at: https://www.instructables.com/Crying-Baby-Monitor-With-Email-Notification/ (Accessed: 22 February 2021).</w:t>
      </w:r>
    </w:p>
    <w:p w14:paraId="2C223528"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Which baby monitor brand to buy in 2021</w:t>
      </w:r>
      <w:r w:rsidRPr="00E163EC">
        <w:rPr>
          <w:rFonts w:ascii="Verdana" w:hAnsi="Verdana" w:cs="Times New Roman"/>
          <w:sz w:val="24"/>
          <w:szCs w:val="24"/>
        </w:rPr>
        <w:t xml:space="preserve"> (no date) </w:t>
      </w:r>
      <w:r w:rsidRPr="00E163EC">
        <w:rPr>
          <w:rFonts w:ascii="Verdana" w:hAnsi="Verdana" w:cs="Times New Roman"/>
          <w:i/>
          <w:iCs/>
          <w:sz w:val="24"/>
          <w:szCs w:val="24"/>
        </w:rPr>
        <w:t>Which?</w:t>
      </w:r>
      <w:r w:rsidRPr="00E163EC">
        <w:rPr>
          <w:rFonts w:ascii="Verdana" w:hAnsi="Verdana" w:cs="Times New Roman"/>
          <w:sz w:val="24"/>
          <w:szCs w:val="24"/>
        </w:rPr>
        <w:t xml:space="preserve"> Available at: https://www.which.co.uk/reviews/baby-monitors/article/top-baby-monitor-brands-a1f945O1DmFC (Accessed: 18 February 2021).</w:t>
      </w:r>
    </w:p>
    <w:p w14:paraId="375E0883"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sz w:val="24"/>
          <w:szCs w:val="24"/>
        </w:rPr>
        <w:t>White, E. G. and Abrams, D. R. (2018) ‘Baby monitor’. Available at: https://patents.google.com/patent/US20180053392A1/en (Accessed: 18 February 2021).</w:t>
      </w:r>
    </w:p>
    <w:p w14:paraId="2D796049" w14:textId="77777777" w:rsidR="00F635BD" w:rsidRPr="00E163EC" w:rsidRDefault="00F635BD" w:rsidP="00F635BD">
      <w:pPr>
        <w:pStyle w:val="Bibliography"/>
        <w:rPr>
          <w:rFonts w:ascii="Verdana" w:hAnsi="Verdana" w:cs="Times New Roman"/>
          <w:sz w:val="24"/>
          <w:szCs w:val="24"/>
        </w:rPr>
      </w:pPr>
      <w:r w:rsidRPr="00E163EC">
        <w:rPr>
          <w:rFonts w:ascii="Verdana" w:hAnsi="Verdana" w:cs="Times New Roman"/>
          <w:i/>
          <w:iCs/>
          <w:sz w:val="24"/>
          <w:szCs w:val="24"/>
        </w:rPr>
        <w:t>Will Crib Toys Ruin Your Baby’s Sleep? - The Baby Sleep Site®</w:t>
      </w:r>
      <w:r w:rsidRPr="00E163EC">
        <w:rPr>
          <w:rFonts w:ascii="Verdana" w:hAnsi="Verdana" w:cs="Times New Roman"/>
          <w:sz w:val="24"/>
          <w:szCs w:val="24"/>
        </w:rPr>
        <w:t xml:space="preserve"> (2014) </w:t>
      </w:r>
      <w:r w:rsidRPr="00E163EC">
        <w:rPr>
          <w:rFonts w:ascii="Verdana" w:hAnsi="Verdana" w:cs="Times New Roman"/>
          <w:i/>
          <w:iCs/>
          <w:sz w:val="24"/>
          <w:szCs w:val="24"/>
        </w:rPr>
        <w:t>The Baby Sleep Site - Baby / Toddler Sleep Consultants</w:t>
      </w:r>
      <w:r w:rsidRPr="00E163EC">
        <w:rPr>
          <w:rFonts w:ascii="Verdana" w:hAnsi="Verdana" w:cs="Times New Roman"/>
          <w:sz w:val="24"/>
          <w:szCs w:val="24"/>
        </w:rPr>
        <w:t>. Available at: https://www.babysleepsite.com/baby-sleep-patterns/baby-sleep-crib-toys/ (Accessed: 13 March 2021).</w:t>
      </w:r>
    </w:p>
    <w:p w14:paraId="69925A79" w14:textId="661074D5" w:rsidR="00840023" w:rsidRPr="00E163EC" w:rsidRDefault="00840023" w:rsidP="00840023">
      <w:pPr>
        <w:jc w:val="both"/>
        <w:rPr>
          <w:rFonts w:ascii="Verdana" w:hAnsi="Verdana" w:cs="Arial"/>
          <w:sz w:val="24"/>
          <w:szCs w:val="24"/>
        </w:rPr>
      </w:pPr>
      <w:r w:rsidRPr="00E163EC">
        <w:rPr>
          <w:rFonts w:ascii="Verdana" w:hAnsi="Verdana" w:cs="Arial"/>
          <w:sz w:val="24"/>
          <w:szCs w:val="24"/>
        </w:rPr>
        <w:fldChar w:fldCharType="end"/>
      </w:r>
      <w:r w:rsidRPr="00E163EC">
        <w:rPr>
          <w:rFonts w:ascii="Verdana" w:hAnsi="Verdana" w:cs="Arial"/>
          <w:sz w:val="24"/>
          <w:szCs w:val="24"/>
        </w:rPr>
        <w:t xml:space="preserve">Amy O’Connor, medically reviewed by Marvin </w:t>
      </w:r>
      <w:proofErr w:type="spellStart"/>
      <w:r w:rsidRPr="00E163EC">
        <w:rPr>
          <w:rFonts w:ascii="Verdana" w:hAnsi="Verdana" w:cs="Arial"/>
          <w:sz w:val="24"/>
          <w:szCs w:val="24"/>
        </w:rPr>
        <w:t>Resmovits</w:t>
      </w:r>
      <w:proofErr w:type="spellEnd"/>
      <w:r w:rsidRPr="00E163EC">
        <w:rPr>
          <w:rFonts w:ascii="Verdana" w:hAnsi="Verdana" w:cs="Arial"/>
          <w:sz w:val="24"/>
          <w:szCs w:val="24"/>
        </w:rPr>
        <w:t xml:space="preserve"> (01/05/20), “Newborn and baby sleep basics”, Viewed 13/02/21, </w:t>
      </w:r>
      <w:hyperlink r:id="rId77" w:history="1">
        <w:r w:rsidRPr="00E163EC">
          <w:rPr>
            <w:rStyle w:val="Hyperlink"/>
            <w:rFonts w:ascii="Verdana" w:hAnsi="Verdana" w:cs="Arial"/>
            <w:sz w:val="24"/>
            <w:szCs w:val="24"/>
          </w:rPr>
          <w:t>https://www.whattoexpect.com/first-year/newborn-sleep.aspx</w:t>
        </w:r>
      </w:hyperlink>
    </w:p>
    <w:p w14:paraId="2EA5CF84" w14:textId="1F6B558A" w:rsidR="00840023" w:rsidRPr="00E163EC" w:rsidRDefault="00840023" w:rsidP="00840023">
      <w:pPr>
        <w:jc w:val="both"/>
        <w:rPr>
          <w:rFonts w:ascii="Verdana" w:hAnsi="Verdana" w:cs="Arial"/>
          <w:sz w:val="24"/>
          <w:szCs w:val="24"/>
        </w:rPr>
      </w:pPr>
      <w:r w:rsidRPr="00E163EC">
        <w:rPr>
          <w:rFonts w:ascii="Verdana" w:hAnsi="Verdana" w:cs="Arial"/>
          <w:sz w:val="24"/>
          <w:szCs w:val="24"/>
        </w:rPr>
        <w:t xml:space="preserve">Danielle Pacheco (17/12/20), “How your baby’s sleep cycle deferrers from your own”, viewed 13/02/21, </w:t>
      </w:r>
      <w:hyperlink r:id="rId78" w:history="1">
        <w:r w:rsidRPr="00E163EC">
          <w:rPr>
            <w:rStyle w:val="Hyperlink"/>
            <w:rFonts w:ascii="Verdana" w:hAnsi="Verdana" w:cs="Arial"/>
            <w:sz w:val="24"/>
            <w:szCs w:val="24"/>
          </w:rPr>
          <w:t>https://www.sleepfoundation.org/baby-sleep/baby-sleep-cycle</w:t>
        </w:r>
      </w:hyperlink>
    </w:p>
    <w:p w14:paraId="2A16C296" w14:textId="3F1F2AC1" w:rsidR="00840023" w:rsidRPr="00E163EC" w:rsidRDefault="00840023" w:rsidP="00840023">
      <w:pPr>
        <w:jc w:val="both"/>
        <w:rPr>
          <w:rStyle w:val="Hyperlink"/>
          <w:rFonts w:ascii="Verdana" w:hAnsi="Verdana" w:cs="Arial"/>
          <w:sz w:val="24"/>
          <w:szCs w:val="24"/>
        </w:rPr>
      </w:pPr>
      <w:r w:rsidRPr="00E163EC">
        <w:rPr>
          <w:rFonts w:ascii="Verdana" w:hAnsi="Verdana" w:cs="Arial"/>
          <w:sz w:val="24"/>
          <w:szCs w:val="24"/>
        </w:rPr>
        <w:lastRenderedPageBreak/>
        <w:t xml:space="preserve">Author unknown, (date unknown), “What is white noise and how can it help your baby sleep?” viewed 13/02/21, </w:t>
      </w:r>
      <w:hyperlink r:id="rId79" w:history="1">
        <w:r w:rsidRPr="00E163EC">
          <w:rPr>
            <w:rStyle w:val="Hyperlink"/>
            <w:rFonts w:ascii="Verdana" w:hAnsi="Verdana" w:cs="Arial"/>
            <w:sz w:val="24"/>
            <w:szCs w:val="24"/>
          </w:rPr>
          <w:t>https://www.motherandbaby.co.uk/first-year/baby/sleep/white-noise-baby</w:t>
        </w:r>
      </w:hyperlink>
    </w:p>
    <w:p w14:paraId="3F9677C3" w14:textId="1D31FCB5" w:rsidR="004815A6" w:rsidRPr="00E163EC" w:rsidRDefault="004815A6" w:rsidP="004815A6">
      <w:pPr>
        <w:rPr>
          <w:rFonts w:ascii="Verdana" w:hAnsi="Verdana"/>
          <w:sz w:val="24"/>
          <w:szCs w:val="24"/>
        </w:rPr>
      </w:pPr>
      <w:r w:rsidRPr="00E163EC">
        <w:rPr>
          <w:rFonts w:ascii="Verdana" w:hAnsi="Verdana" w:cstheme="minorHAnsi"/>
          <w:sz w:val="24"/>
          <w:szCs w:val="24"/>
        </w:rPr>
        <w:t>Xu Zou, (unknown), “</w:t>
      </w:r>
      <w:r w:rsidRPr="00E163EC">
        <w:rPr>
          <w:rFonts w:ascii="Verdana" w:hAnsi="Verdana" w:cstheme="minorHAnsi"/>
          <w:color w:val="333333"/>
          <w:sz w:val="24"/>
          <w:szCs w:val="24"/>
        </w:rPr>
        <w:t>IoT devices are hard to patch: Here's why—and how to deal with security” viewed 02/3/21</w:t>
      </w:r>
      <w:hyperlink r:id="rId80" w:history="1">
        <w:r w:rsidRPr="00E163EC">
          <w:rPr>
            <w:rStyle w:val="Hyperlink"/>
            <w:rFonts w:ascii="Verdana" w:hAnsi="Verdana" w:cstheme="minorHAnsi"/>
            <w:sz w:val="24"/>
            <w:szCs w:val="24"/>
          </w:rPr>
          <w:t>, https://techbeacon.com/security/iot-devices-are-hard-patch-heres-why-how-deal-security</w:t>
        </w:r>
      </w:hyperlink>
    </w:p>
    <w:p w14:paraId="0A7D3901" w14:textId="16355855" w:rsidR="004815A6" w:rsidRPr="00E163EC" w:rsidRDefault="004815A6" w:rsidP="004815A6">
      <w:pPr>
        <w:rPr>
          <w:rFonts w:ascii="Verdana" w:hAnsi="Verdana"/>
          <w:sz w:val="24"/>
          <w:szCs w:val="24"/>
        </w:rPr>
      </w:pPr>
      <w:r w:rsidRPr="00E163EC">
        <w:rPr>
          <w:rFonts w:ascii="Verdana" w:hAnsi="Verdana"/>
          <w:sz w:val="24"/>
          <w:szCs w:val="24"/>
        </w:rPr>
        <w:t xml:space="preserve">Sci-force, (28/02/19), “How Does the Internet of Things Work?”, viewed 02/03/21, </w:t>
      </w:r>
      <w:hyperlink r:id="rId81" w:history="1">
        <w:r w:rsidRPr="00E163EC">
          <w:rPr>
            <w:rStyle w:val="Hyperlink"/>
            <w:rFonts w:ascii="Verdana" w:hAnsi="Verdana"/>
            <w:sz w:val="24"/>
            <w:szCs w:val="24"/>
          </w:rPr>
          <w:t>https://www.iotforall.com/what-is-the-internet-of-things</w:t>
        </w:r>
      </w:hyperlink>
    </w:p>
    <w:p w14:paraId="01008195" w14:textId="067A2C1D" w:rsidR="004815A6" w:rsidRPr="00E163EC" w:rsidRDefault="004815A6" w:rsidP="004815A6">
      <w:pPr>
        <w:rPr>
          <w:rFonts w:ascii="Verdana" w:hAnsi="Verdana"/>
          <w:sz w:val="24"/>
          <w:szCs w:val="24"/>
        </w:rPr>
      </w:pPr>
      <w:r w:rsidRPr="00E163EC">
        <w:rPr>
          <w:rFonts w:ascii="Verdana" w:hAnsi="Verdana"/>
          <w:sz w:val="24"/>
          <w:szCs w:val="24"/>
        </w:rPr>
        <w:t xml:space="preserve">Mark Stanislav &amp; Tod Beardsley, (09/15), “Hacking IOT: A Case Study on Baby Monitor Exposures and Vulnerabilities”, viewed 02/03/21, </w:t>
      </w:r>
      <w:hyperlink r:id="rId82" w:history="1">
        <w:r w:rsidRPr="00E163EC">
          <w:rPr>
            <w:rStyle w:val="Hyperlink"/>
            <w:rFonts w:ascii="Verdana" w:hAnsi="Verdana"/>
            <w:sz w:val="24"/>
            <w:szCs w:val="24"/>
          </w:rPr>
          <w:t>https://media.kasperskycontenthub.com/wp-content/uploads/sites/63/2015/11/21031739/Hacking-IoT-A-Case-Study-on-Baby-Monitor-Exposures-and-Vulnerabilities.pdf</w:t>
        </w:r>
      </w:hyperlink>
    </w:p>
    <w:p w14:paraId="07475683" w14:textId="3CE83440" w:rsidR="00AA2A34" w:rsidRPr="00E163EC" w:rsidRDefault="004815A6" w:rsidP="00AA2A34">
      <w:pPr>
        <w:rPr>
          <w:rFonts w:ascii="Verdana" w:hAnsi="Verdana"/>
          <w:color w:val="0563C1" w:themeColor="hyperlink"/>
          <w:sz w:val="24"/>
          <w:szCs w:val="24"/>
          <w:u w:val="single"/>
        </w:rPr>
      </w:pPr>
      <w:r w:rsidRPr="00E163EC">
        <w:rPr>
          <w:rFonts w:ascii="Verdana" w:hAnsi="Verdana"/>
          <w:sz w:val="24"/>
          <w:szCs w:val="24"/>
        </w:rPr>
        <w:t xml:space="preserve">author unknown, (14/02/20), “Ethics in the World of the Internet of Things”, viewed 02/03/21, </w:t>
      </w:r>
      <w:hyperlink r:id="rId83" w:history="1">
        <w:r w:rsidRPr="00E163EC">
          <w:rPr>
            <w:rStyle w:val="Hyperlink"/>
            <w:rFonts w:ascii="Verdana" w:hAnsi="Verdana"/>
            <w:sz w:val="24"/>
            <w:szCs w:val="24"/>
          </w:rPr>
          <w:t>https://iotscoe.att.com/stories/ethics-in-the-world-of-the-internet-of-things/</w:t>
        </w:r>
      </w:hyperlink>
    </w:p>
    <w:p w14:paraId="46907D21" w14:textId="77777777" w:rsidR="00BE2853" w:rsidRDefault="00BE2853" w:rsidP="00BE2853"/>
    <w:p w14:paraId="301D2B76" w14:textId="77777777" w:rsidR="00BE2853" w:rsidRDefault="00BE2853" w:rsidP="00BE2853"/>
    <w:p w14:paraId="32F8F58E" w14:textId="5F3C4C71" w:rsidR="00203145" w:rsidRPr="009E030E" w:rsidRDefault="00203145">
      <w:pPr>
        <w:rPr>
          <w:caps/>
        </w:rPr>
      </w:pPr>
    </w:p>
    <w:sectPr w:rsidR="00203145" w:rsidRPr="009E030E">
      <w:headerReference w:type="default" r:id="rId84"/>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A7E084" w14:textId="77777777" w:rsidR="00A41E68" w:rsidRDefault="00A41E68" w:rsidP="009414DE">
      <w:pPr>
        <w:spacing w:after="0" w:line="240" w:lineRule="auto"/>
      </w:pPr>
      <w:r>
        <w:separator/>
      </w:r>
    </w:p>
  </w:endnote>
  <w:endnote w:type="continuationSeparator" w:id="0">
    <w:p w14:paraId="35176387" w14:textId="77777777" w:rsidR="00A41E68" w:rsidRDefault="00A41E68" w:rsidP="009414DE">
      <w:pPr>
        <w:spacing w:after="0" w:line="240" w:lineRule="auto"/>
      </w:pPr>
      <w:r>
        <w:continuationSeparator/>
      </w:r>
    </w:p>
  </w:endnote>
  <w:endnote w:type="continuationNotice" w:id="1">
    <w:p w14:paraId="2F795075" w14:textId="77777777" w:rsidR="00A41E68" w:rsidRDefault="00A41E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7663445"/>
      <w:docPartObj>
        <w:docPartGallery w:val="Page Numbers (Bottom of Page)"/>
        <w:docPartUnique/>
      </w:docPartObj>
    </w:sdtPr>
    <w:sdtEndPr>
      <w:rPr>
        <w:noProof/>
      </w:rPr>
    </w:sdtEndPr>
    <w:sdtContent>
      <w:p w14:paraId="16EA1F49" w14:textId="6CC1D588" w:rsidR="00FB6FD3" w:rsidRDefault="00FB6FD3">
        <w:pPr>
          <w:pStyle w:val="Footer"/>
        </w:pPr>
        <w:r>
          <w:fldChar w:fldCharType="begin"/>
        </w:r>
        <w:r>
          <w:instrText xml:space="preserve"> PAGE   \* MERGEFORMAT </w:instrText>
        </w:r>
        <w:r>
          <w:fldChar w:fldCharType="separate"/>
        </w:r>
        <w:r>
          <w:rPr>
            <w:noProof/>
          </w:rPr>
          <w:t>2</w:t>
        </w:r>
        <w:r>
          <w:rPr>
            <w:noProof/>
          </w:rPr>
          <w:fldChar w:fldCharType="end"/>
        </w:r>
      </w:p>
    </w:sdtContent>
  </w:sdt>
  <w:p w14:paraId="53932D0C" w14:textId="74E29409" w:rsidR="00FB6FD3" w:rsidRDefault="00FB6F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8512F1" w14:textId="77777777" w:rsidR="00A41E68" w:rsidRDefault="00A41E68" w:rsidP="009414DE">
      <w:pPr>
        <w:spacing w:after="0" w:line="240" w:lineRule="auto"/>
      </w:pPr>
      <w:r>
        <w:separator/>
      </w:r>
    </w:p>
  </w:footnote>
  <w:footnote w:type="continuationSeparator" w:id="0">
    <w:p w14:paraId="4E4C6268" w14:textId="77777777" w:rsidR="00A41E68" w:rsidRDefault="00A41E68" w:rsidP="009414DE">
      <w:pPr>
        <w:spacing w:after="0" w:line="240" w:lineRule="auto"/>
      </w:pPr>
      <w:r>
        <w:continuationSeparator/>
      </w:r>
    </w:p>
  </w:footnote>
  <w:footnote w:type="continuationNotice" w:id="1">
    <w:p w14:paraId="2BC12DDB" w14:textId="77777777" w:rsidR="00A41E68" w:rsidRDefault="00A41E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A4A4B" w14:textId="0876295B" w:rsidR="00FB6FD3" w:rsidRDefault="00FB6FD3" w:rsidP="004021D7">
    <w:r w:rsidRPr="004021D7">
      <w:rPr>
        <w:noProof/>
      </w:rPr>
      <mc:AlternateContent>
        <mc:Choice Requires="wps">
          <w:drawing>
            <wp:anchor distT="0" distB="0" distL="114300" distR="114300" simplePos="0" relativeHeight="251658242" behindDoc="0" locked="0" layoutInCell="1" allowOverlap="1" wp14:anchorId="381D4AAC" wp14:editId="6F30C972">
              <wp:simplePos x="0" y="0"/>
              <wp:positionH relativeFrom="column">
                <wp:posOffset>1241</wp:posOffset>
              </wp:positionH>
              <wp:positionV relativeFrom="paragraph">
                <wp:posOffset>185357</wp:posOffset>
              </wp:positionV>
              <wp:extent cx="6673879" cy="45719"/>
              <wp:effectExtent l="0" t="0" r="0" b="0"/>
              <wp:wrapNone/>
              <wp:docPr id="1" name="Rectangle 1"/>
              <wp:cNvGraphicFramePr/>
              <a:graphic xmlns:a="http://schemas.openxmlformats.org/drawingml/2006/main">
                <a:graphicData uri="http://schemas.microsoft.com/office/word/2010/wordprocessingShape">
                  <wps:wsp>
                    <wps:cNvSpPr/>
                    <wps:spPr>
                      <a:xfrm>
                        <a:off x="0" y="0"/>
                        <a:ext cx="6673879" cy="45719"/>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29D31" id="Rectangle 1" o:spid="_x0000_s1026" style="position:absolute;margin-left:.1pt;margin-top:14.6pt;width:52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" fillcolor="#a8d08d [1945]" stroked="f" strokeweight="1pt"/>
          </w:pict>
        </mc:Fallback>
      </mc:AlternateContent>
    </w:r>
    <w:r>
      <w:rPr>
        <w:noProof/>
      </w:rPr>
      <mc:AlternateContent>
        <mc:Choice Requires="wps">
          <w:drawing>
            <wp:anchor distT="0" distB="0" distL="114300" distR="114300" simplePos="0" relativeHeight="251658241" behindDoc="0" locked="0" layoutInCell="0" allowOverlap="1" wp14:anchorId="22A0C18D" wp14:editId="0C2DF526">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412B99BC" w14:textId="6E347FCC" w:rsidR="00FB6FD3" w:rsidRDefault="00FB6FD3">
                              <w:pPr>
                                <w:spacing w:after="0" w:line="240" w:lineRule="auto"/>
                              </w:pPr>
                              <w:r>
                                <w:t>Cradle-Care                                  Baby Monitor</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A0C18D" id="_x0000_t202" coordsize="21600,21600" o:spt="202" path="m,l,21600r21600,l21600,xe">
              <v:stroke joinstyle="miter"/>
              <v:path gradientshapeok="t" o:connecttype="rect"/>
            </v:shapetype>
            <v:shape id="Text Box 218" o:spid="_x0000_s1045"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412B99BC" w14:textId="6E347FCC" w:rsidR="00FB6FD3" w:rsidRDefault="00FB6FD3">
                        <w:pPr>
                          <w:spacing w:after="0" w:line="240" w:lineRule="auto"/>
                        </w:pPr>
                        <w:r>
                          <w:t>Cradle-Care                                  Baby Monitor</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5A226BC0" wp14:editId="758C806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0B58721" w14:textId="09C18661" w:rsidR="00FB6FD3" w:rsidRDefault="00FB6FD3">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A226BC0" id="Text Box 219" o:spid="_x0000_s1046"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40B58721" w14:textId="09C18661" w:rsidR="00FB6FD3" w:rsidRDefault="00FB6FD3">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9432F"/>
    <w:multiLevelType w:val="hybridMultilevel"/>
    <w:tmpl w:val="CA9AF19C"/>
    <w:lvl w:ilvl="0" w:tplc="9190BAFA">
      <w:start w:val="1"/>
      <w:numFmt w:val="decimal"/>
      <w:lvlText w:val="%1."/>
      <w:lvlJc w:val="left"/>
      <w:pPr>
        <w:ind w:left="0" w:hanging="360"/>
      </w:pPr>
      <w:rPr>
        <w:rFonts w:ascii="Verdana" w:eastAsiaTheme="minorHAnsi" w:hAnsi="Verdana" w:cstheme="minorBidi"/>
        <w:color w:val="auto"/>
      </w:rPr>
    </w:lvl>
    <w:lvl w:ilvl="1" w:tplc="18090019">
      <w:start w:val="1"/>
      <w:numFmt w:val="lowerLetter"/>
      <w:lvlText w:val="%2."/>
      <w:lvlJc w:val="left"/>
      <w:pPr>
        <w:ind w:left="720" w:hanging="360"/>
      </w:pPr>
    </w:lvl>
    <w:lvl w:ilvl="2" w:tplc="1809001B">
      <w:start w:val="1"/>
      <w:numFmt w:val="lowerRoman"/>
      <w:lvlText w:val="%3."/>
      <w:lvlJc w:val="right"/>
      <w:pPr>
        <w:ind w:left="1440" w:hanging="180"/>
      </w:pPr>
    </w:lvl>
    <w:lvl w:ilvl="3" w:tplc="1809000F">
      <w:start w:val="1"/>
      <w:numFmt w:val="decimal"/>
      <w:lvlText w:val="%4."/>
      <w:lvlJc w:val="left"/>
      <w:pPr>
        <w:ind w:left="2160" w:hanging="360"/>
      </w:pPr>
    </w:lvl>
    <w:lvl w:ilvl="4" w:tplc="18090019">
      <w:start w:val="1"/>
      <w:numFmt w:val="lowerLetter"/>
      <w:lvlText w:val="%5."/>
      <w:lvlJc w:val="left"/>
      <w:pPr>
        <w:ind w:left="2880" w:hanging="360"/>
      </w:pPr>
    </w:lvl>
    <w:lvl w:ilvl="5" w:tplc="1809001B">
      <w:start w:val="1"/>
      <w:numFmt w:val="lowerRoman"/>
      <w:lvlText w:val="%6."/>
      <w:lvlJc w:val="right"/>
      <w:pPr>
        <w:ind w:left="3600" w:hanging="180"/>
      </w:pPr>
    </w:lvl>
    <w:lvl w:ilvl="6" w:tplc="1809000F">
      <w:start w:val="1"/>
      <w:numFmt w:val="decimal"/>
      <w:lvlText w:val="%7."/>
      <w:lvlJc w:val="left"/>
      <w:pPr>
        <w:ind w:left="4320" w:hanging="360"/>
      </w:pPr>
    </w:lvl>
    <w:lvl w:ilvl="7" w:tplc="18090019">
      <w:start w:val="1"/>
      <w:numFmt w:val="lowerLetter"/>
      <w:lvlText w:val="%8."/>
      <w:lvlJc w:val="left"/>
      <w:pPr>
        <w:ind w:left="5040" w:hanging="360"/>
      </w:pPr>
    </w:lvl>
    <w:lvl w:ilvl="8" w:tplc="1809001B">
      <w:start w:val="1"/>
      <w:numFmt w:val="lowerRoman"/>
      <w:lvlText w:val="%9."/>
      <w:lvlJc w:val="right"/>
      <w:pPr>
        <w:ind w:left="5760" w:hanging="180"/>
      </w:pPr>
    </w:lvl>
  </w:abstractNum>
  <w:abstractNum w:abstractNumId="1" w15:restartNumberingAfterBreak="0">
    <w:nsid w:val="16E92AA0"/>
    <w:multiLevelType w:val="hybridMultilevel"/>
    <w:tmpl w:val="D400A546"/>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2" w15:restartNumberingAfterBreak="0">
    <w:nsid w:val="19325475"/>
    <w:multiLevelType w:val="hybridMultilevel"/>
    <w:tmpl w:val="A58C55AE"/>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C797761"/>
    <w:multiLevelType w:val="hybridMultilevel"/>
    <w:tmpl w:val="D198757A"/>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4" w15:restartNumberingAfterBreak="0">
    <w:nsid w:val="1EA005FE"/>
    <w:multiLevelType w:val="hybridMultilevel"/>
    <w:tmpl w:val="287A5342"/>
    <w:lvl w:ilvl="0" w:tplc="BA746FDE">
      <w:start w:val="3"/>
      <w:numFmt w:val="bullet"/>
      <w:lvlText w:val="-"/>
      <w:lvlJc w:val="left"/>
      <w:pPr>
        <w:ind w:left="420" w:hanging="360"/>
      </w:pPr>
      <w:rPr>
        <w:rFonts w:ascii="Century Gothic" w:eastAsiaTheme="minorHAnsi" w:hAnsi="Century Gothic"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5" w15:restartNumberingAfterBreak="0">
    <w:nsid w:val="2091088D"/>
    <w:multiLevelType w:val="hybridMultilevel"/>
    <w:tmpl w:val="6158F8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13B1599"/>
    <w:multiLevelType w:val="hybridMultilevel"/>
    <w:tmpl w:val="A7E80EB4"/>
    <w:lvl w:ilvl="0" w:tplc="BD004254">
      <w:start w:val="8"/>
      <w:numFmt w:val="decimal"/>
      <w:lvlText w:val="%1."/>
      <w:lvlJc w:val="left"/>
      <w:pPr>
        <w:ind w:left="720" w:hanging="72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 w15:restartNumberingAfterBreak="0">
    <w:nsid w:val="21E21C37"/>
    <w:multiLevelType w:val="hybridMultilevel"/>
    <w:tmpl w:val="4600C4E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24A61E99"/>
    <w:multiLevelType w:val="hybridMultilevel"/>
    <w:tmpl w:val="94B8017C"/>
    <w:lvl w:ilvl="0" w:tplc="D1043E40">
      <w:start w:val="3"/>
      <w:numFmt w:val="bullet"/>
      <w:lvlText w:val="-"/>
      <w:lvlJc w:val="left"/>
      <w:pPr>
        <w:ind w:left="360" w:hanging="360"/>
      </w:pPr>
      <w:rPr>
        <w:rFonts w:ascii="Century Gothic" w:eastAsiaTheme="minorHAnsi" w:hAnsi="Century Gothic"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AC7481C"/>
    <w:multiLevelType w:val="hybridMultilevel"/>
    <w:tmpl w:val="337A5E62"/>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0" w15:restartNumberingAfterBreak="0">
    <w:nsid w:val="2B761650"/>
    <w:multiLevelType w:val="hybridMultilevel"/>
    <w:tmpl w:val="628036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2A81FF8"/>
    <w:multiLevelType w:val="hybridMultilevel"/>
    <w:tmpl w:val="561CEA0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4515160"/>
    <w:multiLevelType w:val="hybridMultilevel"/>
    <w:tmpl w:val="545EFF14"/>
    <w:lvl w:ilvl="0" w:tplc="9EB89D26">
      <w:start w:val="3"/>
      <w:numFmt w:val="bullet"/>
      <w:lvlText w:val="-"/>
      <w:lvlJc w:val="left"/>
      <w:pPr>
        <w:ind w:left="1080" w:hanging="360"/>
      </w:pPr>
      <w:rPr>
        <w:rFonts w:ascii="Century Gothic" w:eastAsiaTheme="minorHAnsi" w:hAnsi="Century Gothic"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571D4A03"/>
    <w:multiLevelType w:val="hybridMultilevel"/>
    <w:tmpl w:val="48AC3D5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CBE1E57"/>
    <w:multiLevelType w:val="hybridMultilevel"/>
    <w:tmpl w:val="E77E7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2192344"/>
    <w:multiLevelType w:val="hybridMultilevel"/>
    <w:tmpl w:val="2EB06EB6"/>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6" w15:restartNumberingAfterBreak="0">
    <w:nsid w:val="6FEB5839"/>
    <w:multiLevelType w:val="hybridMultilevel"/>
    <w:tmpl w:val="83C8EF7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74C3367D"/>
    <w:multiLevelType w:val="hybridMultilevel"/>
    <w:tmpl w:val="41D4B7C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7B2E5B49"/>
    <w:multiLevelType w:val="hybridMultilevel"/>
    <w:tmpl w:val="8EA4CF4E"/>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9" w15:restartNumberingAfterBreak="0">
    <w:nsid w:val="7D7D7DE9"/>
    <w:multiLevelType w:val="hybridMultilevel"/>
    <w:tmpl w:val="6568A852"/>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num w:numId="1">
    <w:abstractNumId w:val="14"/>
  </w:num>
  <w:num w:numId="2">
    <w:abstractNumId w:val="3"/>
  </w:num>
  <w:num w:numId="3">
    <w:abstractNumId w:val="13"/>
  </w:num>
  <w:num w:numId="4">
    <w:abstractNumId w:val="16"/>
  </w:num>
  <w:num w:numId="5">
    <w:abstractNumId w:val="10"/>
  </w:num>
  <w:num w:numId="6">
    <w:abstractNumId w:val="17"/>
  </w:num>
  <w:num w:numId="7">
    <w:abstractNumId w:val="18"/>
  </w:num>
  <w:num w:numId="8">
    <w:abstractNumId w:val="1"/>
  </w:num>
  <w:num w:numId="9">
    <w:abstractNumId w:val="9"/>
  </w:num>
  <w:num w:numId="10">
    <w:abstractNumId w:val="19"/>
  </w:num>
  <w:num w:numId="11">
    <w:abstractNumId w:val="2"/>
  </w:num>
  <w:num w:numId="12">
    <w:abstractNumId w:val="7"/>
  </w:num>
  <w:num w:numId="13">
    <w:abstractNumId w:val="15"/>
  </w:num>
  <w:num w:numId="14">
    <w:abstractNumId w:val="12"/>
  </w:num>
  <w:num w:numId="15">
    <w:abstractNumId w:val="8"/>
  </w:num>
  <w:num w:numId="16">
    <w:abstractNumId w:val="4"/>
  </w:num>
  <w:num w:numId="17">
    <w:abstractNumId w:val="11"/>
  </w:num>
  <w:num w:numId="18">
    <w:abstractNumId w:val="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igh Mc Guinness">
    <w15:presenceInfo w15:providerId="AD" w15:userId="S::S00183063@mail.itsligo.ie::45c8bf57-497b-44ce-b5e5-9ce6b6f50a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trackRevisions/>
  <w:defaultTabStop w:val="567"/>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AF8"/>
    <w:rsid w:val="0000153E"/>
    <w:rsid w:val="000036B0"/>
    <w:rsid w:val="00003F43"/>
    <w:rsid w:val="000054C6"/>
    <w:rsid w:val="000072D9"/>
    <w:rsid w:val="000113A0"/>
    <w:rsid w:val="00013C81"/>
    <w:rsid w:val="00014595"/>
    <w:rsid w:val="0001480B"/>
    <w:rsid w:val="00014A09"/>
    <w:rsid w:val="0001761D"/>
    <w:rsid w:val="00017A3C"/>
    <w:rsid w:val="00020106"/>
    <w:rsid w:val="0002164E"/>
    <w:rsid w:val="00031AC8"/>
    <w:rsid w:val="00033CC6"/>
    <w:rsid w:val="000361D0"/>
    <w:rsid w:val="0003797E"/>
    <w:rsid w:val="00040BF8"/>
    <w:rsid w:val="00041AC5"/>
    <w:rsid w:val="00045FC2"/>
    <w:rsid w:val="000528F2"/>
    <w:rsid w:val="00062729"/>
    <w:rsid w:val="00062809"/>
    <w:rsid w:val="0006341D"/>
    <w:rsid w:val="00070FD0"/>
    <w:rsid w:val="0007132B"/>
    <w:rsid w:val="0007151C"/>
    <w:rsid w:val="00080B38"/>
    <w:rsid w:val="0008320F"/>
    <w:rsid w:val="00083E2D"/>
    <w:rsid w:val="00087FE3"/>
    <w:rsid w:val="000911A4"/>
    <w:rsid w:val="0009151C"/>
    <w:rsid w:val="00091C80"/>
    <w:rsid w:val="00093B1A"/>
    <w:rsid w:val="00094243"/>
    <w:rsid w:val="00096ED2"/>
    <w:rsid w:val="000A0B68"/>
    <w:rsid w:val="000A0C6E"/>
    <w:rsid w:val="000A1C14"/>
    <w:rsid w:val="000A3E14"/>
    <w:rsid w:val="000A549F"/>
    <w:rsid w:val="000B3304"/>
    <w:rsid w:val="000B59A3"/>
    <w:rsid w:val="000C078B"/>
    <w:rsid w:val="000C1187"/>
    <w:rsid w:val="000C2963"/>
    <w:rsid w:val="000C39B2"/>
    <w:rsid w:val="000C7A29"/>
    <w:rsid w:val="000D259D"/>
    <w:rsid w:val="000E258B"/>
    <w:rsid w:val="000F6363"/>
    <w:rsid w:val="000F63BA"/>
    <w:rsid w:val="000F6C23"/>
    <w:rsid w:val="001000B5"/>
    <w:rsid w:val="001018FF"/>
    <w:rsid w:val="00102EAA"/>
    <w:rsid w:val="001040DE"/>
    <w:rsid w:val="00105517"/>
    <w:rsid w:val="00110E0B"/>
    <w:rsid w:val="00111441"/>
    <w:rsid w:val="00111BE9"/>
    <w:rsid w:val="001125BC"/>
    <w:rsid w:val="0011372F"/>
    <w:rsid w:val="00124B18"/>
    <w:rsid w:val="001256C0"/>
    <w:rsid w:val="00133A2E"/>
    <w:rsid w:val="00136C82"/>
    <w:rsid w:val="00140655"/>
    <w:rsid w:val="00141293"/>
    <w:rsid w:val="001420B8"/>
    <w:rsid w:val="00142959"/>
    <w:rsid w:val="00150F5C"/>
    <w:rsid w:val="00152C7D"/>
    <w:rsid w:val="00153B55"/>
    <w:rsid w:val="00157A55"/>
    <w:rsid w:val="00173CE5"/>
    <w:rsid w:val="00176066"/>
    <w:rsid w:val="0018083E"/>
    <w:rsid w:val="00183806"/>
    <w:rsid w:val="00184410"/>
    <w:rsid w:val="00192818"/>
    <w:rsid w:val="00196C83"/>
    <w:rsid w:val="001A123D"/>
    <w:rsid w:val="001A1B3F"/>
    <w:rsid w:val="001A322F"/>
    <w:rsid w:val="001A53A3"/>
    <w:rsid w:val="001A622B"/>
    <w:rsid w:val="001A79A0"/>
    <w:rsid w:val="001A7DC6"/>
    <w:rsid w:val="001B144A"/>
    <w:rsid w:val="001B6247"/>
    <w:rsid w:val="001C12A3"/>
    <w:rsid w:val="001C139F"/>
    <w:rsid w:val="001C33DF"/>
    <w:rsid w:val="001C5AF7"/>
    <w:rsid w:val="001D381C"/>
    <w:rsid w:val="001D3972"/>
    <w:rsid w:val="001D6561"/>
    <w:rsid w:val="001D702C"/>
    <w:rsid w:val="001E0534"/>
    <w:rsid w:val="001E2087"/>
    <w:rsid w:val="001E4C0B"/>
    <w:rsid w:val="001F4016"/>
    <w:rsid w:val="001F6385"/>
    <w:rsid w:val="001F7CA6"/>
    <w:rsid w:val="00203145"/>
    <w:rsid w:val="00203D43"/>
    <w:rsid w:val="00205425"/>
    <w:rsid w:val="00206B00"/>
    <w:rsid w:val="00206B2B"/>
    <w:rsid w:val="0021507A"/>
    <w:rsid w:val="00215661"/>
    <w:rsid w:val="0021619B"/>
    <w:rsid w:val="00221ADD"/>
    <w:rsid w:val="00223C4E"/>
    <w:rsid w:val="00223DB5"/>
    <w:rsid w:val="0022467F"/>
    <w:rsid w:val="00225060"/>
    <w:rsid w:val="00230208"/>
    <w:rsid w:val="00233D61"/>
    <w:rsid w:val="00236211"/>
    <w:rsid w:val="0023628C"/>
    <w:rsid w:val="0024593F"/>
    <w:rsid w:val="002464FE"/>
    <w:rsid w:val="00247993"/>
    <w:rsid w:val="002548FA"/>
    <w:rsid w:val="00255E66"/>
    <w:rsid w:val="002662F9"/>
    <w:rsid w:val="00266986"/>
    <w:rsid w:val="00266A50"/>
    <w:rsid w:val="002738B9"/>
    <w:rsid w:val="0027513B"/>
    <w:rsid w:val="0027698B"/>
    <w:rsid w:val="002810D7"/>
    <w:rsid w:val="00281B8D"/>
    <w:rsid w:val="002820AF"/>
    <w:rsid w:val="00282533"/>
    <w:rsid w:val="00283A09"/>
    <w:rsid w:val="00283F20"/>
    <w:rsid w:val="002862FD"/>
    <w:rsid w:val="002902B1"/>
    <w:rsid w:val="00291668"/>
    <w:rsid w:val="0029354A"/>
    <w:rsid w:val="00295B9D"/>
    <w:rsid w:val="002A0432"/>
    <w:rsid w:val="002A2631"/>
    <w:rsid w:val="002B16E3"/>
    <w:rsid w:val="002B25CE"/>
    <w:rsid w:val="002B3029"/>
    <w:rsid w:val="002B3E18"/>
    <w:rsid w:val="002B4AD7"/>
    <w:rsid w:val="002B51EF"/>
    <w:rsid w:val="002B5F99"/>
    <w:rsid w:val="002C3756"/>
    <w:rsid w:val="002C4C05"/>
    <w:rsid w:val="002C5990"/>
    <w:rsid w:val="002D1B0C"/>
    <w:rsid w:val="002D4DDB"/>
    <w:rsid w:val="002D50B3"/>
    <w:rsid w:val="002D585D"/>
    <w:rsid w:val="002D5D73"/>
    <w:rsid w:val="002E5F81"/>
    <w:rsid w:val="002E6B7A"/>
    <w:rsid w:val="002E722D"/>
    <w:rsid w:val="002F1FF9"/>
    <w:rsid w:val="002F385E"/>
    <w:rsid w:val="00307D13"/>
    <w:rsid w:val="003152AC"/>
    <w:rsid w:val="003162DF"/>
    <w:rsid w:val="0032210F"/>
    <w:rsid w:val="003222F6"/>
    <w:rsid w:val="0032260E"/>
    <w:rsid w:val="00330E27"/>
    <w:rsid w:val="00331991"/>
    <w:rsid w:val="00332FA5"/>
    <w:rsid w:val="00337DCC"/>
    <w:rsid w:val="00337FF8"/>
    <w:rsid w:val="003452B3"/>
    <w:rsid w:val="003465A7"/>
    <w:rsid w:val="00350E4F"/>
    <w:rsid w:val="00355C41"/>
    <w:rsid w:val="003563BB"/>
    <w:rsid w:val="00357AAC"/>
    <w:rsid w:val="00360A08"/>
    <w:rsid w:val="0036128D"/>
    <w:rsid w:val="003626B5"/>
    <w:rsid w:val="00363A01"/>
    <w:rsid w:val="00365081"/>
    <w:rsid w:val="00367981"/>
    <w:rsid w:val="00375B28"/>
    <w:rsid w:val="00375C43"/>
    <w:rsid w:val="00377F32"/>
    <w:rsid w:val="00385964"/>
    <w:rsid w:val="003913DE"/>
    <w:rsid w:val="0039584C"/>
    <w:rsid w:val="003960D0"/>
    <w:rsid w:val="003A6FAE"/>
    <w:rsid w:val="003B0A15"/>
    <w:rsid w:val="003B4134"/>
    <w:rsid w:val="003B79C2"/>
    <w:rsid w:val="003C5617"/>
    <w:rsid w:val="003D0597"/>
    <w:rsid w:val="003D1128"/>
    <w:rsid w:val="003D6684"/>
    <w:rsid w:val="003D6BD6"/>
    <w:rsid w:val="003E0D5F"/>
    <w:rsid w:val="003E2D38"/>
    <w:rsid w:val="003E6608"/>
    <w:rsid w:val="003F0457"/>
    <w:rsid w:val="003F0E70"/>
    <w:rsid w:val="003F1E0E"/>
    <w:rsid w:val="003F4884"/>
    <w:rsid w:val="004021D7"/>
    <w:rsid w:val="00402D37"/>
    <w:rsid w:val="00403BD1"/>
    <w:rsid w:val="004041FF"/>
    <w:rsid w:val="004149C1"/>
    <w:rsid w:val="00415C0B"/>
    <w:rsid w:val="00416887"/>
    <w:rsid w:val="00420CCE"/>
    <w:rsid w:val="00421762"/>
    <w:rsid w:val="004264CD"/>
    <w:rsid w:val="004270D3"/>
    <w:rsid w:val="00427174"/>
    <w:rsid w:val="0043266F"/>
    <w:rsid w:val="004331A5"/>
    <w:rsid w:val="00437597"/>
    <w:rsid w:val="004411DF"/>
    <w:rsid w:val="004443DA"/>
    <w:rsid w:val="00445934"/>
    <w:rsid w:val="004471D8"/>
    <w:rsid w:val="0045002D"/>
    <w:rsid w:val="00450509"/>
    <w:rsid w:val="00451046"/>
    <w:rsid w:val="004530DB"/>
    <w:rsid w:val="00455CC7"/>
    <w:rsid w:val="004565B6"/>
    <w:rsid w:val="00456CE7"/>
    <w:rsid w:val="00460044"/>
    <w:rsid w:val="004607D0"/>
    <w:rsid w:val="00460A90"/>
    <w:rsid w:val="00463F66"/>
    <w:rsid w:val="0046451E"/>
    <w:rsid w:val="0046464C"/>
    <w:rsid w:val="00465C93"/>
    <w:rsid w:val="00467313"/>
    <w:rsid w:val="004718F1"/>
    <w:rsid w:val="0047225D"/>
    <w:rsid w:val="004756D0"/>
    <w:rsid w:val="00476E81"/>
    <w:rsid w:val="004815A6"/>
    <w:rsid w:val="004835A8"/>
    <w:rsid w:val="004909B0"/>
    <w:rsid w:val="00495253"/>
    <w:rsid w:val="004A1894"/>
    <w:rsid w:val="004A439A"/>
    <w:rsid w:val="004A4E2C"/>
    <w:rsid w:val="004A5381"/>
    <w:rsid w:val="004A76A7"/>
    <w:rsid w:val="004B0364"/>
    <w:rsid w:val="004B120A"/>
    <w:rsid w:val="004B635D"/>
    <w:rsid w:val="004C4993"/>
    <w:rsid w:val="004D1BA6"/>
    <w:rsid w:val="004E0F82"/>
    <w:rsid w:val="004E3E85"/>
    <w:rsid w:val="004E4C03"/>
    <w:rsid w:val="004E7825"/>
    <w:rsid w:val="004F11D7"/>
    <w:rsid w:val="0050030C"/>
    <w:rsid w:val="00502FEB"/>
    <w:rsid w:val="0050569C"/>
    <w:rsid w:val="005078C6"/>
    <w:rsid w:val="0051143A"/>
    <w:rsid w:val="005122BD"/>
    <w:rsid w:val="0051288E"/>
    <w:rsid w:val="005151D3"/>
    <w:rsid w:val="00520CFA"/>
    <w:rsid w:val="00525609"/>
    <w:rsid w:val="005304B5"/>
    <w:rsid w:val="005346DF"/>
    <w:rsid w:val="005506DE"/>
    <w:rsid w:val="00551094"/>
    <w:rsid w:val="005521CC"/>
    <w:rsid w:val="00553968"/>
    <w:rsid w:val="00553DFA"/>
    <w:rsid w:val="00554A49"/>
    <w:rsid w:val="00561647"/>
    <w:rsid w:val="00561A4C"/>
    <w:rsid w:val="00566951"/>
    <w:rsid w:val="00567B9C"/>
    <w:rsid w:val="00576099"/>
    <w:rsid w:val="00591B62"/>
    <w:rsid w:val="00592242"/>
    <w:rsid w:val="00592C05"/>
    <w:rsid w:val="00593210"/>
    <w:rsid w:val="00595A33"/>
    <w:rsid w:val="005A5089"/>
    <w:rsid w:val="005B4BCD"/>
    <w:rsid w:val="005B5707"/>
    <w:rsid w:val="005B6EA0"/>
    <w:rsid w:val="005C06D5"/>
    <w:rsid w:val="005C23B0"/>
    <w:rsid w:val="005C49BB"/>
    <w:rsid w:val="005C6670"/>
    <w:rsid w:val="005D34BC"/>
    <w:rsid w:val="005D6C2D"/>
    <w:rsid w:val="005E2283"/>
    <w:rsid w:val="005E2387"/>
    <w:rsid w:val="005E2A2B"/>
    <w:rsid w:val="005E672B"/>
    <w:rsid w:val="005F6371"/>
    <w:rsid w:val="005F733C"/>
    <w:rsid w:val="00604B39"/>
    <w:rsid w:val="00604C47"/>
    <w:rsid w:val="00605D89"/>
    <w:rsid w:val="0061152D"/>
    <w:rsid w:val="00613518"/>
    <w:rsid w:val="00616FA0"/>
    <w:rsid w:val="00617CA4"/>
    <w:rsid w:val="00623D5B"/>
    <w:rsid w:val="006248A0"/>
    <w:rsid w:val="006266EE"/>
    <w:rsid w:val="006342B1"/>
    <w:rsid w:val="00635C44"/>
    <w:rsid w:val="00642B3A"/>
    <w:rsid w:val="00655F4B"/>
    <w:rsid w:val="00660568"/>
    <w:rsid w:val="00663212"/>
    <w:rsid w:val="006634EC"/>
    <w:rsid w:val="0066645C"/>
    <w:rsid w:val="006720B5"/>
    <w:rsid w:val="0067627E"/>
    <w:rsid w:val="0067695E"/>
    <w:rsid w:val="00676A3A"/>
    <w:rsid w:val="00676C8E"/>
    <w:rsid w:val="00676D6C"/>
    <w:rsid w:val="00677D15"/>
    <w:rsid w:val="006803D3"/>
    <w:rsid w:val="006815C8"/>
    <w:rsid w:val="00682221"/>
    <w:rsid w:val="00682412"/>
    <w:rsid w:val="006824EB"/>
    <w:rsid w:val="006866B6"/>
    <w:rsid w:val="00694458"/>
    <w:rsid w:val="006963F3"/>
    <w:rsid w:val="0069692B"/>
    <w:rsid w:val="00697E67"/>
    <w:rsid w:val="006A0338"/>
    <w:rsid w:val="006A0F3F"/>
    <w:rsid w:val="006A20A7"/>
    <w:rsid w:val="006A292D"/>
    <w:rsid w:val="006B0C37"/>
    <w:rsid w:val="006B176B"/>
    <w:rsid w:val="006B2146"/>
    <w:rsid w:val="006C0831"/>
    <w:rsid w:val="006C0ED5"/>
    <w:rsid w:val="006C1640"/>
    <w:rsid w:val="006C1646"/>
    <w:rsid w:val="006C3CCB"/>
    <w:rsid w:val="006C5432"/>
    <w:rsid w:val="006D05E9"/>
    <w:rsid w:val="006D0D18"/>
    <w:rsid w:val="006D121A"/>
    <w:rsid w:val="006D2E7E"/>
    <w:rsid w:val="006D5ED6"/>
    <w:rsid w:val="006D679D"/>
    <w:rsid w:val="006E0573"/>
    <w:rsid w:val="006E1E60"/>
    <w:rsid w:val="006E2743"/>
    <w:rsid w:val="006E645B"/>
    <w:rsid w:val="006F0CD6"/>
    <w:rsid w:val="006F2442"/>
    <w:rsid w:val="00704F83"/>
    <w:rsid w:val="00711A13"/>
    <w:rsid w:val="0071207A"/>
    <w:rsid w:val="007125EA"/>
    <w:rsid w:val="00722CBB"/>
    <w:rsid w:val="00724363"/>
    <w:rsid w:val="00725C39"/>
    <w:rsid w:val="0072603A"/>
    <w:rsid w:val="00726F6C"/>
    <w:rsid w:val="00727762"/>
    <w:rsid w:val="007328B3"/>
    <w:rsid w:val="00733B77"/>
    <w:rsid w:val="00735F4F"/>
    <w:rsid w:val="00744FAA"/>
    <w:rsid w:val="00747BCA"/>
    <w:rsid w:val="0075221B"/>
    <w:rsid w:val="00760D3B"/>
    <w:rsid w:val="007627BF"/>
    <w:rsid w:val="00766892"/>
    <w:rsid w:val="00767A69"/>
    <w:rsid w:val="00767AEC"/>
    <w:rsid w:val="00767E0C"/>
    <w:rsid w:val="00771DC4"/>
    <w:rsid w:val="007748E6"/>
    <w:rsid w:val="00775624"/>
    <w:rsid w:val="00777312"/>
    <w:rsid w:val="00777E04"/>
    <w:rsid w:val="00780245"/>
    <w:rsid w:val="0078048F"/>
    <w:rsid w:val="00780E7E"/>
    <w:rsid w:val="0078464A"/>
    <w:rsid w:val="0079029E"/>
    <w:rsid w:val="00790307"/>
    <w:rsid w:val="00790BC4"/>
    <w:rsid w:val="0079280A"/>
    <w:rsid w:val="00793F99"/>
    <w:rsid w:val="007A546B"/>
    <w:rsid w:val="007A5AF3"/>
    <w:rsid w:val="007A5BC4"/>
    <w:rsid w:val="007A7784"/>
    <w:rsid w:val="007B00E7"/>
    <w:rsid w:val="007B3BC5"/>
    <w:rsid w:val="007B64E0"/>
    <w:rsid w:val="007C517E"/>
    <w:rsid w:val="007C7716"/>
    <w:rsid w:val="007D0C6E"/>
    <w:rsid w:val="007D39D9"/>
    <w:rsid w:val="007D48FD"/>
    <w:rsid w:val="007D6D87"/>
    <w:rsid w:val="007E066A"/>
    <w:rsid w:val="007E3623"/>
    <w:rsid w:val="007E4143"/>
    <w:rsid w:val="007E7DC8"/>
    <w:rsid w:val="00805987"/>
    <w:rsid w:val="00807D9B"/>
    <w:rsid w:val="00816EA3"/>
    <w:rsid w:val="0082074A"/>
    <w:rsid w:val="008230F8"/>
    <w:rsid w:val="0082415D"/>
    <w:rsid w:val="00824338"/>
    <w:rsid w:val="00824651"/>
    <w:rsid w:val="00830A55"/>
    <w:rsid w:val="00830A79"/>
    <w:rsid w:val="0083259D"/>
    <w:rsid w:val="008349B9"/>
    <w:rsid w:val="00837546"/>
    <w:rsid w:val="00837618"/>
    <w:rsid w:val="00840023"/>
    <w:rsid w:val="00845796"/>
    <w:rsid w:val="0084689F"/>
    <w:rsid w:val="00850335"/>
    <w:rsid w:val="00863991"/>
    <w:rsid w:val="00865F73"/>
    <w:rsid w:val="00866C1D"/>
    <w:rsid w:val="00871088"/>
    <w:rsid w:val="00873CE4"/>
    <w:rsid w:val="00874FAE"/>
    <w:rsid w:val="00877DC8"/>
    <w:rsid w:val="00887C16"/>
    <w:rsid w:val="008904B4"/>
    <w:rsid w:val="00890544"/>
    <w:rsid w:val="00895827"/>
    <w:rsid w:val="00895944"/>
    <w:rsid w:val="008971DE"/>
    <w:rsid w:val="008A0061"/>
    <w:rsid w:val="008A2BA8"/>
    <w:rsid w:val="008B09B7"/>
    <w:rsid w:val="008B322B"/>
    <w:rsid w:val="008B7DD4"/>
    <w:rsid w:val="008C523F"/>
    <w:rsid w:val="008C6DDB"/>
    <w:rsid w:val="008D760B"/>
    <w:rsid w:val="008D7CAD"/>
    <w:rsid w:val="008E0938"/>
    <w:rsid w:val="008E5BCC"/>
    <w:rsid w:val="008E779A"/>
    <w:rsid w:val="008E7DFF"/>
    <w:rsid w:val="008F2354"/>
    <w:rsid w:val="008F6F9F"/>
    <w:rsid w:val="008F7728"/>
    <w:rsid w:val="008F7FED"/>
    <w:rsid w:val="0090324C"/>
    <w:rsid w:val="00905486"/>
    <w:rsid w:val="00910A3C"/>
    <w:rsid w:val="00916C07"/>
    <w:rsid w:val="00920046"/>
    <w:rsid w:val="00920F10"/>
    <w:rsid w:val="00924549"/>
    <w:rsid w:val="009269BF"/>
    <w:rsid w:val="00926A78"/>
    <w:rsid w:val="009312A8"/>
    <w:rsid w:val="0093261B"/>
    <w:rsid w:val="009336CE"/>
    <w:rsid w:val="00934E8C"/>
    <w:rsid w:val="00937E56"/>
    <w:rsid w:val="009400FD"/>
    <w:rsid w:val="009414DE"/>
    <w:rsid w:val="00947E3F"/>
    <w:rsid w:val="0096114F"/>
    <w:rsid w:val="009615A0"/>
    <w:rsid w:val="009638B1"/>
    <w:rsid w:val="00964AA5"/>
    <w:rsid w:val="00975A1B"/>
    <w:rsid w:val="00980F69"/>
    <w:rsid w:val="00981A48"/>
    <w:rsid w:val="00982A72"/>
    <w:rsid w:val="00984377"/>
    <w:rsid w:val="00984C6A"/>
    <w:rsid w:val="009920D6"/>
    <w:rsid w:val="0099243A"/>
    <w:rsid w:val="00992AC4"/>
    <w:rsid w:val="0099363A"/>
    <w:rsid w:val="0099389B"/>
    <w:rsid w:val="009A0D0B"/>
    <w:rsid w:val="009A37DD"/>
    <w:rsid w:val="009B60C8"/>
    <w:rsid w:val="009B75FA"/>
    <w:rsid w:val="009C47A7"/>
    <w:rsid w:val="009C49A5"/>
    <w:rsid w:val="009C49E0"/>
    <w:rsid w:val="009C6215"/>
    <w:rsid w:val="009C6363"/>
    <w:rsid w:val="009D52C2"/>
    <w:rsid w:val="009D5428"/>
    <w:rsid w:val="009D61D5"/>
    <w:rsid w:val="009E030E"/>
    <w:rsid w:val="009E0377"/>
    <w:rsid w:val="009E179B"/>
    <w:rsid w:val="009E6182"/>
    <w:rsid w:val="009F038B"/>
    <w:rsid w:val="009F6185"/>
    <w:rsid w:val="00A03180"/>
    <w:rsid w:val="00A035FA"/>
    <w:rsid w:val="00A03B0C"/>
    <w:rsid w:val="00A04688"/>
    <w:rsid w:val="00A12B88"/>
    <w:rsid w:val="00A12F65"/>
    <w:rsid w:val="00A17D3D"/>
    <w:rsid w:val="00A238B6"/>
    <w:rsid w:val="00A24BDF"/>
    <w:rsid w:val="00A3212F"/>
    <w:rsid w:val="00A33141"/>
    <w:rsid w:val="00A3355A"/>
    <w:rsid w:val="00A35F77"/>
    <w:rsid w:val="00A363B1"/>
    <w:rsid w:val="00A36706"/>
    <w:rsid w:val="00A36F53"/>
    <w:rsid w:val="00A40FEB"/>
    <w:rsid w:val="00A41E68"/>
    <w:rsid w:val="00A42AEB"/>
    <w:rsid w:val="00A42C44"/>
    <w:rsid w:val="00A44656"/>
    <w:rsid w:val="00A44E08"/>
    <w:rsid w:val="00A458CF"/>
    <w:rsid w:val="00A51C8F"/>
    <w:rsid w:val="00A54166"/>
    <w:rsid w:val="00A56250"/>
    <w:rsid w:val="00A57E2A"/>
    <w:rsid w:val="00A63A18"/>
    <w:rsid w:val="00A70647"/>
    <w:rsid w:val="00A7080C"/>
    <w:rsid w:val="00A73558"/>
    <w:rsid w:val="00A744EF"/>
    <w:rsid w:val="00A75B93"/>
    <w:rsid w:val="00A76DAE"/>
    <w:rsid w:val="00A84D08"/>
    <w:rsid w:val="00A85C16"/>
    <w:rsid w:val="00A904F5"/>
    <w:rsid w:val="00AA2A34"/>
    <w:rsid w:val="00AA4629"/>
    <w:rsid w:val="00AA664A"/>
    <w:rsid w:val="00AA6F0F"/>
    <w:rsid w:val="00AA74EC"/>
    <w:rsid w:val="00AB0C40"/>
    <w:rsid w:val="00AC37EA"/>
    <w:rsid w:val="00AD590D"/>
    <w:rsid w:val="00AD5E21"/>
    <w:rsid w:val="00AD7672"/>
    <w:rsid w:val="00AE5D20"/>
    <w:rsid w:val="00AE6435"/>
    <w:rsid w:val="00AF6940"/>
    <w:rsid w:val="00B00882"/>
    <w:rsid w:val="00B10FC2"/>
    <w:rsid w:val="00B220FF"/>
    <w:rsid w:val="00B22D44"/>
    <w:rsid w:val="00B246AE"/>
    <w:rsid w:val="00B2478A"/>
    <w:rsid w:val="00B252DC"/>
    <w:rsid w:val="00B33EB6"/>
    <w:rsid w:val="00B3612B"/>
    <w:rsid w:val="00B364F5"/>
    <w:rsid w:val="00B40888"/>
    <w:rsid w:val="00B43BB2"/>
    <w:rsid w:val="00B47F37"/>
    <w:rsid w:val="00B51161"/>
    <w:rsid w:val="00B52694"/>
    <w:rsid w:val="00B528ED"/>
    <w:rsid w:val="00B53290"/>
    <w:rsid w:val="00B53A61"/>
    <w:rsid w:val="00B5475F"/>
    <w:rsid w:val="00B54766"/>
    <w:rsid w:val="00B55FA6"/>
    <w:rsid w:val="00B575CE"/>
    <w:rsid w:val="00B62EA7"/>
    <w:rsid w:val="00B659F8"/>
    <w:rsid w:val="00B666C3"/>
    <w:rsid w:val="00B66D07"/>
    <w:rsid w:val="00B66F1E"/>
    <w:rsid w:val="00B707AD"/>
    <w:rsid w:val="00B745E4"/>
    <w:rsid w:val="00B74AB0"/>
    <w:rsid w:val="00B74DB6"/>
    <w:rsid w:val="00B75F0E"/>
    <w:rsid w:val="00B75F5A"/>
    <w:rsid w:val="00B77589"/>
    <w:rsid w:val="00B77F77"/>
    <w:rsid w:val="00B808E9"/>
    <w:rsid w:val="00B93C99"/>
    <w:rsid w:val="00B95EAD"/>
    <w:rsid w:val="00B968A0"/>
    <w:rsid w:val="00BA4552"/>
    <w:rsid w:val="00BB2F8A"/>
    <w:rsid w:val="00BB6B74"/>
    <w:rsid w:val="00BC1A34"/>
    <w:rsid w:val="00BC23D1"/>
    <w:rsid w:val="00BC34FF"/>
    <w:rsid w:val="00BC3BDE"/>
    <w:rsid w:val="00BC3E24"/>
    <w:rsid w:val="00BC543F"/>
    <w:rsid w:val="00BD4CE3"/>
    <w:rsid w:val="00BE2853"/>
    <w:rsid w:val="00BE2D3B"/>
    <w:rsid w:val="00BE35BA"/>
    <w:rsid w:val="00BF2761"/>
    <w:rsid w:val="00BF2CDB"/>
    <w:rsid w:val="00BF5F2F"/>
    <w:rsid w:val="00C00800"/>
    <w:rsid w:val="00C0239D"/>
    <w:rsid w:val="00C03B43"/>
    <w:rsid w:val="00C075F4"/>
    <w:rsid w:val="00C110E6"/>
    <w:rsid w:val="00C13A33"/>
    <w:rsid w:val="00C13BDF"/>
    <w:rsid w:val="00C151CE"/>
    <w:rsid w:val="00C1613F"/>
    <w:rsid w:val="00C17521"/>
    <w:rsid w:val="00C2200D"/>
    <w:rsid w:val="00C22156"/>
    <w:rsid w:val="00C246CC"/>
    <w:rsid w:val="00C260BE"/>
    <w:rsid w:val="00C267AA"/>
    <w:rsid w:val="00C3204D"/>
    <w:rsid w:val="00C33D79"/>
    <w:rsid w:val="00C40CB7"/>
    <w:rsid w:val="00C418A0"/>
    <w:rsid w:val="00C427DA"/>
    <w:rsid w:val="00C45A40"/>
    <w:rsid w:val="00C4620E"/>
    <w:rsid w:val="00C47E02"/>
    <w:rsid w:val="00C50DDA"/>
    <w:rsid w:val="00C533C3"/>
    <w:rsid w:val="00C54A7E"/>
    <w:rsid w:val="00C5655D"/>
    <w:rsid w:val="00C56FF7"/>
    <w:rsid w:val="00C61AC6"/>
    <w:rsid w:val="00C63836"/>
    <w:rsid w:val="00C6598C"/>
    <w:rsid w:val="00C72D26"/>
    <w:rsid w:val="00C76776"/>
    <w:rsid w:val="00C84D85"/>
    <w:rsid w:val="00C910F4"/>
    <w:rsid w:val="00C94051"/>
    <w:rsid w:val="00C94DDF"/>
    <w:rsid w:val="00C95B02"/>
    <w:rsid w:val="00CA3DD0"/>
    <w:rsid w:val="00CA722A"/>
    <w:rsid w:val="00CB7457"/>
    <w:rsid w:val="00CC0655"/>
    <w:rsid w:val="00CC1321"/>
    <w:rsid w:val="00CC1466"/>
    <w:rsid w:val="00CC192F"/>
    <w:rsid w:val="00CC3131"/>
    <w:rsid w:val="00CC64C3"/>
    <w:rsid w:val="00CD7644"/>
    <w:rsid w:val="00CE0B57"/>
    <w:rsid w:val="00CE6F8C"/>
    <w:rsid w:val="00CE7222"/>
    <w:rsid w:val="00CF24D0"/>
    <w:rsid w:val="00D00571"/>
    <w:rsid w:val="00D00C3B"/>
    <w:rsid w:val="00D010BE"/>
    <w:rsid w:val="00D01BAD"/>
    <w:rsid w:val="00D04D3C"/>
    <w:rsid w:val="00D0560B"/>
    <w:rsid w:val="00D11A75"/>
    <w:rsid w:val="00D140EA"/>
    <w:rsid w:val="00D1708D"/>
    <w:rsid w:val="00D17779"/>
    <w:rsid w:val="00D21AE7"/>
    <w:rsid w:val="00D228BD"/>
    <w:rsid w:val="00D22DF9"/>
    <w:rsid w:val="00D25084"/>
    <w:rsid w:val="00D258EB"/>
    <w:rsid w:val="00D26E10"/>
    <w:rsid w:val="00D30A7F"/>
    <w:rsid w:val="00D33DA7"/>
    <w:rsid w:val="00D402E2"/>
    <w:rsid w:val="00D43193"/>
    <w:rsid w:val="00D4329F"/>
    <w:rsid w:val="00D45E3C"/>
    <w:rsid w:val="00D46268"/>
    <w:rsid w:val="00D468F5"/>
    <w:rsid w:val="00D50A26"/>
    <w:rsid w:val="00D50E90"/>
    <w:rsid w:val="00D52635"/>
    <w:rsid w:val="00D57CB0"/>
    <w:rsid w:val="00D60C8B"/>
    <w:rsid w:val="00D623D9"/>
    <w:rsid w:val="00D62D4B"/>
    <w:rsid w:val="00D660D2"/>
    <w:rsid w:val="00D666BC"/>
    <w:rsid w:val="00D71759"/>
    <w:rsid w:val="00D74949"/>
    <w:rsid w:val="00D763F8"/>
    <w:rsid w:val="00D801BA"/>
    <w:rsid w:val="00D802B5"/>
    <w:rsid w:val="00D83E96"/>
    <w:rsid w:val="00D83FEA"/>
    <w:rsid w:val="00D916F4"/>
    <w:rsid w:val="00D95BE2"/>
    <w:rsid w:val="00DA3E73"/>
    <w:rsid w:val="00DA3FE6"/>
    <w:rsid w:val="00DB2DD9"/>
    <w:rsid w:val="00DB3283"/>
    <w:rsid w:val="00DB3B46"/>
    <w:rsid w:val="00DC3125"/>
    <w:rsid w:val="00DC6E75"/>
    <w:rsid w:val="00DC796C"/>
    <w:rsid w:val="00DD1F4E"/>
    <w:rsid w:val="00DD3C9E"/>
    <w:rsid w:val="00DE3169"/>
    <w:rsid w:val="00DE6A4F"/>
    <w:rsid w:val="00DE7FCC"/>
    <w:rsid w:val="00DF0335"/>
    <w:rsid w:val="00DF1F0D"/>
    <w:rsid w:val="00DF2DE8"/>
    <w:rsid w:val="00E01B81"/>
    <w:rsid w:val="00E03564"/>
    <w:rsid w:val="00E0793D"/>
    <w:rsid w:val="00E1221A"/>
    <w:rsid w:val="00E13A93"/>
    <w:rsid w:val="00E163EC"/>
    <w:rsid w:val="00E17D6B"/>
    <w:rsid w:val="00E17FF5"/>
    <w:rsid w:val="00E20146"/>
    <w:rsid w:val="00E21141"/>
    <w:rsid w:val="00E22BB4"/>
    <w:rsid w:val="00E3253F"/>
    <w:rsid w:val="00E333CD"/>
    <w:rsid w:val="00E4230D"/>
    <w:rsid w:val="00E56340"/>
    <w:rsid w:val="00E56B3D"/>
    <w:rsid w:val="00E60D4F"/>
    <w:rsid w:val="00E6238C"/>
    <w:rsid w:val="00E66993"/>
    <w:rsid w:val="00E72BBB"/>
    <w:rsid w:val="00E739E5"/>
    <w:rsid w:val="00E73DAF"/>
    <w:rsid w:val="00E8056A"/>
    <w:rsid w:val="00E84666"/>
    <w:rsid w:val="00E86592"/>
    <w:rsid w:val="00E90024"/>
    <w:rsid w:val="00E90D00"/>
    <w:rsid w:val="00E9147D"/>
    <w:rsid w:val="00E93E93"/>
    <w:rsid w:val="00E93EA5"/>
    <w:rsid w:val="00E94229"/>
    <w:rsid w:val="00E94B67"/>
    <w:rsid w:val="00E953A5"/>
    <w:rsid w:val="00E96541"/>
    <w:rsid w:val="00EA1137"/>
    <w:rsid w:val="00EA1B91"/>
    <w:rsid w:val="00EA26EF"/>
    <w:rsid w:val="00EA5468"/>
    <w:rsid w:val="00EA7D91"/>
    <w:rsid w:val="00EB31F7"/>
    <w:rsid w:val="00EB6F5B"/>
    <w:rsid w:val="00EC2ADF"/>
    <w:rsid w:val="00EC572A"/>
    <w:rsid w:val="00EC5EED"/>
    <w:rsid w:val="00EC7C16"/>
    <w:rsid w:val="00EC7E17"/>
    <w:rsid w:val="00ED0805"/>
    <w:rsid w:val="00ED6400"/>
    <w:rsid w:val="00EE3043"/>
    <w:rsid w:val="00EE7754"/>
    <w:rsid w:val="00EF2C4B"/>
    <w:rsid w:val="00EF4633"/>
    <w:rsid w:val="00EF5AEF"/>
    <w:rsid w:val="00EF68C8"/>
    <w:rsid w:val="00EF7DB1"/>
    <w:rsid w:val="00EF7ED6"/>
    <w:rsid w:val="00F017DA"/>
    <w:rsid w:val="00F04281"/>
    <w:rsid w:val="00F07480"/>
    <w:rsid w:val="00F07AF8"/>
    <w:rsid w:val="00F115CD"/>
    <w:rsid w:val="00F11655"/>
    <w:rsid w:val="00F1459E"/>
    <w:rsid w:val="00F20D0F"/>
    <w:rsid w:val="00F229FA"/>
    <w:rsid w:val="00F253E2"/>
    <w:rsid w:val="00F2591A"/>
    <w:rsid w:val="00F25CA7"/>
    <w:rsid w:val="00F40B91"/>
    <w:rsid w:val="00F46AE0"/>
    <w:rsid w:val="00F52A23"/>
    <w:rsid w:val="00F531BD"/>
    <w:rsid w:val="00F631E0"/>
    <w:rsid w:val="00F635BD"/>
    <w:rsid w:val="00F63D9F"/>
    <w:rsid w:val="00F64C8C"/>
    <w:rsid w:val="00F7390A"/>
    <w:rsid w:val="00F77149"/>
    <w:rsid w:val="00F80880"/>
    <w:rsid w:val="00F80D8E"/>
    <w:rsid w:val="00F81DBD"/>
    <w:rsid w:val="00F91B56"/>
    <w:rsid w:val="00F9532E"/>
    <w:rsid w:val="00FA2C39"/>
    <w:rsid w:val="00FA2E6E"/>
    <w:rsid w:val="00FA4F70"/>
    <w:rsid w:val="00FA5EB8"/>
    <w:rsid w:val="00FB401F"/>
    <w:rsid w:val="00FB44B2"/>
    <w:rsid w:val="00FB48D8"/>
    <w:rsid w:val="00FB4955"/>
    <w:rsid w:val="00FB6115"/>
    <w:rsid w:val="00FB6FD3"/>
    <w:rsid w:val="00FC688F"/>
    <w:rsid w:val="00FD1DF2"/>
    <w:rsid w:val="00FD3587"/>
    <w:rsid w:val="00FD6CB8"/>
    <w:rsid w:val="00FE267D"/>
    <w:rsid w:val="00FF1C84"/>
    <w:rsid w:val="00FF1F06"/>
    <w:rsid w:val="00FF4C04"/>
    <w:rsid w:val="00FF4C61"/>
    <w:rsid w:val="01FD4B32"/>
    <w:rsid w:val="02FDFA6A"/>
    <w:rsid w:val="0396114D"/>
    <w:rsid w:val="068F2B1C"/>
    <w:rsid w:val="09A9AEDA"/>
    <w:rsid w:val="09DA454A"/>
    <w:rsid w:val="0B07DA31"/>
    <w:rsid w:val="0B5DAE9B"/>
    <w:rsid w:val="0FFEA28C"/>
    <w:rsid w:val="108A3FE8"/>
    <w:rsid w:val="13FEBC2F"/>
    <w:rsid w:val="157E96B2"/>
    <w:rsid w:val="1679580D"/>
    <w:rsid w:val="169337E0"/>
    <w:rsid w:val="18C229ED"/>
    <w:rsid w:val="1D8DC995"/>
    <w:rsid w:val="1DCAC369"/>
    <w:rsid w:val="2328E878"/>
    <w:rsid w:val="2371CFFA"/>
    <w:rsid w:val="249E3FDC"/>
    <w:rsid w:val="25A89A7B"/>
    <w:rsid w:val="25D62405"/>
    <w:rsid w:val="26051598"/>
    <w:rsid w:val="27D5E09E"/>
    <w:rsid w:val="282EAA67"/>
    <w:rsid w:val="28912A3A"/>
    <w:rsid w:val="2A586085"/>
    <w:rsid w:val="2AC21D3F"/>
    <w:rsid w:val="2AC56147"/>
    <w:rsid w:val="2EF2C3D2"/>
    <w:rsid w:val="2F0A3694"/>
    <w:rsid w:val="2F2015C5"/>
    <w:rsid w:val="32BA090A"/>
    <w:rsid w:val="345935BD"/>
    <w:rsid w:val="3B9D259C"/>
    <w:rsid w:val="3C718734"/>
    <w:rsid w:val="3C836C5E"/>
    <w:rsid w:val="412EA13F"/>
    <w:rsid w:val="42843959"/>
    <w:rsid w:val="436943B4"/>
    <w:rsid w:val="4385EEAA"/>
    <w:rsid w:val="44A3C5F2"/>
    <w:rsid w:val="44F23272"/>
    <w:rsid w:val="45D3B73C"/>
    <w:rsid w:val="45FE7462"/>
    <w:rsid w:val="46174948"/>
    <w:rsid w:val="4695BB64"/>
    <w:rsid w:val="46EAD26D"/>
    <w:rsid w:val="4CAB3621"/>
    <w:rsid w:val="4FAACF47"/>
    <w:rsid w:val="5255E5BC"/>
    <w:rsid w:val="56CD5379"/>
    <w:rsid w:val="57BCF8C1"/>
    <w:rsid w:val="5815A8D1"/>
    <w:rsid w:val="5B56E0A3"/>
    <w:rsid w:val="5D7EE80C"/>
    <w:rsid w:val="602D1E6D"/>
    <w:rsid w:val="60C45B4A"/>
    <w:rsid w:val="62231D19"/>
    <w:rsid w:val="6291B0EF"/>
    <w:rsid w:val="64BD6671"/>
    <w:rsid w:val="67AA487C"/>
    <w:rsid w:val="6BFA24B5"/>
    <w:rsid w:val="6C207C15"/>
    <w:rsid w:val="6F8D86E3"/>
    <w:rsid w:val="700D2639"/>
    <w:rsid w:val="70D32A2E"/>
    <w:rsid w:val="70FA935A"/>
    <w:rsid w:val="713A79C1"/>
    <w:rsid w:val="7203EFC4"/>
    <w:rsid w:val="736E4417"/>
    <w:rsid w:val="746521CE"/>
    <w:rsid w:val="7512F301"/>
    <w:rsid w:val="75B9B321"/>
    <w:rsid w:val="78FD60E7"/>
    <w:rsid w:val="7924C1E9"/>
    <w:rsid w:val="79AEAFC7"/>
    <w:rsid w:val="7AF2E884"/>
    <w:rsid w:val="7C035998"/>
    <w:rsid w:val="7CEAA377"/>
    <w:rsid w:val="7DDD1253"/>
    <w:rsid w:val="7F08F049"/>
    <w:rsid w:val="7FAFEB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CC3B1"/>
  <w15:chartTrackingRefBased/>
  <w15:docId w15:val="{AB8663AE-49D4-4B6F-8761-15C1441A9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564"/>
    <w:rPr>
      <w:rFonts w:ascii="Century Gothic" w:hAnsi="Century Gothic"/>
      <w:lang w:val="en-US"/>
    </w:rPr>
  </w:style>
  <w:style w:type="paragraph" w:styleId="Heading1">
    <w:name w:val="heading 1"/>
    <w:basedOn w:val="Normal"/>
    <w:next w:val="Normal"/>
    <w:link w:val="Heading1Char"/>
    <w:uiPriority w:val="9"/>
    <w:qFormat/>
    <w:rsid w:val="00520CFA"/>
    <w:pPr>
      <w:keepNext/>
      <w:ind w:left="-1080" w:right="-1440"/>
      <w:outlineLvl w:val="0"/>
    </w:pPr>
    <w:rPr>
      <w:rFonts w:cs="Times New Roman (Body CS)"/>
      <w:caps/>
      <w:color w:val="595959" w:themeColor="text1" w:themeTint="A6"/>
      <w:sz w:val="28"/>
      <w:szCs w:val="48"/>
    </w:rPr>
  </w:style>
  <w:style w:type="paragraph" w:styleId="Heading2">
    <w:name w:val="heading 2"/>
    <w:basedOn w:val="Normal"/>
    <w:next w:val="Normal"/>
    <w:link w:val="Heading2Char"/>
    <w:uiPriority w:val="9"/>
    <w:unhideWhenUsed/>
    <w:qFormat/>
    <w:rsid w:val="009D52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2E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63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63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63B1"/>
    <w:rPr>
      <w:rFonts w:eastAsiaTheme="minorEastAsia"/>
      <w:lang w:val="en-US"/>
    </w:rPr>
  </w:style>
  <w:style w:type="character" w:styleId="Hyperlink">
    <w:name w:val="Hyperlink"/>
    <w:basedOn w:val="DefaultParagraphFont"/>
    <w:uiPriority w:val="99"/>
    <w:unhideWhenUsed/>
    <w:rsid w:val="00D43193"/>
    <w:rPr>
      <w:color w:val="0563C1" w:themeColor="hyperlink"/>
      <w:u w:val="single"/>
    </w:rPr>
  </w:style>
  <w:style w:type="character" w:styleId="UnresolvedMention">
    <w:name w:val="Unresolved Mention"/>
    <w:basedOn w:val="DefaultParagraphFont"/>
    <w:uiPriority w:val="99"/>
    <w:semiHidden/>
    <w:unhideWhenUsed/>
    <w:rsid w:val="00D43193"/>
    <w:rPr>
      <w:color w:val="605E5C"/>
      <w:shd w:val="clear" w:color="auto" w:fill="E1DFDD"/>
    </w:rPr>
  </w:style>
  <w:style w:type="character" w:styleId="FollowedHyperlink">
    <w:name w:val="FollowedHyperlink"/>
    <w:basedOn w:val="DefaultParagraphFont"/>
    <w:uiPriority w:val="99"/>
    <w:semiHidden/>
    <w:unhideWhenUsed/>
    <w:rsid w:val="00D43193"/>
    <w:rPr>
      <w:color w:val="954F72" w:themeColor="followedHyperlink"/>
      <w:u w:val="single"/>
    </w:rPr>
  </w:style>
  <w:style w:type="character" w:customStyle="1" w:styleId="Heading1Char">
    <w:name w:val="Heading 1 Char"/>
    <w:basedOn w:val="DefaultParagraphFont"/>
    <w:link w:val="Heading1"/>
    <w:uiPriority w:val="9"/>
    <w:rsid w:val="00520CFA"/>
    <w:rPr>
      <w:rFonts w:ascii="Century Gothic" w:hAnsi="Century Gothic" w:cs="Times New Roman (Body CS)"/>
      <w:caps/>
      <w:color w:val="595959" w:themeColor="text1" w:themeTint="A6"/>
      <w:sz w:val="28"/>
      <w:szCs w:val="48"/>
      <w:lang w:val="en-US"/>
    </w:rPr>
  </w:style>
  <w:style w:type="paragraph" w:customStyle="1" w:styleId="TableHeading">
    <w:name w:val="Table Heading"/>
    <w:rsid w:val="00520CFA"/>
    <w:pPr>
      <w:spacing w:before="60" w:after="60" w:line="240" w:lineRule="auto"/>
    </w:pPr>
    <w:rPr>
      <w:rFonts w:ascii="Arial" w:eastAsia="Times New Roman" w:hAnsi="Arial" w:cs="Arial"/>
      <w:b/>
      <w:lang w:val="en-US"/>
    </w:rPr>
  </w:style>
  <w:style w:type="character" w:customStyle="1" w:styleId="TableTextChar">
    <w:name w:val="Table Text Char"/>
    <w:link w:val="TableText"/>
    <w:locked/>
    <w:rsid w:val="00520CFA"/>
    <w:rPr>
      <w:rFonts w:ascii="Arial" w:hAnsi="Arial" w:cs="Arial"/>
    </w:rPr>
  </w:style>
  <w:style w:type="paragraph" w:customStyle="1" w:styleId="TableText">
    <w:name w:val="Table Text"/>
    <w:link w:val="TableTextChar"/>
    <w:qFormat/>
    <w:rsid w:val="00520CFA"/>
    <w:pPr>
      <w:spacing w:before="60" w:after="60" w:line="240" w:lineRule="auto"/>
    </w:pPr>
    <w:rPr>
      <w:rFonts w:ascii="Arial" w:hAnsi="Arial" w:cs="Arial"/>
    </w:rPr>
  </w:style>
  <w:style w:type="paragraph" w:styleId="Header">
    <w:name w:val="header"/>
    <w:basedOn w:val="Normal"/>
    <w:link w:val="HeaderChar"/>
    <w:uiPriority w:val="99"/>
    <w:unhideWhenUsed/>
    <w:rsid w:val="009414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4DE"/>
    <w:rPr>
      <w:rFonts w:ascii="Century Gothic" w:hAnsi="Century Gothic"/>
      <w:lang w:val="en-US"/>
    </w:rPr>
  </w:style>
  <w:style w:type="paragraph" w:styleId="Footer">
    <w:name w:val="footer"/>
    <w:basedOn w:val="Normal"/>
    <w:link w:val="FooterChar"/>
    <w:uiPriority w:val="99"/>
    <w:unhideWhenUsed/>
    <w:rsid w:val="009414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4DE"/>
    <w:rPr>
      <w:rFonts w:ascii="Century Gothic" w:hAnsi="Century Gothic"/>
      <w:lang w:val="en-US"/>
    </w:rPr>
  </w:style>
  <w:style w:type="character" w:customStyle="1" w:styleId="Heading2Char">
    <w:name w:val="Heading 2 Char"/>
    <w:basedOn w:val="DefaultParagraphFont"/>
    <w:link w:val="Heading2"/>
    <w:uiPriority w:val="9"/>
    <w:rsid w:val="009D52C2"/>
    <w:rPr>
      <w:rFonts w:asciiTheme="majorHAnsi" w:eastAsiaTheme="majorEastAsia" w:hAnsiTheme="majorHAnsi" w:cstheme="majorBidi"/>
      <w:color w:val="2F5496" w:themeColor="accent1" w:themeShade="BF"/>
      <w:sz w:val="26"/>
      <w:szCs w:val="26"/>
      <w:lang w:val="en-US"/>
    </w:rPr>
  </w:style>
  <w:style w:type="paragraph" w:styleId="TOC1">
    <w:name w:val="toc 1"/>
    <w:basedOn w:val="Normal"/>
    <w:next w:val="Normal"/>
    <w:autoRedefine/>
    <w:uiPriority w:val="39"/>
    <w:unhideWhenUsed/>
    <w:rsid w:val="00B66F1E"/>
    <w:pPr>
      <w:spacing w:after="100"/>
    </w:pPr>
  </w:style>
  <w:style w:type="paragraph" w:styleId="TOC2">
    <w:name w:val="toc 2"/>
    <w:basedOn w:val="Normal"/>
    <w:next w:val="Normal"/>
    <w:autoRedefine/>
    <w:uiPriority w:val="39"/>
    <w:unhideWhenUsed/>
    <w:rsid w:val="00B66F1E"/>
    <w:pPr>
      <w:spacing w:after="100"/>
      <w:ind w:left="220"/>
    </w:pPr>
  </w:style>
  <w:style w:type="paragraph" w:styleId="ListParagraph">
    <w:name w:val="List Paragraph"/>
    <w:basedOn w:val="Normal"/>
    <w:uiPriority w:val="34"/>
    <w:qFormat/>
    <w:rsid w:val="00D660D2"/>
    <w:pPr>
      <w:ind w:left="720"/>
      <w:contextualSpacing/>
    </w:pPr>
  </w:style>
  <w:style w:type="character" w:customStyle="1" w:styleId="Heading3Char">
    <w:name w:val="Heading 3 Char"/>
    <w:basedOn w:val="DefaultParagraphFont"/>
    <w:link w:val="Heading3"/>
    <w:uiPriority w:val="9"/>
    <w:rsid w:val="006D2E7E"/>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4411DF"/>
    <w:pPr>
      <w:keepLines/>
      <w:spacing w:before="240" w:after="0"/>
      <w:ind w:left="0" w:right="0"/>
      <w:outlineLvl w:val="9"/>
    </w:pPr>
    <w:rPr>
      <w:rFonts w:asciiTheme="majorHAnsi" w:eastAsiaTheme="majorEastAsia" w:hAnsiTheme="majorHAnsi" w:cstheme="majorBidi"/>
      <w:caps w:val="0"/>
      <w:color w:val="2F5496" w:themeColor="accent1" w:themeShade="BF"/>
      <w:sz w:val="32"/>
      <w:szCs w:val="32"/>
    </w:rPr>
  </w:style>
  <w:style w:type="paragraph" w:styleId="TOC3">
    <w:name w:val="toc 3"/>
    <w:basedOn w:val="Normal"/>
    <w:next w:val="Normal"/>
    <w:autoRedefine/>
    <w:uiPriority w:val="39"/>
    <w:unhideWhenUsed/>
    <w:rsid w:val="004411DF"/>
    <w:pPr>
      <w:spacing w:after="100"/>
      <w:ind w:left="440"/>
    </w:pPr>
  </w:style>
  <w:style w:type="paragraph" w:styleId="Caption">
    <w:name w:val="caption"/>
    <w:basedOn w:val="Normal"/>
    <w:next w:val="Normal"/>
    <w:uiPriority w:val="35"/>
    <w:unhideWhenUsed/>
    <w:qFormat/>
    <w:rsid w:val="00456CE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1F6385"/>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760D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D3B"/>
    <w:rPr>
      <w:rFonts w:ascii="Segoe UI" w:hAnsi="Segoe UI" w:cs="Segoe UI"/>
      <w:sz w:val="18"/>
      <w:szCs w:val="18"/>
      <w:lang w:val="en-US"/>
    </w:rPr>
  </w:style>
  <w:style w:type="paragraph" w:styleId="Bibliography">
    <w:name w:val="Bibliography"/>
    <w:basedOn w:val="Normal"/>
    <w:next w:val="Normal"/>
    <w:uiPriority w:val="37"/>
    <w:unhideWhenUsed/>
    <w:rsid w:val="00760D3B"/>
    <w:pPr>
      <w:spacing w:after="240" w:line="240" w:lineRule="auto"/>
    </w:pPr>
    <w:rPr>
      <w:rFonts w:asciiTheme="minorHAnsi" w:hAnsiTheme="minorHAnsi"/>
      <w:lang w:val="en-IE"/>
    </w:rPr>
  </w:style>
  <w:style w:type="character" w:styleId="CommentReference">
    <w:name w:val="annotation reference"/>
    <w:basedOn w:val="DefaultParagraphFont"/>
    <w:uiPriority w:val="99"/>
    <w:semiHidden/>
    <w:unhideWhenUsed/>
    <w:rsid w:val="00760D3B"/>
    <w:rPr>
      <w:sz w:val="16"/>
      <w:szCs w:val="16"/>
    </w:rPr>
  </w:style>
  <w:style w:type="paragraph" w:styleId="CommentText">
    <w:name w:val="annotation text"/>
    <w:basedOn w:val="Normal"/>
    <w:link w:val="CommentTextChar"/>
    <w:uiPriority w:val="99"/>
    <w:semiHidden/>
    <w:unhideWhenUsed/>
    <w:rsid w:val="00760D3B"/>
    <w:pPr>
      <w:spacing w:line="240" w:lineRule="auto"/>
    </w:pPr>
    <w:rPr>
      <w:rFonts w:asciiTheme="minorHAnsi" w:hAnsiTheme="minorHAnsi"/>
      <w:sz w:val="20"/>
      <w:szCs w:val="20"/>
      <w:lang w:val="en-IE"/>
    </w:rPr>
  </w:style>
  <w:style w:type="character" w:customStyle="1" w:styleId="CommentTextChar">
    <w:name w:val="Comment Text Char"/>
    <w:basedOn w:val="DefaultParagraphFont"/>
    <w:link w:val="CommentText"/>
    <w:uiPriority w:val="99"/>
    <w:semiHidden/>
    <w:rsid w:val="00760D3B"/>
    <w:rPr>
      <w:sz w:val="20"/>
      <w:szCs w:val="20"/>
      <w:lang w:val="en-IE"/>
    </w:rPr>
  </w:style>
  <w:style w:type="paragraph" w:styleId="TableofFigures">
    <w:name w:val="table of figures"/>
    <w:basedOn w:val="Normal"/>
    <w:next w:val="Normal"/>
    <w:uiPriority w:val="99"/>
    <w:unhideWhenUsed/>
    <w:rsid w:val="00D763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966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X5mCKldsCBvVHQidKqP2ac1tUgatLovcxw8Flll2gJQ/edit?ts=60310f9e" TargetMode="External"/><Relationship Id="rId21" Type="http://schemas.openxmlformats.org/officeDocument/2006/relationships/hyperlink" Target="https://trello.com/b/WPP4Ebdd/iot-project" TargetMode="Externa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1.xml"/><Relationship Id="rId16"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11" Type="http://schemas.openxmlformats.org/officeDocument/2006/relationships/endnotes" Target="endnotes.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png"/><Relationship Id="rId74" Type="http://schemas.openxmlformats.org/officeDocument/2006/relationships/hyperlink" Target="http://www.store.arduino.cc/digital/create" TargetMode="External"/><Relationship Id="rId79" Type="http://schemas.openxmlformats.org/officeDocument/2006/relationships/hyperlink" Target="https://www.motherandbaby.co.uk/first-year/baby/sleep/white-noise-baby" TargetMode="External"/><Relationship Id="rId5" Type="http://schemas.openxmlformats.org/officeDocument/2006/relationships/customXml" Target="../customXml/item5.xml"/><Relationship Id="rId19"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14" Type="http://schemas.openxmlformats.org/officeDocument/2006/relationships/image" Target="media/image2.jpeg"/><Relationship Id="rId22" Type="http://schemas.openxmlformats.org/officeDocument/2006/relationships/hyperlink" Target="https://docs.google.com/forms/d/1SgEr8XRSmZtLHh8sDCJoe2gv4oWSCZ6ZpbeG1d4LPZE/edit%23response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whattoexpect.com/first-year/newborn-sleep.aspx" TargetMode="External"/><Relationship Id="rId8" Type="http://schemas.openxmlformats.org/officeDocument/2006/relationships/settings" Target="settings.xml"/><Relationship Id="rId51" Type="http://schemas.openxmlformats.org/officeDocument/2006/relationships/image" Target="media/image29.jpeg"/><Relationship Id="rId72" Type="http://schemas.openxmlformats.org/officeDocument/2006/relationships/hyperlink" Target="https://trello.com/" TargetMode="External"/><Relationship Id="rId80" Type="http://schemas.openxmlformats.org/officeDocument/2006/relationships/hyperlink" Target="https://mailitsligo-my.sharepoint.com/personal/s00183063_mail_itsligo_ie/Documents/Software%20Development/Internet%20of%20Things/projects/minor_project/project_report/,%20https:/techbeacon.com/security/iot-devices-are-hard-patch-heres-why-how-deal-security"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5"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github.com/LeighMcG83/Arduino-IoT-projectBabyMonitor"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pushingbox.com/index.php" TargetMode="External"/><Relationship Id="rId83" Type="http://schemas.openxmlformats.org/officeDocument/2006/relationships/hyperlink" Target="https://iotscoe.att.com/stories/ethics-in-the-world-of-the-internet-of-thing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3" Type="http://schemas.openxmlformats.org/officeDocument/2006/relationships/hyperlink" Target="https://github.com/LeighMcG83/Arduino-IoT-projectBabyMonitor/tree/main/research"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fritzing.org/" TargetMode="External"/><Relationship Id="rId78" Type="http://schemas.openxmlformats.org/officeDocument/2006/relationships/hyperlink" Target="https://www.sleepfoundation.org/baby-sleep/baby-sleep-cycle" TargetMode="External"/><Relationship Id="rId81" Type="http://schemas.openxmlformats.org/officeDocument/2006/relationships/hyperlink" Target="https://www.iotforall.com/what-is-the-internet-of-things"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bonitasoft.com/" TargetMode="External"/><Relationship Id="rId7" Type="http://schemas.openxmlformats.org/officeDocument/2006/relationships/styles" Target="styles.xml"/><Relationship Id="rId71" Type="http://schemas.openxmlformats.org/officeDocument/2006/relationships/hyperlink" Target="https://github.com/"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microsoft.com/office/2011/relationships/people" Target="people.xml"/><Relationship Id="rId61" Type="http://schemas.openxmlformats.org/officeDocument/2006/relationships/image" Target="media/image39.jpeg"/><Relationship Id="rId82" Type="http://schemas.openxmlformats.org/officeDocument/2006/relationships/hyperlink" Target="https://media.kasperskycontenthub.com/wp-content/uploads/sites/63/2015/11/21031739/Hacking-IoT-A-Case-Study-on-Baby-Monitor-Exposures-and-Vulnerabiliti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215FCA73FD45349AC6028CA5136A323" ma:contentTypeVersion="13" ma:contentTypeDescription="Create a new document." ma:contentTypeScope="" ma:versionID="36561f5169c23419a8bfd1c87d8084ea">
  <xsd:schema xmlns:xsd="http://www.w3.org/2001/XMLSchema" xmlns:xs="http://www.w3.org/2001/XMLSchema" xmlns:p="http://schemas.microsoft.com/office/2006/metadata/properties" xmlns:ns3="d8ce5654-aed7-444b-b121-e042946fc2f3" xmlns:ns4="732ea007-2cfd-413d-b0f3-2ba3b3c671f2" targetNamespace="http://schemas.microsoft.com/office/2006/metadata/properties" ma:root="true" ma:fieldsID="3e9b4b83ec425a3b22ed609232f60e0e" ns3:_="" ns4:_="">
    <xsd:import namespace="d8ce5654-aed7-444b-b121-e042946fc2f3"/>
    <xsd:import namespace="732ea007-2cfd-413d-b0f3-2ba3b3c671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ce5654-aed7-444b-b121-e042946fc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2ea007-2cfd-413d-b0f3-2ba3b3c671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3838A2-AC5D-4625-9474-BC32BAA24CF4}">
  <ds:schemaRefs>
    <ds:schemaRef ds:uri="http://schemas.microsoft.com/sharepoint/v3/contenttype/forms"/>
  </ds:schemaRefs>
</ds:datastoreItem>
</file>

<file path=customXml/itemProps3.xml><?xml version="1.0" encoding="utf-8"?>
<ds:datastoreItem xmlns:ds="http://schemas.openxmlformats.org/officeDocument/2006/customXml" ds:itemID="{DF026DA5-9872-4589-B86B-84BC47B0B7AE}">
  <ds:schemaRefs>
    <ds:schemaRef ds:uri="http://schemas.openxmlformats.org/officeDocument/2006/bibliography"/>
  </ds:schemaRefs>
</ds:datastoreItem>
</file>

<file path=customXml/itemProps4.xml><?xml version="1.0" encoding="utf-8"?>
<ds:datastoreItem xmlns:ds="http://schemas.openxmlformats.org/officeDocument/2006/customXml" ds:itemID="{E0C419EA-7C0B-4BBD-A64F-D77EF5F4261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D2D18EB-BA77-4AA6-B2CB-87E093F926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ce5654-aed7-444b-b121-e042946fc2f3"/>
    <ds:schemaRef ds:uri="732ea007-2cfd-413d-b0f3-2ba3b3c671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11513</Words>
  <Characters>65625</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Cradle-Care                                  Baby Monitor</vt:lpstr>
    </vt:vector>
  </TitlesOfParts>
  <Company/>
  <LinksUpToDate>false</LinksUpToDate>
  <CharactersWithSpaces>76985</CharactersWithSpaces>
  <SharedDoc>false</SharedDoc>
  <HLinks>
    <vt:vector size="606" baseType="variant">
      <vt:variant>
        <vt:i4>3670074</vt:i4>
      </vt:variant>
      <vt:variant>
        <vt:i4>675</vt:i4>
      </vt:variant>
      <vt:variant>
        <vt:i4>0</vt:i4>
      </vt:variant>
      <vt:variant>
        <vt:i4>5</vt:i4>
      </vt:variant>
      <vt:variant>
        <vt:lpwstr>https://iotscoe.att.com/stories/ethics-in-the-world-of-the-internet-of-things/</vt:lpwstr>
      </vt:variant>
      <vt:variant>
        <vt:lpwstr/>
      </vt:variant>
      <vt:variant>
        <vt:i4>655436</vt:i4>
      </vt:variant>
      <vt:variant>
        <vt:i4>672</vt:i4>
      </vt:variant>
      <vt:variant>
        <vt:i4>0</vt:i4>
      </vt:variant>
      <vt:variant>
        <vt:i4>5</vt:i4>
      </vt:variant>
      <vt:variant>
        <vt:lpwstr>https://media.kasperskycontenthub.com/wp-content/uploads/sites/63/2015/11/21031739/Hacking-IoT-A-Case-Study-on-Baby-Monitor-Exposures-and-Vulnerabilities.pdf</vt:lpwstr>
      </vt:variant>
      <vt:variant>
        <vt:lpwstr/>
      </vt:variant>
      <vt:variant>
        <vt:i4>655443</vt:i4>
      </vt:variant>
      <vt:variant>
        <vt:i4>669</vt:i4>
      </vt:variant>
      <vt:variant>
        <vt:i4>0</vt:i4>
      </vt:variant>
      <vt:variant>
        <vt:i4>5</vt:i4>
      </vt:variant>
      <vt:variant>
        <vt:lpwstr>https://www.iotforall.com/what-is-the-internet-of-things</vt:lpwstr>
      </vt:variant>
      <vt:variant>
        <vt:lpwstr/>
      </vt:variant>
      <vt:variant>
        <vt:i4>5898347</vt:i4>
      </vt:variant>
      <vt:variant>
        <vt:i4>666</vt:i4>
      </vt:variant>
      <vt:variant>
        <vt:i4>0</vt:i4>
      </vt:variant>
      <vt:variant>
        <vt:i4>5</vt:i4>
      </vt:variant>
      <vt:variant>
        <vt:lpwstr>https://mailitsligo-my.sharepoint.com/personal/s00183063_mail_itsligo_ie/Documents/Software Development/Internet of Things/projects/minor_project/project_report/, https:/techbeacon.com/security/iot-devices-are-hard-patch-heres-why-how-deal-security</vt:lpwstr>
      </vt:variant>
      <vt:variant>
        <vt:lpwstr/>
      </vt:variant>
      <vt:variant>
        <vt:i4>7929911</vt:i4>
      </vt:variant>
      <vt:variant>
        <vt:i4>663</vt:i4>
      </vt:variant>
      <vt:variant>
        <vt:i4>0</vt:i4>
      </vt:variant>
      <vt:variant>
        <vt:i4>5</vt:i4>
      </vt:variant>
      <vt:variant>
        <vt:lpwstr>https://www.motherandbaby.co.uk/first-year/baby/sleep/white-noise-baby</vt:lpwstr>
      </vt:variant>
      <vt:variant>
        <vt:lpwstr/>
      </vt:variant>
      <vt:variant>
        <vt:i4>3932220</vt:i4>
      </vt:variant>
      <vt:variant>
        <vt:i4>660</vt:i4>
      </vt:variant>
      <vt:variant>
        <vt:i4>0</vt:i4>
      </vt:variant>
      <vt:variant>
        <vt:i4>5</vt:i4>
      </vt:variant>
      <vt:variant>
        <vt:lpwstr>https://www.sleepfoundation.org/baby-sleep/baby-sleep-cycle</vt:lpwstr>
      </vt:variant>
      <vt:variant>
        <vt:lpwstr/>
      </vt:variant>
      <vt:variant>
        <vt:i4>8323189</vt:i4>
      </vt:variant>
      <vt:variant>
        <vt:i4>657</vt:i4>
      </vt:variant>
      <vt:variant>
        <vt:i4>0</vt:i4>
      </vt:variant>
      <vt:variant>
        <vt:i4>5</vt:i4>
      </vt:variant>
      <vt:variant>
        <vt:lpwstr>https://www.whattoexpect.com/first-year/newborn-sleep.aspx</vt:lpwstr>
      </vt:variant>
      <vt:variant>
        <vt:lpwstr/>
      </vt:variant>
      <vt:variant>
        <vt:i4>3801196</vt:i4>
      </vt:variant>
      <vt:variant>
        <vt:i4>651</vt:i4>
      </vt:variant>
      <vt:variant>
        <vt:i4>0</vt:i4>
      </vt:variant>
      <vt:variant>
        <vt:i4>5</vt:i4>
      </vt:variant>
      <vt:variant>
        <vt:lpwstr>https://www.bonitasoft.com/</vt:lpwstr>
      </vt:variant>
      <vt:variant>
        <vt:lpwstr/>
      </vt:variant>
      <vt:variant>
        <vt:i4>5898241</vt:i4>
      </vt:variant>
      <vt:variant>
        <vt:i4>648</vt:i4>
      </vt:variant>
      <vt:variant>
        <vt:i4>0</vt:i4>
      </vt:variant>
      <vt:variant>
        <vt:i4>5</vt:i4>
      </vt:variant>
      <vt:variant>
        <vt:lpwstr>https://www.pushingbox.com/index.php</vt:lpwstr>
      </vt:variant>
      <vt:variant>
        <vt:lpwstr/>
      </vt:variant>
      <vt:variant>
        <vt:i4>2424885</vt:i4>
      </vt:variant>
      <vt:variant>
        <vt:i4>645</vt:i4>
      </vt:variant>
      <vt:variant>
        <vt:i4>0</vt:i4>
      </vt:variant>
      <vt:variant>
        <vt:i4>5</vt:i4>
      </vt:variant>
      <vt:variant>
        <vt:lpwstr>http://www.store.arduino.cc/digital/create</vt:lpwstr>
      </vt:variant>
      <vt:variant>
        <vt:lpwstr/>
      </vt:variant>
      <vt:variant>
        <vt:i4>1114119</vt:i4>
      </vt:variant>
      <vt:variant>
        <vt:i4>642</vt:i4>
      </vt:variant>
      <vt:variant>
        <vt:i4>0</vt:i4>
      </vt:variant>
      <vt:variant>
        <vt:i4>5</vt:i4>
      </vt:variant>
      <vt:variant>
        <vt:lpwstr>https://fritzing.org/</vt:lpwstr>
      </vt:variant>
      <vt:variant>
        <vt:lpwstr/>
      </vt:variant>
      <vt:variant>
        <vt:i4>7209084</vt:i4>
      </vt:variant>
      <vt:variant>
        <vt:i4>639</vt:i4>
      </vt:variant>
      <vt:variant>
        <vt:i4>0</vt:i4>
      </vt:variant>
      <vt:variant>
        <vt:i4>5</vt:i4>
      </vt:variant>
      <vt:variant>
        <vt:lpwstr>https://trello.com/</vt:lpwstr>
      </vt:variant>
      <vt:variant>
        <vt:lpwstr/>
      </vt:variant>
      <vt:variant>
        <vt:i4>8126567</vt:i4>
      </vt:variant>
      <vt:variant>
        <vt:i4>636</vt:i4>
      </vt:variant>
      <vt:variant>
        <vt:i4>0</vt:i4>
      </vt:variant>
      <vt:variant>
        <vt:i4>5</vt:i4>
      </vt:variant>
      <vt:variant>
        <vt:lpwstr>https://github.com/</vt:lpwstr>
      </vt:variant>
      <vt:variant>
        <vt:lpwstr/>
      </vt:variant>
      <vt:variant>
        <vt:i4>720991</vt:i4>
      </vt:variant>
      <vt:variant>
        <vt:i4>528</vt:i4>
      </vt:variant>
      <vt:variant>
        <vt:i4>0</vt:i4>
      </vt:variant>
      <vt:variant>
        <vt:i4>5</vt:i4>
      </vt:variant>
      <vt:variant>
        <vt:lpwstr>https://docs.google.com/document/d/1X5mCKldsCBvVHQidKqP2ac1tUgatLovcxw8Flll2gJQ/edit?ts=60310f9e</vt:lpwstr>
      </vt:variant>
      <vt:variant>
        <vt:lpwstr/>
      </vt:variant>
      <vt:variant>
        <vt:i4>3080307</vt:i4>
      </vt:variant>
      <vt:variant>
        <vt:i4>513</vt:i4>
      </vt:variant>
      <vt:variant>
        <vt:i4>0</vt:i4>
      </vt:variant>
      <vt:variant>
        <vt:i4>5</vt:i4>
      </vt:variant>
      <vt:variant>
        <vt:lpwstr>https://github.com/LeighMcG83/Arduino-IoT-projectBabyMonitor/tree/main/research</vt:lpwstr>
      </vt:variant>
      <vt:variant>
        <vt:lpwstr/>
      </vt:variant>
      <vt:variant>
        <vt:i4>720920</vt:i4>
      </vt:variant>
      <vt:variant>
        <vt:i4>510</vt:i4>
      </vt:variant>
      <vt:variant>
        <vt:i4>0</vt:i4>
      </vt:variant>
      <vt:variant>
        <vt:i4>5</vt:i4>
      </vt:variant>
      <vt:variant>
        <vt:lpwstr>https://docs.google.com/forms/d/1SgEr8XRSmZtLHh8sDCJoe2gv4oWSCZ6ZpbeG1d4LPZE/edit%23responses</vt:lpwstr>
      </vt:variant>
      <vt:variant>
        <vt:lpwstr/>
      </vt:variant>
      <vt:variant>
        <vt:i4>1835097</vt:i4>
      </vt:variant>
      <vt:variant>
        <vt:i4>507</vt:i4>
      </vt:variant>
      <vt:variant>
        <vt:i4>0</vt:i4>
      </vt:variant>
      <vt:variant>
        <vt:i4>5</vt:i4>
      </vt:variant>
      <vt:variant>
        <vt:lpwstr>https://trello.com/b/WPP4Ebdd/iot-project</vt:lpwstr>
      </vt:variant>
      <vt:variant>
        <vt:lpwstr/>
      </vt:variant>
      <vt:variant>
        <vt:i4>1900562</vt:i4>
      </vt:variant>
      <vt:variant>
        <vt:i4>504</vt:i4>
      </vt:variant>
      <vt:variant>
        <vt:i4>0</vt:i4>
      </vt:variant>
      <vt:variant>
        <vt:i4>5</vt:i4>
      </vt:variant>
      <vt:variant>
        <vt:lpwstr>https://github.com/LeighMcG83/Arduino-IoT-projectBabyMonitor</vt:lpwstr>
      </vt:variant>
      <vt:variant>
        <vt:lpwstr/>
      </vt:variant>
      <vt:variant>
        <vt:i4>1966130</vt:i4>
      </vt:variant>
      <vt:variant>
        <vt:i4>497</vt:i4>
      </vt:variant>
      <vt:variant>
        <vt:i4>0</vt:i4>
      </vt:variant>
      <vt:variant>
        <vt:i4>5</vt:i4>
      </vt:variant>
      <vt:variant>
        <vt:lpwstr/>
      </vt:variant>
      <vt:variant>
        <vt:lpwstr>_Toc67645973</vt:lpwstr>
      </vt:variant>
      <vt:variant>
        <vt:i4>2031666</vt:i4>
      </vt:variant>
      <vt:variant>
        <vt:i4>491</vt:i4>
      </vt:variant>
      <vt:variant>
        <vt:i4>0</vt:i4>
      </vt:variant>
      <vt:variant>
        <vt:i4>5</vt:i4>
      </vt:variant>
      <vt:variant>
        <vt:lpwstr/>
      </vt:variant>
      <vt:variant>
        <vt:lpwstr>_Toc67645972</vt:lpwstr>
      </vt:variant>
      <vt:variant>
        <vt:i4>1835058</vt:i4>
      </vt:variant>
      <vt:variant>
        <vt:i4>485</vt:i4>
      </vt:variant>
      <vt:variant>
        <vt:i4>0</vt:i4>
      </vt:variant>
      <vt:variant>
        <vt:i4>5</vt:i4>
      </vt:variant>
      <vt:variant>
        <vt:lpwstr/>
      </vt:variant>
      <vt:variant>
        <vt:lpwstr>_Toc67645971</vt:lpwstr>
      </vt:variant>
      <vt:variant>
        <vt:i4>1900594</vt:i4>
      </vt:variant>
      <vt:variant>
        <vt:i4>479</vt:i4>
      </vt:variant>
      <vt:variant>
        <vt:i4>0</vt:i4>
      </vt:variant>
      <vt:variant>
        <vt:i4>5</vt:i4>
      </vt:variant>
      <vt:variant>
        <vt:lpwstr/>
      </vt:variant>
      <vt:variant>
        <vt:lpwstr>_Toc67645970</vt:lpwstr>
      </vt:variant>
      <vt:variant>
        <vt:i4>1310771</vt:i4>
      </vt:variant>
      <vt:variant>
        <vt:i4>473</vt:i4>
      </vt:variant>
      <vt:variant>
        <vt:i4>0</vt:i4>
      </vt:variant>
      <vt:variant>
        <vt:i4>5</vt:i4>
      </vt:variant>
      <vt:variant>
        <vt:lpwstr/>
      </vt:variant>
      <vt:variant>
        <vt:lpwstr>_Toc67645969</vt:lpwstr>
      </vt:variant>
      <vt:variant>
        <vt:i4>4194346</vt:i4>
      </vt:variant>
      <vt:variant>
        <vt:i4>467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_Toc67645968</vt:lpwstr>
      </vt:variant>
      <vt:variant>
        <vt:i4>1703987</vt:i4>
      </vt:variant>
      <vt:variant>
        <vt:i4>461</vt:i4>
      </vt:variant>
      <vt:variant>
        <vt:i4>0</vt:i4>
      </vt:variant>
      <vt:variant>
        <vt:i4>5</vt:i4>
      </vt:variant>
      <vt:variant>
        <vt:lpwstr/>
      </vt:variant>
      <vt:variant>
        <vt:lpwstr>_Toc67645967</vt:lpwstr>
      </vt:variant>
      <vt:variant>
        <vt:i4>1769523</vt:i4>
      </vt:variant>
      <vt:variant>
        <vt:i4>455</vt:i4>
      </vt:variant>
      <vt:variant>
        <vt:i4>0</vt:i4>
      </vt:variant>
      <vt:variant>
        <vt:i4>5</vt:i4>
      </vt:variant>
      <vt:variant>
        <vt:lpwstr/>
      </vt:variant>
      <vt:variant>
        <vt:lpwstr>_Toc67645966</vt:lpwstr>
      </vt:variant>
      <vt:variant>
        <vt:i4>5046314</vt:i4>
      </vt:variant>
      <vt:variant>
        <vt:i4>449</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_Toc67645965</vt:lpwstr>
      </vt:variant>
      <vt:variant>
        <vt:i4>1638451</vt:i4>
      </vt:variant>
      <vt:variant>
        <vt:i4>443</vt:i4>
      </vt:variant>
      <vt:variant>
        <vt:i4>0</vt:i4>
      </vt:variant>
      <vt:variant>
        <vt:i4>5</vt:i4>
      </vt:variant>
      <vt:variant>
        <vt:lpwstr/>
      </vt:variant>
      <vt:variant>
        <vt:lpwstr>_Toc67645964</vt:lpwstr>
      </vt:variant>
      <vt:variant>
        <vt:i4>4915242</vt:i4>
      </vt:variant>
      <vt:variant>
        <vt:i4>437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_Toc67645963</vt:lpwstr>
      </vt:variant>
      <vt:variant>
        <vt:i4>4849706</vt:i4>
      </vt:variant>
      <vt:variant>
        <vt:i4>431</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_Toc67645962</vt:lpwstr>
      </vt:variant>
      <vt:variant>
        <vt:i4>1835059</vt:i4>
      </vt:variant>
      <vt:variant>
        <vt:i4>425</vt:i4>
      </vt:variant>
      <vt:variant>
        <vt:i4>0</vt:i4>
      </vt:variant>
      <vt:variant>
        <vt:i4>5</vt:i4>
      </vt:variant>
      <vt:variant>
        <vt:lpwstr/>
      </vt:variant>
      <vt:variant>
        <vt:lpwstr>_Toc67645961</vt:lpwstr>
      </vt:variant>
      <vt:variant>
        <vt:i4>1900595</vt:i4>
      </vt:variant>
      <vt:variant>
        <vt:i4>419</vt:i4>
      </vt:variant>
      <vt:variant>
        <vt:i4>0</vt:i4>
      </vt:variant>
      <vt:variant>
        <vt:i4>5</vt:i4>
      </vt:variant>
      <vt:variant>
        <vt:lpwstr/>
      </vt:variant>
      <vt:variant>
        <vt:lpwstr>_Toc67645960</vt:lpwstr>
      </vt:variant>
      <vt:variant>
        <vt:i4>4259881</vt:i4>
      </vt:variant>
      <vt:variant>
        <vt:i4>413</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_Toc67645959</vt:lpwstr>
      </vt:variant>
      <vt:variant>
        <vt:i4>1376304</vt:i4>
      </vt:variant>
      <vt:variant>
        <vt:i4>407</vt:i4>
      </vt:variant>
      <vt:variant>
        <vt:i4>0</vt:i4>
      </vt:variant>
      <vt:variant>
        <vt:i4>5</vt:i4>
      </vt:variant>
      <vt:variant>
        <vt:lpwstr/>
      </vt:variant>
      <vt:variant>
        <vt:lpwstr>_Toc67645958</vt:lpwstr>
      </vt:variant>
      <vt:variant>
        <vt:i4>1703984</vt:i4>
      </vt:variant>
      <vt:variant>
        <vt:i4>401</vt:i4>
      </vt:variant>
      <vt:variant>
        <vt:i4>0</vt:i4>
      </vt:variant>
      <vt:variant>
        <vt:i4>5</vt:i4>
      </vt:variant>
      <vt:variant>
        <vt:lpwstr/>
      </vt:variant>
      <vt:variant>
        <vt:lpwstr>_Toc67645957</vt:lpwstr>
      </vt:variant>
      <vt:variant>
        <vt:i4>1769520</vt:i4>
      </vt:variant>
      <vt:variant>
        <vt:i4>395</vt:i4>
      </vt:variant>
      <vt:variant>
        <vt:i4>0</vt:i4>
      </vt:variant>
      <vt:variant>
        <vt:i4>5</vt:i4>
      </vt:variant>
      <vt:variant>
        <vt:lpwstr/>
      </vt:variant>
      <vt:variant>
        <vt:lpwstr>_Toc67645956</vt:lpwstr>
      </vt:variant>
      <vt:variant>
        <vt:i4>1572912</vt:i4>
      </vt:variant>
      <vt:variant>
        <vt:i4>389</vt:i4>
      </vt:variant>
      <vt:variant>
        <vt:i4>0</vt:i4>
      </vt:variant>
      <vt:variant>
        <vt:i4>5</vt:i4>
      </vt:variant>
      <vt:variant>
        <vt:lpwstr/>
      </vt:variant>
      <vt:variant>
        <vt:lpwstr>_Toc67645955</vt:lpwstr>
      </vt:variant>
      <vt:variant>
        <vt:i4>1638448</vt:i4>
      </vt:variant>
      <vt:variant>
        <vt:i4>383</vt:i4>
      </vt:variant>
      <vt:variant>
        <vt:i4>0</vt:i4>
      </vt:variant>
      <vt:variant>
        <vt:i4>5</vt:i4>
      </vt:variant>
      <vt:variant>
        <vt:lpwstr/>
      </vt:variant>
      <vt:variant>
        <vt:lpwstr>_Toc67645954</vt:lpwstr>
      </vt:variant>
      <vt:variant>
        <vt:i4>1966128</vt:i4>
      </vt:variant>
      <vt:variant>
        <vt:i4>377</vt:i4>
      </vt:variant>
      <vt:variant>
        <vt:i4>0</vt:i4>
      </vt:variant>
      <vt:variant>
        <vt:i4>5</vt:i4>
      </vt:variant>
      <vt:variant>
        <vt:lpwstr/>
      </vt:variant>
      <vt:variant>
        <vt:lpwstr>_Toc67645953</vt:lpwstr>
      </vt:variant>
      <vt:variant>
        <vt:i4>2031664</vt:i4>
      </vt:variant>
      <vt:variant>
        <vt:i4>371</vt:i4>
      </vt:variant>
      <vt:variant>
        <vt:i4>0</vt:i4>
      </vt:variant>
      <vt:variant>
        <vt:i4>5</vt:i4>
      </vt:variant>
      <vt:variant>
        <vt:lpwstr/>
      </vt:variant>
      <vt:variant>
        <vt:lpwstr>_Toc67645952</vt:lpwstr>
      </vt:variant>
      <vt:variant>
        <vt:i4>1835056</vt:i4>
      </vt:variant>
      <vt:variant>
        <vt:i4>365</vt:i4>
      </vt:variant>
      <vt:variant>
        <vt:i4>0</vt:i4>
      </vt:variant>
      <vt:variant>
        <vt:i4>5</vt:i4>
      </vt:variant>
      <vt:variant>
        <vt:lpwstr/>
      </vt:variant>
      <vt:variant>
        <vt:lpwstr>_Toc67645951</vt:lpwstr>
      </vt:variant>
      <vt:variant>
        <vt:i4>1900592</vt:i4>
      </vt:variant>
      <vt:variant>
        <vt:i4>359</vt:i4>
      </vt:variant>
      <vt:variant>
        <vt:i4>0</vt:i4>
      </vt:variant>
      <vt:variant>
        <vt:i4>5</vt:i4>
      </vt:variant>
      <vt:variant>
        <vt:lpwstr/>
      </vt:variant>
      <vt:variant>
        <vt:lpwstr>_Toc67645950</vt:lpwstr>
      </vt:variant>
      <vt:variant>
        <vt:i4>1310769</vt:i4>
      </vt:variant>
      <vt:variant>
        <vt:i4>353</vt:i4>
      </vt:variant>
      <vt:variant>
        <vt:i4>0</vt:i4>
      </vt:variant>
      <vt:variant>
        <vt:i4>5</vt:i4>
      </vt:variant>
      <vt:variant>
        <vt:lpwstr/>
      </vt:variant>
      <vt:variant>
        <vt:lpwstr>_Toc67645949</vt:lpwstr>
      </vt:variant>
      <vt:variant>
        <vt:i4>1376305</vt:i4>
      </vt:variant>
      <vt:variant>
        <vt:i4>347</vt:i4>
      </vt:variant>
      <vt:variant>
        <vt:i4>0</vt:i4>
      </vt:variant>
      <vt:variant>
        <vt:i4>5</vt:i4>
      </vt:variant>
      <vt:variant>
        <vt:lpwstr/>
      </vt:variant>
      <vt:variant>
        <vt:lpwstr>_Toc67645948</vt:lpwstr>
      </vt:variant>
      <vt:variant>
        <vt:i4>1703985</vt:i4>
      </vt:variant>
      <vt:variant>
        <vt:i4>341</vt:i4>
      </vt:variant>
      <vt:variant>
        <vt:i4>0</vt:i4>
      </vt:variant>
      <vt:variant>
        <vt:i4>5</vt:i4>
      </vt:variant>
      <vt:variant>
        <vt:lpwstr/>
      </vt:variant>
      <vt:variant>
        <vt:lpwstr>_Toc67645947</vt:lpwstr>
      </vt:variant>
      <vt:variant>
        <vt:i4>1769521</vt:i4>
      </vt:variant>
      <vt:variant>
        <vt:i4>335</vt:i4>
      </vt:variant>
      <vt:variant>
        <vt:i4>0</vt:i4>
      </vt:variant>
      <vt:variant>
        <vt:i4>5</vt:i4>
      </vt:variant>
      <vt:variant>
        <vt:lpwstr/>
      </vt:variant>
      <vt:variant>
        <vt:lpwstr>_Toc67645946</vt:lpwstr>
      </vt:variant>
      <vt:variant>
        <vt:i4>1572913</vt:i4>
      </vt:variant>
      <vt:variant>
        <vt:i4>329</vt:i4>
      </vt:variant>
      <vt:variant>
        <vt:i4>0</vt:i4>
      </vt:variant>
      <vt:variant>
        <vt:i4>5</vt:i4>
      </vt:variant>
      <vt:variant>
        <vt:lpwstr/>
      </vt:variant>
      <vt:variant>
        <vt:lpwstr>_Toc67645945</vt:lpwstr>
      </vt:variant>
      <vt:variant>
        <vt:i4>1638449</vt:i4>
      </vt:variant>
      <vt:variant>
        <vt:i4>323</vt:i4>
      </vt:variant>
      <vt:variant>
        <vt:i4>0</vt:i4>
      </vt:variant>
      <vt:variant>
        <vt:i4>5</vt:i4>
      </vt:variant>
      <vt:variant>
        <vt:lpwstr/>
      </vt:variant>
      <vt:variant>
        <vt:lpwstr>_Toc67645944</vt:lpwstr>
      </vt:variant>
      <vt:variant>
        <vt:i4>1966129</vt:i4>
      </vt:variant>
      <vt:variant>
        <vt:i4>317</vt:i4>
      </vt:variant>
      <vt:variant>
        <vt:i4>0</vt:i4>
      </vt:variant>
      <vt:variant>
        <vt:i4>5</vt:i4>
      </vt:variant>
      <vt:variant>
        <vt:lpwstr/>
      </vt:variant>
      <vt:variant>
        <vt:lpwstr>_Toc67645943</vt:lpwstr>
      </vt:variant>
      <vt:variant>
        <vt:i4>2031665</vt:i4>
      </vt:variant>
      <vt:variant>
        <vt:i4>311</vt:i4>
      </vt:variant>
      <vt:variant>
        <vt:i4>0</vt:i4>
      </vt:variant>
      <vt:variant>
        <vt:i4>5</vt:i4>
      </vt:variant>
      <vt:variant>
        <vt:lpwstr/>
      </vt:variant>
      <vt:variant>
        <vt:lpwstr>_Toc67645942</vt:lpwstr>
      </vt:variant>
      <vt:variant>
        <vt:i4>1835057</vt:i4>
      </vt:variant>
      <vt:variant>
        <vt:i4>305</vt:i4>
      </vt:variant>
      <vt:variant>
        <vt:i4>0</vt:i4>
      </vt:variant>
      <vt:variant>
        <vt:i4>5</vt:i4>
      </vt:variant>
      <vt:variant>
        <vt:lpwstr/>
      </vt:variant>
      <vt:variant>
        <vt:lpwstr>_Toc67645941</vt:lpwstr>
      </vt:variant>
      <vt:variant>
        <vt:i4>1900593</vt:i4>
      </vt:variant>
      <vt:variant>
        <vt:i4>299</vt:i4>
      </vt:variant>
      <vt:variant>
        <vt:i4>0</vt:i4>
      </vt:variant>
      <vt:variant>
        <vt:i4>5</vt:i4>
      </vt:variant>
      <vt:variant>
        <vt:lpwstr/>
      </vt:variant>
      <vt:variant>
        <vt:lpwstr>_Toc67645940</vt:lpwstr>
      </vt:variant>
      <vt:variant>
        <vt:i4>1310774</vt:i4>
      </vt:variant>
      <vt:variant>
        <vt:i4>293</vt:i4>
      </vt:variant>
      <vt:variant>
        <vt:i4>0</vt:i4>
      </vt:variant>
      <vt:variant>
        <vt:i4>5</vt:i4>
      </vt:variant>
      <vt:variant>
        <vt:lpwstr/>
      </vt:variant>
      <vt:variant>
        <vt:lpwstr>_Toc67645939</vt:lpwstr>
      </vt:variant>
      <vt:variant>
        <vt:i4>1376310</vt:i4>
      </vt:variant>
      <vt:variant>
        <vt:i4>287</vt:i4>
      </vt:variant>
      <vt:variant>
        <vt:i4>0</vt:i4>
      </vt:variant>
      <vt:variant>
        <vt:i4>5</vt:i4>
      </vt:variant>
      <vt:variant>
        <vt:lpwstr/>
      </vt:variant>
      <vt:variant>
        <vt:lpwstr>_Toc67645938</vt:lpwstr>
      </vt:variant>
      <vt:variant>
        <vt:i4>1703990</vt:i4>
      </vt:variant>
      <vt:variant>
        <vt:i4>281</vt:i4>
      </vt:variant>
      <vt:variant>
        <vt:i4>0</vt:i4>
      </vt:variant>
      <vt:variant>
        <vt:i4>5</vt:i4>
      </vt:variant>
      <vt:variant>
        <vt:lpwstr/>
      </vt:variant>
      <vt:variant>
        <vt:lpwstr>_Toc67645937</vt:lpwstr>
      </vt:variant>
      <vt:variant>
        <vt:i4>1769526</vt:i4>
      </vt:variant>
      <vt:variant>
        <vt:i4>275</vt:i4>
      </vt:variant>
      <vt:variant>
        <vt:i4>0</vt:i4>
      </vt:variant>
      <vt:variant>
        <vt:i4>5</vt:i4>
      </vt:variant>
      <vt:variant>
        <vt:lpwstr/>
      </vt:variant>
      <vt:variant>
        <vt:lpwstr>_Toc67645936</vt:lpwstr>
      </vt:variant>
      <vt:variant>
        <vt:i4>1048628</vt:i4>
      </vt:variant>
      <vt:variant>
        <vt:i4>266</vt:i4>
      </vt:variant>
      <vt:variant>
        <vt:i4>0</vt:i4>
      </vt:variant>
      <vt:variant>
        <vt:i4>5</vt:i4>
      </vt:variant>
      <vt:variant>
        <vt:lpwstr/>
      </vt:variant>
      <vt:variant>
        <vt:lpwstr>_Toc67646024</vt:lpwstr>
      </vt:variant>
      <vt:variant>
        <vt:i4>1507380</vt:i4>
      </vt:variant>
      <vt:variant>
        <vt:i4>260</vt:i4>
      </vt:variant>
      <vt:variant>
        <vt:i4>0</vt:i4>
      </vt:variant>
      <vt:variant>
        <vt:i4>5</vt:i4>
      </vt:variant>
      <vt:variant>
        <vt:lpwstr/>
      </vt:variant>
      <vt:variant>
        <vt:lpwstr>_Toc67646023</vt:lpwstr>
      </vt:variant>
      <vt:variant>
        <vt:i4>1441844</vt:i4>
      </vt:variant>
      <vt:variant>
        <vt:i4>254</vt:i4>
      </vt:variant>
      <vt:variant>
        <vt:i4>0</vt:i4>
      </vt:variant>
      <vt:variant>
        <vt:i4>5</vt:i4>
      </vt:variant>
      <vt:variant>
        <vt:lpwstr/>
      </vt:variant>
      <vt:variant>
        <vt:lpwstr>_Toc67646022</vt:lpwstr>
      </vt:variant>
      <vt:variant>
        <vt:i4>1376308</vt:i4>
      </vt:variant>
      <vt:variant>
        <vt:i4>248</vt:i4>
      </vt:variant>
      <vt:variant>
        <vt:i4>0</vt:i4>
      </vt:variant>
      <vt:variant>
        <vt:i4>5</vt:i4>
      </vt:variant>
      <vt:variant>
        <vt:lpwstr/>
      </vt:variant>
      <vt:variant>
        <vt:lpwstr>_Toc67646021</vt:lpwstr>
      </vt:variant>
      <vt:variant>
        <vt:i4>1310772</vt:i4>
      </vt:variant>
      <vt:variant>
        <vt:i4>242</vt:i4>
      </vt:variant>
      <vt:variant>
        <vt:i4>0</vt:i4>
      </vt:variant>
      <vt:variant>
        <vt:i4>5</vt:i4>
      </vt:variant>
      <vt:variant>
        <vt:lpwstr/>
      </vt:variant>
      <vt:variant>
        <vt:lpwstr>_Toc67646020</vt:lpwstr>
      </vt:variant>
      <vt:variant>
        <vt:i4>1900599</vt:i4>
      </vt:variant>
      <vt:variant>
        <vt:i4>236</vt:i4>
      </vt:variant>
      <vt:variant>
        <vt:i4>0</vt:i4>
      </vt:variant>
      <vt:variant>
        <vt:i4>5</vt:i4>
      </vt:variant>
      <vt:variant>
        <vt:lpwstr/>
      </vt:variant>
      <vt:variant>
        <vt:lpwstr>_Toc67646019</vt:lpwstr>
      </vt:variant>
      <vt:variant>
        <vt:i4>1835063</vt:i4>
      </vt:variant>
      <vt:variant>
        <vt:i4>230</vt:i4>
      </vt:variant>
      <vt:variant>
        <vt:i4>0</vt:i4>
      </vt:variant>
      <vt:variant>
        <vt:i4>5</vt:i4>
      </vt:variant>
      <vt:variant>
        <vt:lpwstr/>
      </vt:variant>
      <vt:variant>
        <vt:lpwstr>_Toc67646018</vt:lpwstr>
      </vt:variant>
      <vt:variant>
        <vt:i4>1245239</vt:i4>
      </vt:variant>
      <vt:variant>
        <vt:i4>224</vt:i4>
      </vt:variant>
      <vt:variant>
        <vt:i4>0</vt:i4>
      </vt:variant>
      <vt:variant>
        <vt:i4>5</vt:i4>
      </vt:variant>
      <vt:variant>
        <vt:lpwstr/>
      </vt:variant>
      <vt:variant>
        <vt:lpwstr>_Toc67646017</vt:lpwstr>
      </vt:variant>
      <vt:variant>
        <vt:i4>1179703</vt:i4>
      </vt:variant>
      <vt:variant>
        <vt:i4>218</vt:i4>
      </vt:variant>
      <vt:variant>
        <vt:i4>0</vt:i4>
      </vt:variant>
      <vt:variant>
        <vt:i4>5</vt:i4>
      </vt:variant>
      <vt:variant>
        <vt:lpwstr/>
      </vt:variant>
      <vt:variant>
        <vt:lpwstr>_Toc67646016</vt:lpwstr>
      </vt:variant>
      <vt:variant>
        <vt:i4>1114167</vt:i4>
      </vt:variant>
      <vt:variant>
        <vt:i4>212</vt:i4>
      </vt:variant>
      <vt:variant>
        <vt:i4>0</vt:i4>
      </vt:variant>
      <vt:variant>
        <vt:i4>5</vt:i4>
      </vt:variant>
      <vt:variant>
        <vt:lpwstr/>
      </vt:variant>
      <vt:variant>
        <vt:lpwstr>_Toc67646015</vt:lpwstr>
      </vt:variant>
      <vt:variant>
        <vt:i4>1048631</vt:i4>
      </vt:variant>
      <vt:variant>
        <vt:i4>206</vt:i4>
      </vt:variant>
      <vt:variant>
        <vt:i4>0</vt:i4>
      </vt:variant>
      <vt:variant>
        <vt:i4>5</vt:i4>
      </vt:variant>
      <vt:variant>
        <vt:lpwstr/>
      </vt:variant>
      <vt:variant>
        <vt:lpwstr>_Toc67646014</vt:lpwstr>
      </vt:variant>
      <vt:variant>
        <vt:i4>1507383</vt:i4>
      </vt:variant>
      <vt:variant>
        <vt:i4>200</vt:i4>
      </vt:variant>
      <vt:variant>
        <vt:i4>0</vt:i4>
      </vt:variant>
      <vt:variant>
        <vt:i4>5</vt:i4>
      </vt:variant>
      <vt:variant>
        <vt:lpwstr/>
      </vt:variant>
      <vt:variant>
        <vt:lpwstr>_Toc67646013</vt:lpwstr>
      </vt:variant>
      <vt:variant>
        <vt:i4>1441847</vt:i4>
      </vt:variant>
      <vt:variant>
        <vt:i4>194</vt:i4>
      </vt:variant>
      <vt:variant>
        <vt:i4>0</vt:i4>
      </vt:variant>
      <vt:variant>
        <vt:i4>5</vt:i4>
      </vt:variant>
      <vt:variant>
        <vt:lpwstr/>
      </vt:variant>
      <vt:variant>
        <vt:lpwstr>_Toc67646012</vt:lpwstr>
      </vt:variant>
      <vt:variant>
        <vt:i4>1376311</vt:i4>
      </vt:variant>
      <vt:variant>
        <vt:i4>188</vt:i4>
      </vt:variant>
      <vt:variant>
        <vt:i4>0</vt:i4>
      </vt:variant>
      <vt:variant>
        <vt:i4>5</vt:i4>
      </vt:variant>
      <vt:variant>
        <vt:lpwstr/>
      </vt:variant>
      <vt:variant>
        <vt:lpwstr>_Toc67646011</vt:lpwstr>
      </vt:variant>
      <vt:variant>
        <vt:i4>1310775</vt:i4>
      </vt:variant>
      <vt:variant>
        <vt:i4>182</vt:i4>
      </vt:variant>
      <vt:variant>
        <vt:i4>0</vt:i4>
      </vt:variant>
      <vt:variant>
        <vt:i4>5</vt:i4>
      </vt:variant>
      <vt:variant>
        <vt:lpwstr/>
      </vt:variant>
      <vt:variant>
        <vt:lpwstr>_Toc67646010</vt:lpwstr>
      </vt:variant>
      <vt:variant>
        <vt:i4>1900598</vt:i4>
      </vt:variant>
      <vt:variant>
        <vt:i4>176</vt:i4>
      </vt:variant>
      <vt:variant>
        <vt:i4>0</vt:i4>
      </vt:variant>
      <vt:variant>
        <vt:i4>5</vt:i4>
      </vt:variant>
      <vt:variant>
        <vt:lpwstr/>
      </vt:variant>
      <vt:variant>
        <vt:lpwstr>_Toc67646009</vt:lpwstr>
      </vt:variant>
      <vt:variant>
        <vt:i4>1835062</vt:i4>
      </vt:variant>
      <vt:variant>
        <vt:i4>170</vt:i4>
      </vt:variant>
      <vt:variant>
        <vt:i4>0</vt:i4>
      </vt:variant>
      <vt:variant>
        <vt:i4>5</vt:i4>
      </vt:variant>
      <vt:variant>
        <vt:lpwstr/>
      </vt:variant>
      <vt:variant>
        <vt:lpwstr>_Toc67646008</vt:lpwstr>
      </vt:variant>
      <vt:variant>
        <vt:i4>1245238</vt:i4>
      </vt:variant>
      <vt:variant>
        <vt:i4>164</vt:i4>
      </vt:variant>
      <vt:variant>
        <vt:i4>0</vt:i4>
      </vt:variant>
      <vt:variant>
        <vt:i4>5</vt:i4>
      </vt:variant>
      <vt:variant>
        <vt:lpwstr/>
      </vt:variant>
      <vt:variant>
        <vt:lpwstr>_Toc67646007</vt:lpwstr>
      </vt:variant>
      <vt:variant>
        <vt:i4>1179702</vt:i4>
      </vt:variant>
      <vt:variant>
        <vt:i4>158</vt:i4>
      </vt:variant>
      <vt:variant>
        <vt:i4>0</vt:i4>
      </vt:variant>
      <vt:variant>
        <vt:i4>5</vt:i4>
      </vt:variant>
      <vt:variant>
        <vt:lpwstr/>
      </vt:variant>
      <vt:variant>
        <vt:lpwstr>_Toc67646006</vt:lpwstr>
      </vt:variant>
      <vt:variant>
        <vt:i4>1114166</vt:i4>
      </vt:variant>
      <vt:variant>
        <vt:i4>152</vt:i4>
      </vt:variant>
      <vt:variant>
        <vt:i4>0</vt:i4>
      </vt:variant>
      <vt:variant>
        <vt:i4>5</vt:i4>
      </vt:variant>
      <vt:variant>
        <vt:lpwstr/>
      </vt:variant>
      <vt:variant>
        <vt:lpwstr>_Toc67646005</vt:lpwstr>
      </vt:variant>
      <vt:variant>
        <vt:i4>1048630</vt:i4>
      </vt:variant>
      <vt:variant>
        <vt:i4>146</vt:i4>
      </vt:variant>
      <vt:variant>
        <vt:i4>0</vt:i4>
      </vt:variant>
      <vt:variant>
        <vt:i4>5</vt:i4>
      </vt:variant>
      <vt:variant>
        <vt:lpwstr/>
      </vt:variant>
      <vt:variant>
        <vt:lpwstr>_Toc67646004</vt:lpwstr>
      </vt:variant>
      <vt:variant>
        <vt:i4>1507382</vt:i4>
      </vt:variant>
      <vt:variant>
        <vt:i4>140</vt:i4>
      </vt:variant>
      <vt:variant>
        <vt:i4>0</vt:i4>
      </vt:variant>
      <vt:variant>
        <vt:i4>5</vt:i4>
      </vt:variant>
      <vt:variant>
        <vt:lpwstr/>
      </vt:variant>
      <vt:variant>
        <vt:lpwstr>_Toc67646003</vt:lpwstr>
      </vt:variant>
      <vt:variant>
        <vt:i4>1441846</vt:i4>
      </vt:variant>
      <vt:variant>
        <vt:i4>134</vt:i4>
      </vt:variant>
      <vt:variant>
        <vt:i4>0</vt:i4>
      </vt:variant>
      <vt:variant>
        <vt:i4>5</vt:i4>
      </vt:variant>
      <vt:variant>
        <vt:lpwstr/>
      </vt:variant>
      <vt:variant>
        <vt:lpwstr>_Toc67646002</vt:lpwstr>
      </vt:variant>
      <vt:variant>
        <vt:i4>1376310</vt:i4>
      </vt:variant>
      <vt:variant>
        <vt:i4>128</vt:i4>
      </vt:variant>
      <vt:variant>
        <vt:i4>0</vt:i4>
      </vt:variant>
      <vt:variant>
        <vt:i4>5</vt:i4>
      </vt:variant>
      <vt:variant>
        <vt:lpwstr/>
      </vt:variant>
      <vt:variant>
        <vt:lpwstr>_Toc67646001</vt:lpwstr>
      </vt:variant>
      <vt:variant>
        <vt:i4>1310774</vt:i4>
      </vt:variant>
      <vt:variant>
        <vt:i4>122</vt:i4>
      </vt:variant>
      <vt:variant>
        <vt:i4>0</vt:i4>
      </vt:variant>
      <vt:variant>
        <vt:i4>5</vt:i4>
      </vt:variant>
      <vt:variant>
        <vt:lpwstr/>
      </vt:variant>
      <vt:variant>
        <vt:lpwstr>_Toc67646000</vt:lpwstr>
      </vt:variant>
      <vt:variant>
        <vt:i4>1310780</vt:i4>
      </vt:variant>
      <vt:variant>
        <vt:i4>116</vt:i4>
      </vt:variant>
      <vt:variant>
        <vt:i4>0</vt:i4>
      </vt:variant>
      <vt:variant>
        <vt:i4>5</vt:i4>
      </vt:variant>
      <vt:variant>
        <vt:lpwstr/>
      </vt:variant>
      <vt:variant>
        <vt:lpwstr>_Toc67645999</vt:lpwstr>
      </vt:variant>
      <vt:variant>
        <vt:i4>1376316</vt:i4>
      </vt:variant>
      <vt:variant>
        <vt:i4>110</vt:i4>
      </vt:variant>
      <vt:variant>
        <vt:i4>0</vt:i4>
      </vt:variant>
      <vt:variant>
        <vt:i4>5</vt:i4>
      </vt:variant>
      <vt:variant>
        <vt:lpwstr/>
      </vt:variant>
      <vt:variant>
        <vt:lpwstr>_Toc67645998</vt:lpwstr>
      </vt:variant>
      <vt:variant>
        <vt:i4>1703996</vt:i4>
      </vt:variant>
      <vt:variant>
        <vt:i4>104</vt:i4>
      </vt:variant>
      <vt:variant>
        <vt:i4>0</vt:i4>
      </vt:variant>
      <vt:variant>
        <vt:i4>5</vt:i4>
      </vt:variant>
      <vt:variant>
        <vt:lpwstr/>
      </vt:variant>
      <vt:variant>
        <vt:lpwstr>_Toc67645997</vt:lpwstr>
      </vt:variant>
      <vt:variant>
        <vt:i4>1769532</vt:i4>
      </vt:variant>
      <vt:variant>
        <vt:i4>98</vt:i4>
      </vt:variant>
      <vt:variant>
        <vt:i4>0</vt:i4>
      </vt:variant>
      <vt:variant>
        <vt:i4>5</vt:i4>
      </vt:variant>
      <vt:variant>
        <vt:lpwstr/>
      </vt:variant>
      <vt:variant>
        <vt:lpwstr>_Toc67645996</vt:lpwstr>
      </vt:variant>
      <vt:variant>
        <vt:i4>1572924</vt:i4>
      </vt:variant>
      <vt:variant>
        <vt:i4>92</vt:i4>
      </vt:variant>
      <vt:variant>
        <vt:i4>0</vt:i4>
      </vt:variant>
      <vt:variant>
        <vt:i4>5</vt:i4>
      </vt:variant>
      <vt:variant>
        <vt:lpwstr/>
      </vt:variant>
      <vt:variant>
        <vt:lpwstr>_Toc67645995</vt:lpwstr>
      </vt:variant>
      <vt:variant>
        <vt:i4>1638460</vt:i4>
      </vt:variant>
      <vt:variant>
        <vt:i4>86</vt:i4>
      </vt:variant>
      <vt:variant>
        <vt:i4>0</vt:i4>
      </vt:variant>
      <vt:variant>
        <vt:i4>5</vt:i4>
      </vt:variant>
      <vt:variant>
        <vt:lpwstr/>
      </vt:variant>
      <vt:variant>
        <vt:lpwstr>_Toc67645994</vt:lpwstr>
      </vt:variant>
      <vt:variant>
        <vt:i4>1966140</vt:i4>
      </vt:variant>
      <vt:variant>
        <vt:i4>80</vt:i4>
      </vt:variant>
      <vt:variant>
        <vt:i4>0</vt:i4>
      </vt:variant>
      <vt:variant>
        <vt:i4>5</vt:i4>
      </vt:variant>
      <vt:variant>
        <vt:lpwstr/>
      </vt:variant>
      <vt:variant>
        <vt:lpwstr>_Toc67645993</vt:lpwstr>
      </vt:variant>
      <vt:variant>
        <vt:i4>2031676</vt:i4>
      </vt:variant>
      <vt:variant>
        <vt:i4>74</vt:i4>
      </vt:variant>
      <vt:variant>
        <vt:i4>0</vt:i4>
      </vt:variant>
      <vt:variant>
        <vt:i4>5</vt:i4>
      </vt:variant>
      <vt:variant>
        <vt:lpwstr/>
      </vt:variant>
      <vt:variant>
        <vt:lpwstr>_Toc67645992</vt:lpwstr>
      </vt:variant>
      <vt:variant>
        <vt:i4>1835068</vt:i4>
      </vt:variant>
      <vt:variant>
        <vt:i4>68</vt:i4>
      </vt:variant>
      <vt:variant>
        <vt:i4>0</vt:i4>
      </vt:variant>
      <vt:variant>
        <vt:i4>5</vt:i4>
      </vt:variant>
      <vt:variant>
        <vt:lpwstr/>
      </vt:variant>
      <vt:variant>
        <vt:lpwstr>_Toc67645991</vt:lpwstr>
      </vt:variant>
      <vt:variant>
        <vt:i4>1900604</vt:i4>
      </vt:variant>
      <vt:variant>
        <vt:i4>62</vt:i4>
      </vt:variant>
      <vt:variant>
        <vt:i4>0</vt:i4>
      </vt:variant>
      <vt:variant>
        <vt:i4>5</vt:i4>
      </vt:variant>
      <vt:variant>
        <vt:lpwstr/>
      </vt:variant>
      <vt:variant>
        <vt:lpwstr>_Toc67645990</vt:lpwstr>
      </vt:variant>
      <vt:variant>
        <vt:i4>1310781</vt:i4>
      </vt:variant>
      <vt:variant>
        <vt:i4>56</vt:i4>
      </vt:variant>
      <vt:variant>
        <vt:i4>0</vt:i4>
      </vt:variant>
      <vt:variant>
        <vt:i4>5</vt:i4>
      </vt:variant>
      <vt:variant>
        <vt:lpwstr/>
      </vt:variant>
      <vt:variant>
        <vt:lpwstr>_Toc67645989</vt:lpwstr>
      </vt:variant>
      <vt:variant>
        <vt:i4>1376317</vt:i4>
      </vt:variant>
      <vt:variant>
        <vt:i4>50</vt:i4>
      </vt:variant>
      <vt:variant>
        <vt:i4>0</vt:i4>
      </vt:variant>
      <vt:variant>
        <vt:i4>5</vt:i4>
      </vt:variant>
      <vt:variant>
        <vt:lpwstr/>
      </vt:variant>
      <vt:variant>
        <vt:lpwstr>_Toc67645988</vt:lpwstr>
      </vt:variant>
      <vt:variant>
        <vt:i4>1703997</vt:i4>
      </vt:variant>
      <vt:variant>
        <vt:i4>44</vt:i4>
      </vt:variant>
      <vt:variant>
        <vt:i4>0</vt:i4>
      </vt:variant>
      <vt:variant>
        <vt:i4>5</vt:i4>
      </vt:variant>
      <vt:variant>
        <vt:lpwstr/>
      </vt:variant>
      <vt:variant>
        <vt:lpwstr>_Toc67645987</vt:lpwstr>
      </vt:variant>
      <vt:variant>
        <vt:i4>1769533</vt:i4>
      </vt:variant>
      <vt:variant>
        <vt:i4>38</vt:i4>
      </vt:variant>
      <vt:variant>
        <vt:i4>0</vt:i4>
      </vt:variant>
      <vt:variant>
        <vt:i4>5</vt:i4>
      </vt:variant>
      <vt:variant>
        <vt:lpwstr/>
      </vt:variant>
      <vt:variant>
        <vt:lpwstr>_Toc67645986</vt:lpwstr>
      </vt:variant>
      <vt:variant>
        <vt:i4>1572925</vt:i4>
      </vt:variant>
      <vt:variant>
        <vt:i4>32</vt:i4>
      </vt:variant>
      <vt:variant>
        <vt:i4>0</vt:i4>
      </vt:variant>
      <vt:variant>
        <vt:i4>5</vt:i4>
      </vt:variant>
      <vt:variant>
        <vt:lpwstr/>
      </vt:variant>
      <vt:variant>
        <vt:lpwstr>_Toc67645985</vt:lpwstr>
      </vt:variant>
      <vt:variant>
        <vt:i4>1638461</vt:i4>
      </vt:variant>
      <vt:variant>
        <vt:i4>26</vt:i4>
      </vt:variant>
      <vt:variant>
        <vt:i4>0</vt:i4>
      </vt:variant>
      <vt:variant>
        <vt:i4>5</vt:i4>
      </vt:variant>
      <vt:variant>
        <vt:lpwstr/>
      </vt:variant>
      <vt:variant>
        <vt:lpwstr>_Toc67645984</vt:lpwstr>
      </vt:variant>
      <vt:variant>
        <vt:i4>1966141</vt:i4>
      </vt:variant>
      <vt:variant>
        <vt:i4>20</vt:i4>
      </vt:variant>
      <vt:variant>
        <vt:i4>0</vt:i4>
      </vt:variant>
      <vt:variant>
        <vt:i4>5</vt:i4>
      </vt:variant>
      <vt:variant>
        <vt:lpwstr/>
      </vt:variant>
      <vt:variant>
        <vt:lpwstr>_Toc67645983</vt:lpwstr>
      </vt:variant>
      <vt:variant>
        <vt:i4>2031677</vt:i4>
      </vt:variant>
      <vt:variant>
        <vt:i4>14</vt:i4>
      </vt:variant>
      <vt:variant>
        <vt:i4>0</vt:i4>
      </vt:variant>
      <vt:variant>
        <vt:i4>5</vt:i4>
      </vt:variant>
      <vt:variant>
        <vt:lpwstr/>
      </vt:variant>
      <vt:variant>
        <vt:lpwstr>_Toc67645982</vt:lpwstr>
      </vt:variant>
      <vt:variant>
        <vt:i4>3735563</vt:i4>
      </vt:variant>
      <vt:variant>
        <vt:i4>8</vt:i4>
      </vt:variant>
      <vt:variant>
        <vt:i4>0</vt:i4>
      </vt:variant>
      <vt:variant>
        <vt:i4>5</vt:i4>
      </vt:variant>
      <vt:variant>
        <vt:lpwstr/>
      </vt:variant>
      <vt:variant>
        <vt:lpwstr>_LINKS_TO_GITHUB</vt:lpwstr>
      </vt:variant>
      <vt:variant>
        <vt:i4>3801112</vt:i4>
      </vt:variant>
      <vt:variant>
        <vt:i4>2</vt:i4>
      </vt:variant>
      <vt:variant>
        <vt:i4>0</vt:i4>
      </vt:variant>
      <vt:variant>
        <vt:i4>5</vt:i4>
      </vt:variant>
      <vt:variant>
        <vt:lpwstr/>
      </vt:variant>
      <vt:variant>
        <vt:lpwstr>_TABLE_OF_FIGURES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Cradle-Care                                  Baby Monitor</dc:title>
  <dc:subject>IoT Year 1 Minor Project</dc:subject>
  <dc:creator>Rhys Gilmartin                                   Leigh McGuinness                                     Stephen Meehan                                 Abdul Rahman Saif Al Adhubi</dc:creator>
  <cp:keywords/>
  <dc:description/>
  <cp:lastModifiedBy>Leigh Mc Guinness</cp:lastModifiedBy>
  <cp:revision>5</cp:revision>
  <dcterms:created xsi:type="dcterms:W3CDTF">2021-03-26T12:52:00Z</dcterms:created>
  <dcterms:modified xsi:type="dcterms:W3CDTF">2021-05-05T15:45:00Z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id="cnlhtkkJ"/&gt;&lt;style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y fmtid="{D5CDD505-2E9C-101B-9397-08002B2CF9AE}" pid="4" name="ContentTypeId">
    <vt:lpwstr>0x0101001215FCA73FD45349AC6028CA5136A323</vt:lpwstr>
  </property>
</Properties>
</file>