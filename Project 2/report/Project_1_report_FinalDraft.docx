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15842090" w:displacedByCustomXml="next"/>
    <w:sdt>
      <w:sdtPr>
        <w:id w:val="1874643219"/>
        <w:docPartObj>
          <w:docPartGallery w:val="Cover Pages"/>
          <w:docPartUnique/>
        </w:docPartObj>
      </w:sdtPr>
      <w:sdtEndPr>
        <w:rPr>
          <w:noProof/>
        </w:rPr>
      </w:sdtEndPr>
      <w:sdtContent>
        <w:p w14:paraId="6FEDBACB" w14:textId="1430798D" w:rsidR="005151D3" w:rsidRDefault="005151D3">
          <w:r>
            <w:rPr>
              <w:noProof/>
            </w:rPr>
            <mc:AlternateContent>
              <mc:Choice Requires="wpg">
                <w:drawing>
                  <wp:anchor distT="0" distB="0" distL="114300" distR="114300" simplePos="0" relativeHeight="251658240" behindDoc="0" locked="0" layoutInCell="1" allowOverlap="1" wp14:anchorId="112EFA84" wp14:editId="709D7A74">
                    <wp:simplePos x="0" y="0"/>
                    <wp:positionH relativeFrom="page">
                      <wp:posOffset>3011214</wp:posOffset>
                    </wp:positionH>
                    <wp:positionV relativeFrom="page">
                      <wp:posOffset>0</wp:posOffset>
                    </wp:positionV>
                    <wp:extent cx="4642925" cy="10058400"/>
                    <wp:effectExtent l="0" t="0" r="5715" b="0"/>
                    <wp:wrapNone/>
                    <wp:docPr id="453" name="Group 453"/>
                    <wp:cNvGraphicFramePr/>
                    <a:graphic xmlns:a="http://schemas.openxmlformats.org/drawingml/2006/main">
                      <a:graphicData uri="http://schemas.microsoft.com/office/word/2010/wordprocessingGroup">
                        <wpg:wgp>
                          <wpg:cNvGrpSpPr/>
                          <wpg:grpSpPr>
                            <a:xfrm>
                              <a:off x="0" y="0"/>
                              <a:ext cx="4642925" cy="10058400"/>
                              <a:chOff x="-1529255" y="0"/>
                              <a:chExt cx="4642925"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2">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1-03-25T00:00:00Z">
                                      <w:dateFormat w:val="yyyy"/>
                                      <w:lid w:val="en-US"/>
                                      <w:storeMappedDataAs w:val="dateTime"/>
                                      <w:calendar w:val="gregorian"/>
                                    </w:date>
                                  </w:sdtPr>
                                  <w:sdtContent>
                                    <w:p w14:paraId="1EAA408C" w14:textId="641AE297" w:rsidR="00F334EA" w:rsidRDefault="00F334EA">
                                      <w:pPr>
                                        <w:pStyle w:val="NoSpacing"/>
                                        <w:rPr>
                                          <w:color w:val="FFFFFF" w:themeColor="background1"/>
                                          <w:sz w:val="96"/>
                                          <w:szCs w:val="96"/>
                                        </w:rPr>
                                      </w:pPr>
                                      <w:r>
                                        <w:rPr>
                                          <w:color w:val="FFFFFF" w:themeColor="background1"/>
                                          <w:sz w:val="96"/>
                                          <w:szCs w:val="96"/>
                                        </w:rPr>
                                        <w:t>2021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1529255" y="6619437"/>
                                <a:ext cx="4529667"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Verdana" w:hAnsi="Verdana"/>
                                      <w:color w:val="7030A0"/>
                                      <w:sz w:val="28"/>
                                      <w:szCs w:val="28"/>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047AFEC0" w14:textId="435A7C3F" w:rsidR="00F334EA" w:rsidRPr="0082074A" w:rsidRDefault="00F334EA" w:rsidP="0082074A">
                                      <w:pPr>
                                        <w:pStyle w:val="NoSpacing"/>
                                        <w:spacing w:line="360" w:lineRule="auto"/>
                                        <w:jc w:val="right"/>
                                        <w:rPr>
                                          <w:rFonts w:ascii="Verdana" w:hAnsi="Verdana"/>
                                          <w:color w:val="7030A0"/>
                                          <w:sz w:val="28"/>
                                          <w:szCs w:val="28"/>
                                        </w:rPr>
                                      </w:pPr>
                                      <w:r>
                                        <w:rPr>
                                          <w:rFonts w:ascii="Verdana" w:hAnsi="Verdana"/>
                                          <w:color w:val="7030A0"/>
                                          <w:sz w:val="28"/>
                                          <w:szCs w:val="28"/>
                                        </w:rPr>
                                        <w:t>Rhys Gilmartin                                   Leigh McGuinness                                     Stephen Meehan                                 Abdul Rahman Saif Al Adhubi</w:t>
                                      </w:r>
                                    </w:p>
                                  </w:sdtContent>
                                </w:sdt>
                                <w:p w14:paraId="7D8BAE97" w14:textId="6D4531DD" w:rsidR="00F334EA" w:rsidRDefault="00F334EA">
                                  <w:pPr>
                                    <w:pStyle w:val="NoSpacing"/>
                                    <w:spacing w:line="360" w:lineRule="auto"/>
                                    <w:rPr>
                                      <w:color w:val="FFFFFF" w:themeColor="background1"/>
                                    </w:rPr>
                                  </w:pPr>
                                </w:p>
                                <w:p w14:paraId="72B5C273" w14:textId="015D43B3" w:rsidR="00F334EA" w:rsidRDefault="00F334EA">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112EFA84" id="Group 453" o:spid="_x0000_s1026" style="position:absolute;margin-left:237.1pt;margin-top:0;width:365.6pt;height:11in;z-index:251658240;mso-height-percent:1000;mso-position-horizontal-relative:page;mso-position-vertical-relative:page;mso-height-percent:1000" coordorigin="-15292" coordsize="4642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" fillcolor="#a8d08d [1945]" stroked="f" strokecolor="white" strokeweight="1pt">
                      <v:fill r:id="rId12"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" fillcolor="#f4b083 [1941]"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1-03-25T00:00:00Z">
                                <w:dateFormat w:val="yyyy"/>
                                <w:lid w:val="en-US"/>
                                <w:storeMappedDataAs w:val="dateTime"/>
                                <w:calendar w:val="gregorian"/>
                              </w:date>
                            </w:sdtPr>
                            <w:sdtContent>
                              <w:p w14:paraId="1EAA408C" w14:textId="641AE297" w:rsidR="00F334EA" w:rsidRDefault="00F334EA">
                                <w:pPr>
                                  <w:pStyle w:val="NoSpacing"/>
                                  <w:rPr>
                                    <w:color w:val="FFFFFF" w:themeColor="background1"/>
                                    <w:sz w:val="96"/>
                                    <w:szCs w:val="96"/>
                                  </w:rPr>
                                </w:pPr>
                                <w:r>
                                  <w:rPr>
                                    <w:color w:val="FFFFFF" w:themeColor="background1"/>
                                    <w:sz w:val="96"/>
                                    <w:szCs w:val="96"/>
                                  </w:rPr>
                                  <w:t>2021</w:t>
                                </w:r>
                              </w:p>
                            </w:sdtContent>
                          </w:sdt>
                        </w:txbxContent>
                      </v:textbox>
                    </v:rect>
                    <v:rect id="Rectangle 9" o:spid="_x0000_s1030" style="position:absolute;left:-15292;top:66194;width:45296;height:283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rFonts w:ascii="Verdana" w:hAnsi="Verdana"/>
                                <w:color w:val="7030A0"/>
                                <w:sz w:val="28"/>
                                <w:szCs w:val="28"/>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047AFEC0" w14:textId="435A7C3F" w:rsidR="00F334EA" w:rsidRPr="0082074A" w:rsidRDefault="00F334EA" w:rsidP="0082074A">
                                <w:pPr>
                                  <w:pStyle w:val="NoSpacing"/>
                                  <w:spacing w:line="360" w:lineRule="auto"/>
                                  <w:jc w:val="right"/>
                                  <w:rPr>
                                    <w:rFonts w:ascii="Verdana" w:hAnsi="Verdana"/>
                                    <w:color w:val="7030A0"/>
                                    <w:sz w:val="28"/>
                                    <w:szCs w:val="28"/>
                                  </w:rPr>
                                </w:pPr>
                                <w:r>
                                  <w:rPr>
                                    <w:rFonts w:ascii="Verdana" w:hAnsi="Verdana"/>
                                    <w:color w:val="7030A0"/>
                                    <w:sz w:val="28"/>
                                    <w:szCs w:val="28"/>
                                  </w:rPr>
                                  <w:t>Rhys Gilmartin                                   Leigh McGuinness                                     Stephen Meehan                                 Abdul Rahman Saif Al Adhubi</w:t>
                                </w:r>
                              </w:p>
                            </w:sdtContent>
                          </w:sdt>
                          <w:p w14:paraId="7D8BAE97" w14:textId="6D4531DD" w:rsidR="00F334EA" w:rsidRDefault="00F334EA">
                            <w:pPr>
                              <w:pStyle w:val="NoSpacing"/>
                              <w:spacing w:line="360" w:lineRule="auto"/>
                              <w:rPr>
                                <w:color w:val="FFFFFF" w:themeColor="background1"/>
                              </w:rPr>
                            </w:pPr>
                          </w:p>
                          <w:p w14:paraId="72B5C273" w14:textId="015D43B3" w:rsidR="00F334EA" w:rsidRDefault="00F334EA">
                            <w:pPr>
                              <w:pStyle w:val="NoSpacing"/>
                              <w:spacing w:line="360" w:lineRule="auto"/>
                              <w:rPr>
                                <w:color w:val="FFFFFF" w:themeColor="background1"/>
                              </w:rPr>
                            </w:pPr>
                          </w:p>
                        </w:txbxContent>
                      </v:textbox>
                    </v:rect>
                    <w10:wrap anchorx="page" anchory="page"/>
                  </v:group>
                </w:pict>
              </mc:Fallback>
            </mc:AlternateContent>
          </w:r>
        </w:p>
        <w:p w14:paraId="51FEE358" w14:textId="786B75C8" w:rsidR="00C50DDA" w:rsidRDefault="007A5AF3" w:rsidP="009C49E0">
          <w:pPr>
            <w:rPr>
              <w:noProof/>
            </w:rPr>
          </w:pPr>
          <w:r>
            <w:rPr>
              <w:noProof/>
            </w:rPr>
            <mc:AlternateContent>
              <mc:Choice Requires="wps">
                <w:drawing>
                  <wp:anchor distT="0" distB="0" distL="114300" distR="114300" simplePos="0" relativeHeight="251658243" behindDoc="0" locked="0" layoutInCell="0" allowOverlap="1" wp14:anchorId="78FF7962" wp14:editId="646FA668">
                    <wp:simplePos x="0" y="0"/>
                    <wp:positionH relativeFrom="margin">
                      <wp:posOffset>-339725</wp:posOffset>
                    </wp:positionH>
                    <wp:positionV relativeFrom="page">
                      <wp:posOffset>3276600</wp:posOffset>
                    </wp:positionV>
                    <wp:extent cx="6970395" cy="1957070"/>
                    <wp:effectExtent l="0" t="0" r="0" b="508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1957070"/>
                            </a:xfrm>
                            <a:prstGeom prst="rect">
                              <a:avLst/>
                            </a:prstGeom>
                            <a:noFill/>
                            <a:ln w="3175">
                              <a:no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41F1AFB0" w14:textId="5F894886" w:rsidR="00F334EA" w:rsidRDefault="00F334EA">
                                    <w:pPr>
                                      <w:pStyle w:val="NoSpacing"/>
                                      <w:jc w:val="right"/>
                                      <w:rPr>
                                        <w:color w:val="FFFFFF" w:themeColor="background1"/>
                                        <w:sz w:val="72"/>
                                        <w:szCs w:val="72"/>
                                      </w:rPr>
                                    </w:pPr>
                                    <w:r>
                                      <w:rPr>
                                        <w:color w:val="FFFFFF" w:themeColor="background1"/>
                                        <w:sz w:val="72"/>
                                        <w:szCs w:val="72"/>
                                      </w:rPr>
                                      <w:t>Cradle-Care                                  Baby Monitor</w:t>
                                    </w:r>
                                  </w:p>
                                </w:sdtContent>
                              </w:sdt>
                            </w:txbxContent>
                          </wps:txbx>
                          <wps:bodyPr rot="0" vert="horz" wrap="square" lIns="182880" tIns="45720" rIns="182880" bIns="45720" anchor="ctr" anchorCtr="0" upright="1">
                            <a:noAutofit/>
                          </wps:bodyPr>
                        </wps:wsp>
                      </a:graphicData>
                    </a:graphic>
                    <wp14:sizeRelH relativeFrom="page">
                      <wp14:pctWidth>90000</wp14:pctWidth>
                    </wp14:sizeRelH>
                    <wp14:sizeRelV relativeFrom="page">
                      <wp14:pctHeight>0</wp14:pctHeight>
                    </wp14:sizeRelV>
                  </wp:anchor>
                </w:drawing>
              </mc:Choice>
              <mc:Fallback>
                <w:pict>
                  <v:rect w14:anchorId="78FF7962" id="Rectangle 16" o:spid="_x0000_s1031" style="position:absolute;margin-left:-26.75pt;margin-top:258pt;width:548.85pt;height:154.1pt;z-index:251658243;visibility:visible;mso-wrap-style:square;mso-width-percent:900;mso-height-percent:0;mso-wrap-distance-left:9pt;mso-wrap-distance-top:0;mso-wrap-distance-right:9pt;mso-wrap-distance-bottom:0;mso-position-horizontal:absolute;mso-position-horizontal-relative:margin;mso-position-vertical:absolute;mso-position-vertical-relative:page;mso-width-percent:9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" o:allowincell="f" filled="f" stroked="f" strokeweight=".25pt">
                    <v:textbox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41F1AFB0" w14:textId="5F894886" w:rsidR="00F334EA" w:rsidRDefault="00F334EA">
                              <w:pPr>
                                <w:pStyle w:val="NoSpacing"/>
                                <w:jc w:val="right"/>
                                <w:rPr>
                                  <w:color w:val="FFFFFF" w:themeColor="background1"/>
                                  <w:sz w:val="72"/>
                                  <w:szCs w:val="72"/>
                                </w:rPr>
                              </w:pPr>
                              <w:r>
                                <w:rPr>
                                  <w:color w:val="FFFFFF" w:themeColor="background1"/>
                                  <w:sz w:val="72"/>
                                  <w:szCs w:val="72"/>
                                </w:rPr>
                                <w:t>Cradle-Care                                  Baby Monitor</w:t>
                              </w:r>
                            </w:p>
                          </w:sdtContent>
                        </w:sdt>
                      </w:txbxContent>
                    </v:textbox>
                    <w10:wrap anchorx="margin" anchory="page"/>
                  </v:rect>
                </w:pict>
              </mc:Fallback>
            </mc:AlternateContent>
          </w:r>
          <w:r>
            <w:rPr>
              <w:noProof/>
            </w:rPr>
            <mc:AlternateContent>
              <mc:Choice Requires="wps">
                <w:drawing>
                  <wp:anchor distT="0" distB="0" distL="114300" distR="114300" simplePos="0" relativeHeight="251658241" behindDoc="0" locked="0" layoutInCell="1" allowOverlap="1" wp14:anchorId="61C831FE" wp14:editId="2A4FBDC6">
                    <wp:simplePos x="0" y="0"/>
                    <wp:positionH relativeFrom="column">
                      <wp:posOffset>-257175</wp:posOffset>
                    </wp:positionH>
                    <wp:positionV relativeFrom="paragraph">
                      <wp:posOffset>2275840</wp:posOffset>
                    </wp:positionV>
                    <wp:extent cx="6810375" cy="3781425"/>
                    <wp:effectExtent l="0" t="0" r="0" b="0"/>
                    <wp:wrapNone/>
                    <wp:docPr id="450" name="Text Box 450"/>
                    <wp:cNvGraphicFramePr/>
                    <a:graphic xmlns:a="http://schemas.openxmlformats.org/drawingml/2006/main">
                      <a:graphicData uri="http://schemas.microsoft.com/office/word/2010/wordprocessingShape">
                        <wps:wsp>
                          <wps:cNvSpPr txBox="1"/>
                          <wps:spPr>
                            <a:xfrm>
                              <a:off x="0" y="0"/>
                              <a:ext cx="6810375" cy="3781425"/>
                            </a:xfrm>
                            <a:prstGeom prst="rect">
                              <a:avLst/>
                            </a:prstGeom>
                            <a:noFill/>
                            <a:ln w="6350">
                              <a:noFill/>
                            </a:ln>
                          </wps:spPr>
                          <wps:txbx>
                            <w:txbxContent>
                              <w:p w14:paraId="2FE65FD5" w14:textId="0C4A3D94" w:rsidR="00F334EA" w:rsidRDefault="00F334EA">
                                <w:r w:rsidRPr="007A5AF3">
                                  <w:rPr>
                                    <w:noProof/>
                                  </w:rPr>
                                  <w:drawing>
                                    <wp:inline distT="0" distB="0" distL="0" distR="0" wp14:anchorId="17291363" wp14:editId="257A8781">
                                      <wp:extent cx="6638813" cy="3733800"/>
                                      <wp:effectExtent l="0" t="0" r="0" b="0"/>
                                      <wp:docPr id="43" name="Picture 4">
                                        <a:extLst xmlns:a="http://schemas.openxmlformats.org/drawingml/2006/main">
                                          <a:ext uri="{FF2B5EF4-FFF2-40B4-BE49-F238E27FC236}">
                                            <a16:creationId xmlns:a16="http://schemas.microsoft.com/office/drawing/2014/main" id="{D3FAF091-6BC1-4F35-838F-BBF24ABE8D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3FAF091-6BC1-4F35-838F-BBF24ABE8DCC}"/>
                                                  </a:ext>
                                                </a:extLst>
                                              </pic:cNvPr>
                                              <pic:cNvPicPr>
                                                <a:picLocks noChangeAspect="1"/>
                                              </pic:cNvPicPr>
                                            </pic:nvPicPr>
                                            <pic:blipFill rotWithShape="1">
                                              <a:blip r:embed="rId13">
                                                <a:alphaModFix amt="85000"/>
                                                <a:extLst>
                                                  <a:ext uri="{28A0092B-C50C-407E-A947-70E740481C1C}">
                                                    <a14:useLocalDpi xmlns:a14="http://schemas.microsoft.com/office/drawing/2010/main" val="0"/>
                                                  </a:ext>
                                                </a:extLst>
                                              </a:blip>
                                              <a:srcRect t="1979" b="13434"/>
                                              <a:stretch/>
                                            </pic:blipFill>
                                            <pic:spPr>
                                              <a:xfrm>
                                                <a:off x="0" y="0"/>
                                                <a:ext cx="6680717" cy="37573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C831FE" id="_x0000_t202" coordsize="21600,21600" o:spt="202" path="m,l,21600r21600,l21600,xe">
                    <v:stroke joinstyle="miter"/>
                    <v:path gradientshapeok="t" o:connecttype="rect"/>
                  </v:shapetype>
                  <v:shape id="Text Box 450" o:spid="_x0000_s1032" type="#_x0000_t202" style="position:absolute;margin-left:-20.25pt;margin-top:179.2pt;width:536.25pt;height:297.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" filled="f" stroked="f" strokeweight=".5pt">
                    <v:textbox>
                      <w:txbxContent>
                        <w:p w14:paraId="2FE65FD5" w14:textId="0C4A3D94" w:rsidR="00F334EA" w:rsidRDefault="00F334EA">
                          <w:r w:rsidRPr="007A5AF3">
                            <w:rPr>
                              <w:noProof/>
                            </w:rPr>
                            <w:drawing>
                              <wp:inline distT="0" distB="0" distL="0" distR="0" wp14:anchorId="17291363" wp14:editId="257A8781">
                                <wp:extent cx="6638813" cy="3733800"/>
                                <wp:effectExtent l="0" t="0" r="0" b="0"/>
                                <wp:docPr id="43" name="Picture 4">
                                  <a:extLst xmlns:a="http://schemas.openxmlformats.org/drawingml/2006/main">
                                    <a:ext uri="{FF2B5EF4-FFF2-40B4-BE49-F238E27FC236}">
                                      <a16:creationId xmlns:a16="http://schemas.microsoft.com/office/drawing/2014/main" id="{D3FAF091-6BC1-4F35-838F-BBF24ABE8D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3FAF091-6BC1-4F35-838F-BBF24ABE8DCC}"/>
                                            </a:ext>
                                          </a:extLst>
                                        </pic:cNvPr>
                                        <pic:cNvPicPr>
                                          <a:picLocks noChangeAspect="1"/>
                                        </pic:cNvPicPr>
                                      </pic:nvPicPr>
                                      <pic:blipFill rotWithShape="1">
                                        <a:blip r:embed="rId13">
                                          <a:alphaModFix amt="85000"/>
                                          <a:extLst>
                                            <a:ext uri="{28A0092B-C50C-407E-A947-70E740481C1C}">
                                              <a14:useLocalDpi xmlns:a14="http://schemas.microsoft.com/office/drawing/2010/main" val="0"/>
                                            </a:ext>
                                          </a:extLst>
                                        </a:blip>
                                        <a:srcRect t="1979" b="13434"/>
                                        <a:stretch/>
                                      </pic:blipFill>
                                      <pic:spPr>
                                        <a:xfrm>
                                          <a:off x="0" y="0"/>
                                          <a:ext cx="6680717" cy="3757368"/>
                                        </a:xfrm>
                                        <a:prstGeom prst="rect">
                                          <a:avLst/>
                                        </a:prstGeom>
                                      </pic:spPr>
                                    </pic:pic>
                                  </a:graphicData>
                                </a:graphic>
                              </wp:inline>
                            </w:drawing>
                          </w:r>
                        </w:p>
                      </w:txbxContent>
                    </v:textbox>
                  </v:shape>
                </w:pict>
              </mc:Fallback>
            </mc:AlternateContent>
          </w:r>
          <w:r w:rsidR="005151D3">
            <w:rPr>
              <w:noProof/>
            </w:rPr>
            <w:br w:type="page"/>
          </w:r>
        </w:p>
        <w:sdt>
          <w:sdtPr>
            <w:rPr>
              <w:rFonts w:ascii="Century Gothic" w:eastAsiaTheme="minorHAnsi" w:hAnsi="Century Gothic" w:cstheme="minorBidi"/>
              <w:color w:val="auto"/>
              <w:sz w:val="22"/>
              <w:szCs w:val="22"/>
            </w:rPr>
            <w:id w:val="-2051828899"/>
            <w:docPartObj>
              <w:docPartGallery w:val="Table of Contents"/>
              <w:docPartUnique/>
            </w:docPartObj>
          </w:sdtPr>
          <w:sdtEndPr>
            <w:rPr>
              <w:b/>
              <w:bCs/>
              <w:noProof/>
            </w:rPr>
          </w:sdtEndPr>
          <w:sdtContent>
            <w:p w14:paraId="51BB1A18" w14:textId="389B8F6E" w:rsidR="004909B0" w:rsidRDefault="004909B0">
              <w:pPr>
                <w:pStyle w:val="TOCHeading"/>
              </w:pPr>
              <w:r>
                <w:t>Table of Contents</w:t>
              </w:r>
            </w:p>
            <w:p w14:paraId="7ECDD322" w14:textId="113522C6" w:rsidR="004909B0" w:rsidRPr="005C49BB" w:rsidDel="00375D70" w:rsidRDefault="004909B0">
              <w:pPr>
                <w:pStyle w:val="TOC1"/>
                <w:tabs>
                  <w:tab w:val="right" w:leader="dot" w:pos="9016"/>
                </w:tabs>
                <w:rPr>
                  <w:del w:id="1" w:author="Leigh Mc Guinness" w:date="2021-05-06T13:06:00Z"/>
                  <w:rFonts w:asciiTheme="minorHAnsi" w:eastAsiaTheme="minorEastAsia" w:hAnsiTheme="minorHAnsi"/>
                  <w:noProof/>
                  <w:sz w:val="20"/>
                  <w:szCs w:val="20"/>
                  <w:lang w:val="en-IE" w:eastAsia="en-IE"/>
                </w:rPr>
              </w:pPr>
              <w:del w:id="2" w:author="Leigh Mc Guinness" w:date="2021-05-06T13:06:00Z">
                <w:r w:rsidDel="00375D70">
                  <w:fldChar w:fldCharType="begin"/>
                </w:r>
                <w:r w:rsidDel="00375D70">
                  <w:delInstrText xml:space="preserve"> TOC \o "1-3" \h \z \u </w:delInstrText>
                </w:r>
                <w:r w:rsidDel="00375D70">
                  <w:fldChar w:fldCharType="separate"/>
                </w:r>
                <w:r w:rsidR="005D5EC6" w:rsidDel="00375D70">
                  <w:rPr>
                    <w:noProof/>
                  </w:rPr>
                  <w:fldChar w:fldCharType="begin"/>
                </w:r>
                <w:r w:rsidR="005D5EC6" w:rsidDel="00375D70">
                  <w:rPr>
                    <w:noProof/>
                  </w:rPr>
                  <w:delInstrText xml:space="preserve"> HYPERLINK \l "_TABLE_OF_FIGURES" </w:delInstrText>
                </w:r>
                <w:r w:rsidR="005D5EC6" w:rsidDel="00375D70">
                  <w:rPr>
                    <w:noProof/>
                  </w:rPr>
                  <w:fldChar w:fldCharType="separate"/>
                </w:r>
                <w:r w:rsidRPr="005C49BB" w:rsidDel="00375D70">
                  <w:rPr>
                    <w:rStyle w:val="Hyperlink"/>
                    <w:noProof/>
                    <w:sz w:val="20"/>
                    <w:szCs w:val="20"/>
                  </w:rPr>
                  <w:delText>TABLE OF FIGURES</w:delText>
                </w:r>
                <w:r w:rsidRPr="005C49BB" w:rsidDel="00375D70">
                  <w:rPr>
                    <w:noProof/>
                    <w:webHidden/>
                    <w:sz w:val="20"/>
                    <w:szCs w:val="20"/>
                  </w:rPr>
                  <w:tab/>
                </w:r>
                <w:r w:rsidRPr="005C49BB" w:rsidDel="00375D70">
                  <w:rPr>
                    <w:noProof/>
                    <w:webHidden/>
                    <w:sz w:val="20"/>
                    <w:szCs w:val="20"/>
                  </w:rPr>
                  <w:fldChar w:fldCharType="begin"/>
                </w:r>
                <w:r w:rsidRPr="005C49BB" w:rsidDel="00375D70">
                  <w:rPr>
                    <w:noProof/>
                    <w:webHidden/>
                    <w:sz w:val="20"/>
                    <w:szCs w:val="20"/>
                  </w:rPr>
                  <w:delInstrText xml:space="preserve"> PAGEREF _Toc67645980 \h </w:delInstrText>
                </w:r>
                <w:r w:rsidRPr="005C49BB" w:rsidDel="00375D70">
                  <w:rPr>
                    <w:noProof/>
                    <w:webHidden/>
                    <w:sz w:val="20"/>
                    <w:szCs w:val="20"/>
                  </w:rPr>
                </w:r>
                <w:r w:rsidRPr="005C49BB" w:rsidDel="00375D70">
                  <w:rPr>
                    <w:noProof/>
                    <w:webHidden/>
                    <w:sz w:val="20"/>
                    <w:szCs w:val="20"/>
                  </w:rPr>
                  <w:fldChar w:fldCharType="separate"/>
                </w:r>
                <w:r w:rsidR="005F6371" w:rsidDel="00375D70">
                  <w:rPr>
                    <w:noProof/>
                    <w:webHidden/>
                    <w:sz w:val="20"/>
                    <w:szCs w:val="20"/>
                  </w:rPr>
                  <w:delText>4</w:delText>
                </w:r>
                <w:r w:rsidRPr="005C49BB" w:rsidDel="00375D70">
                  <w:rPr>
                    <w:noProof/>
                    <w:webHidden/>
                    <w:sz w:val="20"/>
                    <w:szCs w:val="20"/>
                  </w:rPr>
                  <w:fldChar w:fldCharType="end"/>
                </w:r>
                <w:r w:rsidR="005D5EC6" w:rsidDel="00375D70">
                  <w:rPr>
                    <w:noProof/>
                    <w:sz w:val="20"/>
                    <w:szCs w:val="20"/>
                  </w:rPr>
                  <w:fldChar w:fldCharType="end"/>
                </w:r>
              </w:del>
            </w:p>
            <w:p w14:paraId="3929C001" w14:textId="3E83CAB7" w:rsidR="004909B0" w:rsidRPr="005C49BB" w:rsidDel="00375D70" w:rsidRDefault="005C49BB">
              <w:pPr>
                <w:pStyle w:val="TOC1"/>
                <w:tabs>
                  <w:tab w:val="right" w:leader="dot" w:pos="9016"/>
                </w:tabs>
                <w:rPr>
                  <w:del w:id="3" w:author="Leigh Mc Guinness" w:date="2021-05-06T13:06:00Z"/>
                  <w:rStyle w:val="Hyperlink"/>
                  <w:rFonts w:asciiTheme="minorHAnsi" w:eastAsiaTheme="minorEastAsia" w:hAnsiTheme="minorHAnsi"/>
                  <w:noProof/>
                  <w:sz w:val="20"/>
                  <w:szCs w:val="20"/>
                  <w:lang w:val="en-IE" w:eastAsia="en-IE"/>
                </w:rPr>
              </w:pPr>
              <w:del w:id="4" w:author="Leigh Mc Guinness" w:date="2021-05-06T13:06:00Z">
                <w:r w:rsidRPr="005C49BB" w:rsidDel="00375D70">
                  <w:rPr>
                    <w:rStyle w:val="Hyperlink"/>
                    <w:noProof/>
                    <w:sz w:val="20"/>
                    <w:szCs w:val="20"/>
                  </w:rPr>
                  <w:fldChar w:fldCharType="begin"/>
                </w:r>
                <w:r w:rsidRPr="005C49BB" w:rsidDel="00375D70">
                  <w:rPr>
                    <w:rStyle w:val="Hyperlink"/>
                    <w:noProof/>
                    <w:sz w:val="20"/>
                    <w:szCs w:val="20"/>
                  </w:rPr>
                  <w:delInstrText xml:space="preserve"> HYPERLINK  \l "_LINKS_TO_GITHUB" </w:delInstrText>
                </w:r>
                <w:r w:rsidRPr="005C49BB" w:rsidDel="00375D70">
                  <w:rPr>
                    <w:rStyle w:val="Hyperlink"/>
                    <w:noProof/>
                    <w:sz w:val="20"/>
                    <w:szCs w:val="20"/>
                  </w:rPr>
                  <w:fldChar w:fldCharType="separate"/>
                </w:r>
                <w:r w:rsidR="004909B0" w:rsidRPr="005C49BB" w:rsidDel="00375D70">
                  <w:rPr>
                    <w:rStyle w:val="Hyperlink"/>
                    <w:noProof/>
                    <w:sz w:val="20"/>
                    <w:szCs w:val="20"/>
                  </w:rPr>
                  <w:delText>LINKS TO GITHUB &amp; TRELLO</w:delText>
                </w:r>
                <w:r w:rsidR="004909B0" w:rsidRPr="005C49BB" w:rsidDel="00375D70">
                  <w:rPr>
                    <w:rStyle w:val="Hyperlink"/>
                    <w:noProof/>
                    <w:webHidden/>
                    <w:sz w:val="20"/>
                    <w:szCs w:val="20"/>
                  </w:rPr>
                  <w:tab/>
                </w:r>
                <w:r w:rsidR="004909B0" w:rsidRPr="005C49BB" w:rsidDel="00375D70">
                  <w:rPr>
                    <w:rStyle w:val="Hyperlink"/>
                    <w:noProof/>
                    <w:webHidden/>
                    <w:sz w:val="20"/>
                    <w:szCs w:val="20"/>
                  </w:rPr>
                  <w:fldChar w:fldCharType="begin"/>
                </w:r>
                <w:r w:rsidR="004909B0" w:rsidRPr="005C49BB" w:rsidDel="00375D70">
                  <w:rPr>
                    <w:rStyle w:val="Hyperlink"/>
                    <w:noProof/>
                    <w:webHidden/>
                    <w:sz w:val="20"/>
                    <w:szCs w:val="20"/>
                  </w:rPr>
                  <w:delInstrText xml:space="preserve"> PAGEREF _Toc67645981 \h </w:delInstrText>
                </w:r>
                <w:r w:rsidR="004909B0" w:rsidRPr="005C49BB" w:rsidDel="00375D70">
                  <w:rPr>
                    <w:rStyle w:val="Hyperlink"/>
                    <w:noProof/>
                    <w:webHidden/>
                    <w:sz w:val="20"/>
                    <w:szCs w:val="20"/>
                  </w:rPr>
                </w:r>
                <w:r w:rsidR="004909B0" w:rsidRPr="005C49BB" w:rsidDel="00375D70">
                  <w:rPr>
                    <w:rStyle w:val="Hyperlink"/>
                    <w:noProof/>
                    <w:webHidden/>
                    <w:sz w:val="20"/>
                    <w:szCs w:val="20"/>
                  </w:rPr>
                  <w:fldChar w:fldCharType="separate"/>
                </w:r>
                <w:r w:rsidR="005F6371" w:rsidDel="00375D70">
                  <w:rPr>
                    <w:rStyle w:val="Hyperlink"/>
                    <w:noProof/>
                    <w:webHidden/>
                    <w:sz w:val="20"/>
                    <w:szCs w:val="20"/>
                  </w:rPr>
                  <w:delText>5</w:delText>
                </w:r>
                <w:r w:rsidR="004909B0" w:rsidRPr="005C49BB" w:rsidDel="00375D70">
                  <w:rPr>
                    <w:rStyle w:val="Hyperlink"/>
                    <w:noProof/>
                    <w:webHidden/>
                    <w:sz w:val="20"/>
                    <w:szCs w:val="20"/>
                  </w:rPr>
                  <w:fldChar w:fldCharType="end"/>
                </w:r>
              </w:del>
            </w:p>
            <w:p w14:paraId="11B7BB8F" w14:textId="61049E94" w:rsidR="004909B0" w:rsidRPr="005C49BB" w:rsidDel="00375D70" w:rsidRDefault="005C49BB">
              <w:pPr>
                <w:pStyle w:val="TOC1"/>
                <w:tabs>
                  <w:tab w:val="right" w:leader="dot" w:pos="9016"/>
                </w:tabs>
                <w:rPr>
                  <w:del w:id="5" w:author="Leigh Mc Guinness" w:date="2021-05-06T13:06:00Z"/>
                  <w:rFonts w:asciiTheme="minorHAnsi" w:eastAsiaTheme="minorEastAsia" w:hAnsiTheme="minorHAnsi"/>
                  <w:noProof/>
                  <w:sz w:val="20"/>
                  <w:szCs w:val="20"/>
                  <w:lang w:val="en-IE" w:eastAsia="en-IE"/>
                </w:rPr>
              </w:pPr>
              <w:del w:id="6" w:author="Leigh Mc Guinness" w:date="2021-05-06T13:06:00Z">
                <w:r w:rsidRPr="005C49BB" w:rsidDel="00375D70">
                  <w:rPr>
                    <w:rStyle w:val="Hyperlink"/>
                    <w:noProof/>
                    <w:sz w:val="20"/>
                    <w:szCs w:val="20"/>
                  </w:rPr>
                  <w:fldChar w:fldCharType="end"/>
                </w:r>
                <w:r w:rsidR="005D5EC6" w:rsidDel="00375D70">
                  <w:rPr>
                    <w:noProof/>
                  </w:rPr>
                  <w:fldChar w:fldCharType="begin"/>
                </w:r>
                <w:r w:rsidR="005D5EC6" w:rsidDel="00375D70">
                  <w:rPr>
                    <w:noProof/>
                  </w:rPr>
                  <w:delInstrText xml:space="preserve"> HYPERLINK \l "_Toc67645982" </w:delInstrText>
                </w:r>
                <w:r w:rsidR="005D5EC6" w:rsidDel="00375D70">
                  <w:rPr>
                    <w:noProof/>
                  </w:rPr>
                  <w:fldChar w:fldCharType="separate"/>
                </w:r>
                <w:r w:rsidR="004909B0" w:rsidRPr="005C49BB" w:rsidDel="00375D70">
                  <w:rPr>
                    <w:rStyle w:val="Hyperlink"/>
                    <w:noProof/>
                    <w:sz w:val="20"/>
                    <w:szCs w:val="20"/>
                  </w:rPr>
                  <w:delText>LINKS TO RESERCH DATA</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_Toc67645982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5</w:delText>
                </w:r>
                <w:r w:rsidR="004909B0" w:rsidRPr="005C49BB" w:rsidDel="00375D70">
                  <w:rPr>
                    <w:noProof/>
                    <w:webHidden/>
                    <w:sz w:val="20"/>
                    <w:szCs w:val="20"/>
                  </w:rPr>
                  <w:fldChar w:fldCharType="end"/>
                </w:r>
                <w:r w:rsidR="005D5EC6" w:rsidDel="00375D70">
                  <w:rPr>
                    <w:noProof/>
                    <w:sz w:val="20"/>
                    <w:szCs w:val="20"/>
                  </w:rPr>
                  <w:fldChar w:fldCharType="end"/>
                </w:r>
              </w:del>
            </w:p>
            <w:p w14:paraId="50A32494" w14:textId="09447447" w:rsidR="004909B0" w:rsidRPr="005C49BB" w:rsidDel="00375D70" w:rsidRDefault="005D5EC6">
              <w:pPr>
                <w:pStyle w:val="TOC1"/>
                <w:tabs>
                  <w:tab w:val="right" w:leader="dot" w:pos="9016"/>
                </w:tabs>
                <w:rPr>
                  <w:del w:id="7" w:author="Leigh Mc Guinness" w:date="2021-05-06T13:06:00Z"/>
                  <w:rFonts w:asciiTheme="minorHAnsi" w:eastAsiaTheme="minorEastAsia" w:hAnsiTheme="minorHAnsi"/>
                  <w:noProof/>
                  <w:sz w:val="20"/>
                  <w:szCs w:val="20"/>
                  <w:lang w:val="en-IE" w:eastAsia="en-IE"/>
                </w:rPr>
              </w:pPr>
              <w:del w:id="8" w:author="Leigh Mc Guinness" w:date="2021-05-06T13:06:00Z">
                <w:r w:rsidDel="00375D70">
                  <w:rPr>
                    <w:noProof/>
                  </w:rPr>
                  <w:fldChar w:fldCharType="begin"/>
                </w:r>
                <w:r w:rsidDel="00375D70">
                  <w:rPr>
                    <w:noProof/>
                  </w:rPr>
                  <w:delInstrText xml:space="preserve"> HYPERLINK \l "_Toc67645983" </w:delInstrText>
                </w:r>
                <w:r w:rsidDel="00375D70">
                  <w:rPr>
                    <w:noProof/>
                  </w:rPr>
                  <w:fldChar w:fldCharType="separate"/>
                </w:r>
                <w:r w:rsidR="004909B0" w:rsidRPr="005C49BB" w:rsidDel="00375D70">
                  <w:rPr>
                    <w:rStyle w:val="Hyperlink"/>
                    <w:noProof/>
                    <w:sz w:val="20"/>
                    <w:szCs w:val="20"/>
                  </w:rPr>
                  <w:delText>OUTLINE OF THE PROBLEM</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_Toc67645983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6</w:delText>
                </w:r>
                <w:r w:rsidR="004909B0" w:rsidRPr="005C49BB" w:rsidDel="00375D70">
                  <w:rPr>
                    <w:noProof/>
                    <w:webHidden/>
                    <w:sz w:val="20"/>
                    <w:szCs w:val="20"/>
                  </w:rPr>
                  <w:fldChar w:fldCharType="end"/>
                </w:r>
                <w:r w:rsidDel="00375D70">
                  <w:rPr>
                    <w:noProof/>
                    <w:sz w:val="20"/>
                    <w:szCs w:val="20"/>
                  </w:rPr>
                  <w:fldChar w:fldCharType="end"/>
                </w:r>
              </w:del>
            </w:p>
            <w:p w14:paraId="1DBF347C" w14:textId="222D7979" w:rsidR="004909B0" w:rsidRPr="005C49BB" w:rsidDel="00375D70" w:rsidRDefault="005D5EC6">
              <w:pPr>
                <w:pStyle w:val="TOC1"/>
                <w:tabs>
                  <w:tab w:val="right" w:leader="dot" w:pos="9016"/>
                </w:tabs>
                <w:rPr>
                  <w:del w:id="9" w:author="Leigh Mc Guinness" w:date="2021-05-06T13:06:00Z"/>
                  <w:rFonts w:asciiTheme="minorHAnsi" w:eastAsiaTheme="minorEastAsia" w:hAnsiTheme="minorHAnsi"/>
                  <w:noProof/>
                  <w:sz w:val="20"/>
                  <w:szCs w:val="20"/>
                  <w:lang w:val="en-IE" w:eastAsia="en-IE"/>
                </w:rPr>
              </w:pPr>
              <w:del w:id="10" w:author="Leigh Mc Guinness" w:date="2021-05-06T13:06:00Z">
                <w:r w:rsidDel="00375D70">
                  <w:rPr>
                    <w:noProof/>
                  </w:rPr>
                  <w:fldChar w:fldCharType="begin"/>
                </w:r>
                <w:r w:rsidDel="00375D70">
                  <w:rPr>
                    <w:noProof/>
                  </w:rPr>
                  <w:delInstrText xml:space="preserve"> HYPERLINK \l "_Toc67645984" </w:delInstrText>
                </w:r>
                <w:r w:rsidDel="00375D70">
                  <w:rPr>
                    <w:noProof/>
                  </w:rPr>
                  <w:fldChar w:fldCharType="separate"/>
                </w:r>
                <w:r w:rsidR="004909B0" w:rsidRPr="005C49BB" w:rsidDel="00375D70">
                  <w:rPr>
                    <w:rStyle w:val="Hyperlink"/>
                    <w:noProof/>
                    <w:sz w:val="20"/>
                    <w:szCs w:val="20"/>
                  </w:rPr>
                  <w:delText>REQUIREMENTS</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_Toc67645984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7</w:delText>
                </w:r>
                <w:r w:rsidR="004909B0" w:rsidRPr="005C49BB" w:rsidDel="00375D70">
                  <w:rPr>
                    <w:noProof/>
                    <w:webHidden/>
                    <w:sz w:val="20"/>
                    <w:szCs w:val="20"/>
                  </w:rPr>
                  <w:fldChar w:fldCharType="end"/>
                </w:r>
                <w:r w:rsidDel="00375D70">
                  <w:rPr>
                    <w:noProof/>
                    <w:sz w:val="20"/>
                    <w:szCs w:val="20"/>
                  </w:rPr>
                  <w:fldChar w:fldCharType="end"/>
                </w:r>
              </w:del>
            </w:p>
            <w:p w14:paraId="4B4D300B" w14:textId="3A6D59AD" w:rsidR="004909B0" w:rsidRPr="005C49BB" w:rsidDel="00375D70" w:rsidRDefault="005D5EC6">
              <w:pPr>
                <w:pStyle w:val="TOC1"/>
                <w:tabs>
                  <w:tab w:val="right" w:leader="dot" w:pos="9016"/>
                </w:tabs>
                <w:rPr>
                  <w:del w:id="11" w:author="Leigh Mc Guinness" w:date="2021-05-06T13:06:00Z"/>
                  <w:rFonts w:asciiTheme="minorHAnsi" w:eastAsiaTheme="minorEastAsia" w:hAnsiTheme="minorHAnsi"/>
                  <w:noProof/>
                  <w:sz w:val="20"/>
                  <w:szCs w:val="20"/>
                  <w:lang w:val="en-IE" w:eastAsia="en-IE"/>
                </w:rPr>
              </w:pPr>
              <w:del w:id="12" w:author="Leigh Mc Guinness" w:date="2021-05-06T13:06:00Z">
                <w:r w:rsidDel="00375D70">
                  <w:rPr>
                    <w:noProof/>
                  </w:rPr>
                  <w:fldChar w:fldCharType="begin"/>
                </w:r>
                <w:r w:rsidDel="00375D70">
                  <w:rPr>
                    <w:noProof/>
                  </w:rPr>
                  <w:delInstrText xml:space="preserve"> HYPERLINK \l "_Toc67645985" </w:delInstrText>
                </w:r>
                <w:r w:rsidDel="00375D70">
                  <w:rPr>
                    <w:noProof/>
                  </w:rPr>
                  <w:fldChar w:fldCharType="separate"/>
                </w:r>
                <w:r w:rsidR="004909B0" w:rsidRPr="005C49BB" w:rsidDel="00375D70">
                  <w:rPr>
                    <w:rStyle w:val="Hyperlink"/>
                    <w:noProof/>
                    <w:sz w:val="20"/>
                    <w:szCs w:val="20"/>
                  </w:rPr>
                  <w:delText>1.RESEARCH</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_Toc67645985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8</w:delText>
                </w:r>
                <w:r w:rsidR="004909B0" w:rsidRPr="005C49BB" w:rsidDel="00375D70">
                  <w:rPr>
                    <w:noProof/>
                    <w:webHidden/>
                    <w:sz w:val="20"/>
                    <w:szCs w:val="20"/>
                  </w:rPr>
                  <w:fldChar w:fldCharType="end"/>
                </w:r>
                <w:r w:rsidDel="00375D70">
                  <w:rPr>
                    <w:noProof/>
                    <w:sz w:val="20"/>
                    <w:szCs w:val="20"/>
                  </w:rPr>
                  <w:fldChar w:fldCharType="end"/>
                </w:r>
              </w:del>
            </w:p>
            <w:p w14:paraId="6B38FC45" w14:textId="10160716" w:rsidR="004909B0" w:rsidRPr="005C49BB" w:rsidDel="00375D70" w:rsidRDefault="005D5EC6">
              <w:pPr>
                <w:pStyle w:val="TOC2"/>
                <w:tabs>
                  <w:tab w:val="right" w:leader="dot" w:pos="9016"/>
                </w:tabs>
                <w:rPr>
                  <w:del w:id="13" w:author="Leigh Mc Guinness" w:date="2021-05-06T13:06:00Z"/>
                  <w:rFonts w:asciiTheme="minorHAnsi" w:eastAsiaTheme="minorEastAsia" w:hAnsiTheme="minorHAnsi"/>
                  <w:noProof/>
                  <w:sz w:val="20"/>
                  <w:szCs w:val="20"/>
                  <w:lang w:val="en-IE" w:eastAsia="en-IE"/>
                </w:rPr>
              </w:pPr>
              <w:del w:id="14" w:author="Leigh Mc Guinness" w:date="2021-05-06T13:06:00Z">
                <w:r w:rsidDel="00375D70">
                  <w:rPr>
                    <w:noProof/>
                  </w:rPr>
                  <w:fldChar w:fldCharType="begin"/>
                </w:r>
                <w:r w:rsidDel="00375D70">
                  <w:rPr>
                    <w:noProof/>
                  </w:rPr>
                  <w:delInstrText xml:space="preserve"> HYPERLINK \l "_Toc67645986" </w:delInstrText>
                </w:r>
                <w:r w:rsidDel="00375D70">
                  <w:rPr>
                    <w:noProof/>
                  </w:rPr>
                  <w:fldChar w:fldCharType="separate"/>
                </w:r>
                <w:r w:rsidR="004909B0" w:rsidRPr="005C49BB" w:rsidDel="00375D70">
                  <w:rPr>
                    <w:rStyle w:val="Hyperlink"/>
                    <w:noProof/>
                    <w:sz w:val="20"/>
                    <w:szCs w:val="20"/>
                  </w:rPr>
                  <w:delText xml:space="preserve">1.1 </w:delText>
                </w:r>
                <w:r w:rsidR="004909B0" w:rsidRPr="005C49BB" w:rsidDel="00375D70">
                  <w:rPr>
                    <w:rStyle w:val="Hyperlink"/>
                    <w:caps/>
                    <w:noProof/>
                    <w:sz w:val="20"/>
                    <w:szCs w:val="20"/>
                  </w:rPr>
                  <w:delText>Online Research of Babies Sleep Cycles.</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_Toc67645986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8</w:delText>
                </w:r>
                <w:r w:rsidR="004909B0" w:rsidRPr="005C49BB" w:rsidDel="00375D70">
                  <w:rPr>
                    <w:noProof/>
                    <w:webHidden/>
                    <w:sz w:val="20"/>
                    <w:szCs w:val="20"/>
                  </w:rPr>
                  <w:fldChar w:fldCharType="end"/>
                </w:r>
                <w:r w:rsidDel="00375D70">
                  <w:rPr>
                    <w:noProof/>
                    <w:sz w:val="20"/>
                    <w:szCs w:val="20"/>
                  </w:rPr>
                  <w:fldChar w:fldCharType="end"/>
                </w:r>
              </w:del>
            </w:p>
            <w:p w14:paraId="0432E0F3" w14:textId="381A842D" w:rsidR="004909B0" w:rsidRPr="005C49BB" w:rsidDel="00375D70" w:rsidRDefault="005D5EC6">
              <w:pPr>
                <w:pStyle w:val="TOC3"/>
                <w:tabs>
                  <w:tab w:val="right" w:leader="dot" w:pos="9016"/>
                </w:tabs>
                <w:rPr>
                  <w:del w:id="15" w:author="Leigh Mc Guinness" w:date="2021-05-06T13:06:00Z"/>
                  <w:rFonts w:asciiTheme="minorHAnsi" w:eastAsiaTheme="minorEastAsia" w:hAnsiTheme="minorHAnsi"/>
                  <w:noProof/>
                  <w:sz w:val="20"/>
                  <w:szCs w:val="20"/>
                  <w:lang w:val="en-IE" w:eastAsia="en-IE"/>
                </w:rPr>
              </w:pPr>
              <w:del w:id="16" w:author="Leigh Mc Guinness" w:date="2021-05-06T13:06:00Z">
                <w:r w:rsidDel="00375D70">
                  <w:rPr>
                    <w:noProof/>
                  </w:rPr>
                  <w:fldChar w:fldCharType="begin"/>
                </w:r>
                <w:r w:rsidDel="00375D70">
                  <w:rPr>
                    <w:noProof/>
                  </w:rPr>
                  <w:delInstrText xml:space="preserve"> HYPERLINK \l "_Toc67645987" </w:delInstrText>
                </w:r>
                <w:r w:rsidDel="00375D70">
                  <w:rPr>
                    <w:noProof/>
                  </w:rPr>
                  <w:fldChar w:fldCharType="separate"/>
                </w:r>
                <w:r w:rsidR="004909B0" w:rsidRPr="005C49BB" w:rsidDel="00375D70">
                  <w:rPr>
                    <w:rStyle w:val="Hyperlink"/>
                    <w:caps/>
                    <w:noProof/>
                    <w:sz w:val="20"/>
                    <w:szCs w:val="20"/>
                  </w:rPr>
                  <w:delText>1.1.1 Sleep-movement and Noise</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_Toc67645987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8</w:delText>
                </w:r>
                <w:r w:rsidR="004909B0" w:rsidRPr="005C49BB" w:rsidDel="00375D70">
                  <w:rPr>
                    <w:noProof/>
                    <w:webHidden/>
                    <w:sz w:val="20"/>
                    <w:szCs w:val="20"/>
                  </w:rPr>
                  <w:fldChar w:fldCharType="end"/>
                </w:r>
                <w:r w:rsidDel="00375D70">
                  <w:rPr>
                    <w:noProof/>
                    <w:sz w:val="20"/>
                    <w:szCs w:val="20"/>
                  </w:rPr>
                  <w:fldChar w:fldCharType="end"/>
                </w:r>
              </w:del>
            </w:p>
            <w:p w14:paraId="2EEC83C0" w14:textId="6C4D7A20" w:rsidR="004909B0" w:rsidRPr="005C49BB" w:rsidDel="00375D70" w:rsidRDefault="005D5EC6">
              <w:pPr>
                <w:pStyle w:val="TOC3"/>
                <w:tabs>
                  <w:tab w:val="right" w:leader="dot" w:pos="9016"/>
                </w:tabs>
                <w:rPr>
                  <w:del w:id="17" w:author="Leigh Mc Guinness" w:date="2021-05-06T13:06:00Z"/>
                  <w:rFonts w:asciiTheme="minorHAnsi" w:eastAsiaTheme="minorEastAsia" w:hAnsiTheme="minorHAnsi"/>
                  <w:noProof/>
                  <w:sz w:val="20"/>
                  <w:szCs w:val="20"/>
                  <w:lang w:val="en-IE" w:eastAsia="en-IE"/>
                </w:rPr>
              </w:pPr>
              <w:del w:id="18" w:author="Leigh Mc Guinness" w:date="2021-05-06T13:06:00Z">
                <w:r w:rsidDel="00375D70">
                  <w:rPr>
                    <w:noProof/>
                  </w:rPr>
                  <w:fldChar w:fldCharType="begin"/>
                </w:r>
                <w:r w:rsidDel="00375D70">
                  <w:rPr>
                    <w:noProof/>
                  </w:rPr>
                  <w:delInstrText xml:space="preserve"> HYPERLINK \l "_Toc67645988" </w:delInstrText>
                </w:r>
                <w:r w:rsidDel="00375D70">
                  <w:rPr>
                    <w:noProof/>
                  </w:rPr>
                  <w:fldChar w:fldCharType="separate"/>
                </w:r>
                <w:r w:rsidR="004909B0" w:rsidRPr="005C49BB" w:rsidDel="00375D70">
                  <w:rPr>
                    <w:rStyle w:val="Hyperlink"/>
                    <w:caps/>
                    <w:noProof/>
                    <w:sz w:val="20"/>
                    <w:szCs w:val="20"/>
                  </w:rPr>
                  <w:delText>1.1.2 Music / White noise</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_Toc67645988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9</w:delText>
                </w:r>
                <w:r w:rsidR="004909B0" w:rsidRPr="005C49BB" w:rsidDel="00375D70">
                  <w:rPr>
                    <w:noProof/>
                    <w:webHidden/>
                    <w:sz w:val="20"/>
                    <w:szCs w:val="20"/>
                  </w:rPr>
                  <w:fldChar w:fldCharType="end"/>
                </w:r>
                <w:r w:rsidDel="00375D70">
                  <w:rPr>
                    <w:noProof/>
                    <w:sz w:val="20"/>
                    <w:szCs w:val="20"/>
                  </w:rPr>
                  <w:fldChar w:fldCharType="end"/>
                </w:r>
              </w:del>
            </w:p>
            <w:p w14:paraId="42871C70" w14:textId="73531E46" w:rsidR="004909B0" w:rsidRPr="005C49BB" w:rsidDel="00375D70" w:rsidRDefault="005D5EC6">
              <w:pPr>
                <w:pStyle w:val="TOC3"/>
                <w:tabs>
                  <w:tab w:val="right" w:leader="dot" w:pos="9016"/>
                </w:tabs>
                <w:rPr>
                  <w:del w:id="19" w:author="Leigh Mc Guinness" w:date="2021-05-06T13:06:00Z"/>
                  <w:rFonts w:asciiTheme="minorHAnsi" w:eastAsiaTheme="minorEastAsia" w:hAnsiTheme="minorHAnsi"/>
                  <w:noProof/>
                  <w:sz w:val="20"/>
                  <w:szCs w:val="20"/>
                  <w:lang w:val="en-IE" w:eastAsia="en-IE"/>
                </w:rPr>
              </w:pPr>
              <w:del w:id="20" w:author="Leigh Mc Guinness" w:date="2021-05-06T13:06:00Z">
                <w:r w:rsidDel="00375D70">
                  <w:rPr>
                    <w:noProof/>
                  </w:rPr>
                  <w:fldChar w:fldCharType="begin"/>
                </w:r>
                <w:r w:rsidDel="00375D70">
                  <w:rPr>
                    <w:noProof/>
                  </w:rPr>
                  <w:delInstrText xml:space="preserve"> HYPERLINK \l "_Toc67645989" </w:delInstrText>
                </w:r>
                <w:r w:rsidDel="00375D70">
                  <w:rPr>
                    <w:noProof/>
                  </w:rPr>
                  <w:fldChar w:fldCharType="separate"/>
                </w:r>
                <w:r w:rsidR="004909B0" w:rsidRPr="005C49BB" w:rsidDel="00375D70">
                  <w:rPr>
                    <w:rStyle w:val="Hyperlink"/>
                    <w:caps/>
                    <w:noProof/>
                    <w:sz w:val="20"/>
                    <w:szCs w:val="20"/>
                  </w:rPr>
                  <w:delText>1.1.3 Applying research to the scope of our project</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_Toc67645989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9</w:delText>
                </w:r>
                <w:r w:rsidR="004909B0" w:rsidRPr="005C49BB" w:rsidDel="00375D70">
                  <w:rPr>
                    <w:noProof/>
                    <w:webHidden/>
                    <w:sz w:val="20"/>
                    <w:szCs w:val="20"/>
                  </w:rPr>
                  <w:fldChar w:fldCharType="end"/>
                </w:r>
                <w:r w:rsidDel="00375D70">
                  <w:rPr>
                    <w:noProof/>
                    <w:sz w:val="20"/>
                    <w:szCs w:val="20"/>
                  </w:rPr>
                  <w:fldChar w:fldCharType="end"/>
                </w:r>
              </w:del>
            </w:p>
            <w:p w14:paraId="545ADDA9" w14:textId="56BD5EFC" w:rsidR="004909B0" w:rsidRPr="005C49BB" w:rsidDel="00375D70" w:rsidRDefault="005D5EC6">
              <w:pPr>
                <w:pStyle w:val="TOC3"/>
                <w:tabs>
                  <w:tab w:val="right" w:leader="dot" w:pos="9016"/>
                </w:tabs>
                <w:rPr>
                  <w:del w:id="21" w:author="Leigh Mc Guinness" w:date="2021-05-06T13:06:00Z"/>
                  <w:rFonts w:asciiTheme="minorHAnsi" w:eastAsiaTheme="minorEastAsia" w:hAnsiTheme="minorHAnsi"/>
                  <w:noProof/>
                  <w:sz w:val="20"/>
                  <w:szCs w:val="20"/>
                  <w:lang w:val="en-IE" w:eastAsia="en-IE"/>
                </w:rPr>
              </w:pPr>
              <w:del w:id="22" w:author="Leigh Mc Guinness" w:date="2021-05-06T13:06:00Z">
                <w:r w:rsidDel="00375D70">
                  <w:rPr>
                    <w:noProof/>
                  </w:rPr>
                  <w:fldChar w:fldCharType="begin"/>
                </w:r>
                <w:r w:rsidDel="00375D70">
                  <w:rPr>
                    <w:noProof/>
                  </w:rPr>
                  <w:delInstrText xml:space="preserve"> HYPERLINK \l "_Toc67645990" </w:delInstrText>
                </w:r>
                <w:r w:rsidDel="00375D70">
                  <w:rPr>
                    <w:noProof/>
                  </w:rPr>
                  <w:fldChar w:fldCharType="separate"/>
                </w:r>
                <w:r w:rsidR="004909B0" w:rsidRPr="005C49BB" w:rsidDel="00375D70">
                  <w:rPr>
                    <w:rStyle w:val="Hyperlink"/>
                    <w:caps/>
                    <w:noProof/>
                    <w:sz w:val="20"/>
                    <w:szCs w:val="20"/>
                  </w:rPr>
                  <w:delText>1.1.4 Possible solutions</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_Toc67645990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9</w:delText>
                </w:r>
                <w:r w:rsidR="004909B0" w:rsidRPr="005C49BB" w:rsidDel="00375D70">
                  <w:rPr>
                    <w:noProof/>
                    <w:webHidden/>
                    <w:sz w:val="20"/>
                    <w:szCs w:val="20"/>
                  </w:rPr>
                  <w:fldChar w:fldCharType="end"/>
                </w:r>
                <w:r w:rsidDel="00375D70">
                  <w:rPr>
                    <w:noProof/>
                    <w:sz w:val="20"/>
                    <w:szCs w:val="20"/>
                  </w:rPr>
                  <w:fldChar w:fldCharType="end"/>
                </w:r>
              </w:del>
            </w:p>
            <w:p w14:paraId="3CF68897" w14:textId="39F1D79E" w:rsidR="004909B0" w:rsidRPr="005C49BB" w:rsidDel="00375D70" w:rsidRDefault="005D5EC6">
              <w:pPr>
                <w:pStyle w:val="TOC2"/>
                <w:tabs>
                  <w:tab w:val="right" w:leader="dot" w:pos="9016"/>
                </w:tabs>
                <w:rPr>
                  <w:del w:id="23" w:author="Leigh Mc Guinness" w:date="2021-05-06T13:06:00Z"/>
                  <w:rFonts w:asciiTheme="minorHAnsi" w:eastAsiaTheme="minorEastAsia" w:hAnsiTheme="minorHAnsi"/>
                  <w:noProof/>
                  <w:sz w:val="20"/>
                  <w:szCs w:val="20"/>
                  <w:lang w:val="en-IE" w:eastAsia="en-IE"/>
                </w:rPr>
              </w:pPr>
              <w:del w:id="24" w:author="Leigh Mc Guinness" w:date="2021-05-06T13:06:00Z">
                <w:r w:rsidDel="00375D70">
                  <w:rPr>
                    <w:noProof/>
                  </w:rPr>
                  <w:fldChar w:fldCharType="begin"/>
                </w:r>
                <w:r w:rsidDel="00375D70">
                  <w:rPr>
                    <w:noProof/>
                  </w:rPr>
                  <w:delInstrText xml:space="preserve"> HYPERLINK \l "_Toc67645991" </w:delInstrText>
                </w:r>
                <w:r w:rsidDel="00375D70">
                  <w:rPr>
                    <w:noProof/>
                  </w:rPr>
                  <w:fldChar w:fldCharType="separate"/>
                </w:r>
                <w:r w:rsidR="004909B0" w:rsidRPr="005C49BB" w:rsidDel="00375D70">
                  <w:rPr>
                    <w:rStyle w:val="Hyperlink"/>
                    <w:noProof/>
                    <w:sz w:val="20"/>
                    <w:szCs w:val="20"/>
                  </w:rPr>
                  <w:delText>1.2 EXTERNAL SURVEY</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_Toc67645991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10</w:delText>
                </w:r>
                <w:r w:rsidR="004909B0" w:rsidRPr="005C49BB" w:rsidDel="00375D70">
                  <w:rPr>
                    <w:noProof/>
                    <w:webHidden/>
                    <w:sz w:val="20"/>
                    <w:szCs w:val="20"/>
                  </w:rPr>
                  <w:fldChar w:fldCharType="end"/>
                </w:r>
                <w:r w:rsidDel="00375D70">
                  <w:rPr>
                    <w:noProof/>
                    <w:sz w:val="20"/>
                    <w:szCs w:val="20"/>
                  </w:rPr>
                  <w:fldChar w:fldCharType="end"/>
                </w:r>
              </w:del>
            </w:p>
            <w:p w14:paraId="58E2EDC8" w14:textId="5607BB15" w:rsidR="004909B0" w:rsidRPr="005C49BB" w:rsidDel="00375D70" w:rsidRDefault="005D5EC6">
              <w:pPr>
                <w:pStyle w:val="TOC2"/>
                <w:tabs>
                  <w:tab w:val="right" w:leader="dot" w:pos="9016"/>
                </w:tabs>
                <w:rPr>
                  <w:del w:id="25" w:author="Leigh Mc Guinness" w:date="2021-05-06T13:06:00Z"/>
                  <w:rFonts w:asciiTheme="minorHAnsi" w:eastAsiaTheme="minorEastAsia" w:hAnsiTheme="minorHAnsi"/>
                  <w:noProof/>
                  <w:sz w:val="20"/>
                  <w:szCs w:val="20"/>
                  <w:lang w:val="en-IE" w:eastAsia="en-IE"/>
                </w:rPr>
              </w:pPr>
              <w:del w:id="26" w:author="Leigh Mc Guinness" w:date="2021-05-06T13:06:00Z">
                <w:r w:rsidDel="00375D70">
                  <w:rPr>
                    <w:noProof/>
                  </w:rPr>
                  <w:fldChar w:fldCharType="begin"/>
                </w:r>
                <w:r w:rsidDel="00375D70">
                  <w:rPr>
                    <w:noProof/>
                  </w:rPr>
                  <w:delInstrText xml:space="preserve"> HYPERLINK \l "_Toc67645992" </w:delInstrText>
                </w:r>
                <w:r w:rsidDel="00375D70">
                  <w:rPr>
                    <w:noProof/>
                  </w:rPr>
                  <w:fldChar w:fldCharType="separate"/>
                </w:r>
                <w:r w:rsidR="004909B0" w:rsidRPr="005C49BB" w:rsidDel="00375D70">
                  <w:rPr>
                    <w:rStyle w:val="Hyperlink"/>
                    <w:noProof/>
                    <w:sz w:val="20"/>
                    <w:szCs w:val="20"/>
                  </w:rPr>
                  <w:delText>1.3 USER SURVEY</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_Toc67645992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10</w:delText>
                </w:r>
                <w:r w:rsidR="004909B0" w:rsidRPr="005C49BB" w:rsidDel="00375D70">
                  <w:rPr>
                    <w:noProof/>
                    <w:webHidden/>
                    <w:sz w:val="20"/>
                    <w:szCs w:val="20"/>
                  </w:rPr>
                  <w:fldChar w:fldCharType="end"/>
                </w:r>
                <w:r w:rsidDel="00375D70">
                  <w:rPr>
                    <w:noProof/>
                    <w:sz w:val="20"/>
                    <w:szCs w:val="20"/>
                  </w:rPr>
                  <w:fldChar w:fldCharType="end"/>
                </w:r>
              </w:del>
            </w:p>
            <w:p w14:paraId="14C90533" w14:textId="01A0FB49" w:rsidR="004909B0" w:rsidRPr="005C49BB" w:rsidDel="00375D70" w:rsidRDefault="005D5EC6">
              <w:pPr>
                <w:pStyle w:val="TOC2"/>
                <w:tabs>
                  <w:tab w:val="right" w:leader="dot" w:pos="9016"/>
                </w:tabs>
                <w:rPr>
                  <w:del w:id="27" w:author="Leigh Mc Guinness" w:date="2021-05-06T13:06:00Z"/>
                  <w:rFonts w:asciiTheme="minorHAnsi" w:eastAsiaTheme="minorEastAsia" w:hAnsiTheme="minorHAnsi"/>
                  <w:noProof/>
                  <w:sz w:val="20"/>
                  <w:szCs w:val="20"/>
                  <w:lang w:val="en-IE" w:eastAsia="en-IE"/>
                </w:rPr>
              </w:pPr>
              <w:del w:id="28" w:author="Leigh Mc Guinness" w:date="2021-05-06T13:06:00Z">
                <w:r w:rsidDel="00375D70">
                  <w:rPr>
                    <w:noProof/>
                  </w:rPr>
                  <w:fldChar w:fldCharType="begin"/>
                </w:r>
                <w:r w:rsidDel="00375D70">
                  <w:rPr>
                    <w:noProof/>
                  </w:rPr>
                  <w:delInstrText xml:space="preserve"> HYPERLINK \l "_Toc67645993" </w:delInstrText>
                </w:r>
                <w:r w:rsidDel="00375D70">
                  <w:rPr>
                    <w:noProof/>
                  </w:rPr>
                  <w:fldChar w:fldCharType="separate"/>
                </w:r>
                <w:r w:rsidR="004909B0" w:rsidRPr="005C49BB" w:rsidDel="00375D70">
                  <w:rPr>
                    <w:rStyle w:val="Hyperlink"/>
                    <w:noProof/>
                    <w:sz w:val="20"/>
                    <w:szCs w:val="20"/>
                  </w:rPr>
                  <w:delText>1.4 RESEARCH ANALYSIS</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_Toc67645993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11</w:delText>
                </w:r>
                <w:r w:rsidR="004909B0" w:rsidRPr="005C49BB" w:rsidDel="00375D70">
                  <w:rPr>
                    <w:noProof/>
                    <w:webHidden/>
                    <w:sz w:val="20"/>
                    <w:szCs w:val="20"/>
                  </w:rPr>
                  <w:fldChar w:fldCharType="end"/>
                </w:r>
                <w:r w:rsidDel="00375D70">
                  <w:rPr>
                    <w:noProof/>
                    <w:sz w:val="20"/>
                    <w:szCs w:val="20"/>
                  </w:rPr>
                  <w:fldChar w:fldCharType="end"/>
                </w:r>
              </w:del>
            </w:p>
            <w:p w14:paraId="7ED92C72" w14:textId="17D4CD27" w:rsidR="004909B0" w:rsidRPr="005C49BB" w:rsidDel="00375D70" w:rsidRDefault="005D5EC6">
              <w:pPr>
                <w:pStyle w:val="TOC3"/>
                <w:tabs>
                  <w:tab w:val="right" w:leader="dot" w:pos="9016"/>
                </w:tabs>
                <w:rPr>
                  <w:del w:id="29" w:author="Leigh Mc Guinness" w:date="2021-05-06T13:06:00Z"/>
                  <w:rFonts w:asciiTheme="minorHAnsi" w:eastAsiaTheme="minorEastAsia" w:hAnsiTheme="minorHAnsi"/>
                  <w:noProof/>
                  <w:sz w:val="20"/>
                  <w:szCs w:val="20"/>
                  <w:lang w:val="en-IE" w:eastAsia="en-IE"/>
                </w:rPr>
              </w:pPr>
              <w:del w:id="30" w:author="Leigh Mc Guinness" w:date="2021-05-06T13:06:00Z">
                <w:r w:rsidDel="00375D70">
                  <w:rPr>
                    <w:noProof/>
                  </w:rPr>
                  <w:fldChar w:fldCharType="begin"/>
                </w:r>
                <w:r w:rsidDel="00375D70">
                  <w:rPr>
                    <w:noProof/>
                  </w:rPr>
                  <w:delInstrText xml:space="preserve"> HYPERLINK \l "_Toc67645994" </w:delInstrText>
                </w:r>
                <w:r w:rsidDel="00375D70">
                  <w:rPr>
                    <w:noProof/>
                  </w:rPr>
                  <w:fldChar w:fldCharType="separate"/>
                </w:r>
                <w:r w:rsidR="004909B0" w:rsidRPr="005C49BB" w:rsidDel="00375D70">
                  <w:rPr>
                    <w:rStyle w:val="Hyperlink"/>
                    <w:noProof/>
                    <w:sz w:val="20"/>
                    <w:szCs w:val="20"/>
                  </w:rPr>
                  <w:delText>1.4.1 SURVEY ANALYSIS</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_Toc67645994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11</w:delText>
                </w:r>
                <w:r w:rsidR="004909B0" w:rsidRPr="005C49BB" w:rsidDel="00375D70">
                  <w:rPr>
                    <w:noProof/>
                    <w:webHidden/>
                    <w:sz w:val="20"/>
                    <w:szCs w:val="20"/>
                  </w:rPr>
                  <w:fldChar w:fldCharType="end"/>
                </w:r>
                <w:r w:rsidDel="00375D70">
                  <w:rPr>
                    <w:noProof/>
                    <w:sz w:val="20"/>
                    <w:szCs w:val="20"/>
                  </w:rPr>
                  <w:fldChar w:fldCharType="end"/>
                </w:r>
              </w:del>
            </w:p>
            <w:p w14:paraId="6C8B1715" w14:textId="59CF1C65" w:rsidR="004909B0" w:rsidRPr="005C49BB" w:rsidDel="00375D70" w:rsidRDefault="005D5EC6">
              <w:pPr>
                <w:pStyle w:val="TOC3"/>
                <w:tabs>
                  <w:tab w:val="right" w:leader="dot" w:pos="9016"/>
                </w:tabs>
                <w:rPr>
                  <w:del w:id="31" w:author="Leigh Mc Guinness" w:date="2021-05-06T13:06:00Z"/>
                  <w:rFonts w:asciiTheme="minorHAnsi" w:eastAsiaTheme="minorEastAsia" w:hAnsiTheme="minorHAnsi"/>
                  <w:noProof/>
                  <w:sz w:val="20"/>
                  <w:szCs w:val="20"/>
                  <w:lang w:val="en-IE" w:eastAsia="en-IE"/>
                </w:rPr>
              </w:pPr>
              <w:del w:id="32" w:author="Leigh Mc Guinness" w:date="2021-05-06T13:06:00Z">
                <w:r w:rsidDel="00375D70">
                  <w:rPr>
                    <w:noProof/>
                  </w:rPr>
                  <w:fldChar w:fldCharType="begin"/>
                </w:r>
                <w:r w:rsidDel="00375D70">
                  <w:rPr>
                    <w:noProof/>
                  </w:rPr>
                  <w:delInstrText xml:space="preserve"> HYPERLINK \l "_Toc67645995" </w:delInstrText>
                </w:r>
                <w:r w:rsidDel="00375D70">
                  <w:rPr>
                    <w:noProof/>
                  </w:rPr>
                  <w:fldChar w:fldCharType="separate"/>
                </w:r>
                <w:r w:rsidR="004909B0" w:rsidRPr="005C49BB" w:rsidDel="00375D70">
                  <w:rPr>
                    <w:rStyle w:val="Hyperlink"/>
                    <w:rFonts w:ascii="Verdana" w:hAnsi="Verdana"/>
                    <w:noProof/>
                    <w:sz w:val="20"/>
                    <w:szCs w:val="20"/>
                  </w:rPr>
                  <w:delText>1.4.2 CONCLUSION</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_Toc67645995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18</w:delText>
                </w:r>
                <w:r w:rsidR="004909B0" w:rsidRPr="005C49BB" w:rsidDel="00375D70">
                  <w:rPr>
                    <w:noProof/>
                    <w:webHidden/>
                    <w:sz w:val="20"/>
                    <w:szCs w:val="20"/>
                  </w:rPr>
                  <w:fldChar w:fldCharType="end"/>
                </w:r>
                <w:r w:rsidDel="00375D70">
                  <w:rPr>
                    <w:noProof/>
                    <w:sz w:val="20"/>
                    <w:szCs w:val="20"/>
                  </w:rPr>
                  <w:fldChar w:fldCharType="end"/>
                </w:r>
              </w:del>
            </w:p>
            <w:p w14:paraId="2F0182A1" w14:textId="7981421E" w:rsidR="004909B0" w:rsidRPr="005C49BB" w:rsidDel="00375D70" w:rsidRDefault="005D5EC6">
              <w:pPr>
                <w:pStyle w:val="TOC1"/>
                <w:tabs>
                  <w:tab w:val="right" w:leader="dot" w:pos="9016"/>
                </w:tabs>
                <w:rPr>
                  <w:del w:id="33" w:author="Leigh Mc Guinness" w:date="2021-05-06T13:06:00Z"/>
                  <w:rFonts w:asciiTheme="minorHAnsi" w:eastAsiaTheme="minorEastAsia" w:hAnsiTheme="minorHAnsi"/>
                  <w:noProof/>
                  <w:sz w:val="20"/>
                  <w:szCs w:val="20"/>
                  <w:lang w:val="en-IE" w:eastAsia="en-IE"/>
                </w:rPr>
              </w:pPr>
              <w:del w:id="34" w:author="Leigh Mc Guinness" w:date="2021-05-06T13:06:00Z">
                <w:r w:rsidDel="00375D70">
                  <w:rPr>
                    <w:noProof/>
                  </w:rPr>
                  <w:fldChar w:fldCharType="begin"/>
                </w:r>
                <w:r w:rsidDel="00375D70">
                  <w:rPr>
                    <w:noProof/>
                  </w:rPr>
                  <w:delInstrText xml:space="preserve"> HYPERLINK \l "_Toc67645996" </w:delInstrText>
                </w:r>
                <w:r w:rsidDel="00375D70">
                  <w:rPr>
                    <w:noProof/>
                  </w:rPr>
                  <w:fldChar w:fldCharType="separate"/>
                </w:r>
                <w:r w:rsidR="004909B0" w:rsidRPr="005C49BB" w:rsidDel="00375D70">
                  <w:rPr>
                    <w:rStyle w:val="Hyperlink"/>
                    <w:noProof/>
                    <w:sz w:val="20"/>
                    <w:szCs w:val="20"/>
                  </w:rPr>
                  <w:delText>2. INITIAL DESIGN</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_Toc67645996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19</w:delText>
                </w:r>
                <w:r w:rsidR="004909B0" w:rsidRPr="005C49BB" w:rsidDel="00375D70">
                  <w:rPr>
                    <w:noProof/>
                    <w:webHidden/>
                    <w:sz w:val="20"/>
                    <w:szCs w:val="20"/>
                  </w:rPr>
                  <w:fldChar w:fldCharType="end"/>
                </w:r>
                <w:r w:rsidDel="00375D70">
                  <w:rPr>
                    <w:noProof/>
                    <w:sz w:val="20"/>
                    <w:szCs w:val="20"/>
                  </w:rPr>
                  <w:fldChar w:fldCharType="end"/>
                </w:r>
              </w:del>
            </w:p>
            <w:p w14:paraId="67FD3A05" w14:textId="6ED25EF3" w:rsidR="004909B0" w:rsidRPr="005C49BB" w:rsidDel="00375D70" w:rsidRDefault="005D5EC6">
              <w:pPr>
                <w:pStyle w:val="TOC2"/>
                <w:tabs>
                  <w:tab w:val="right" w:leader="dot" w:pos="9016"/>
                </w:tabs>
                <w:rPr>
                  <w:del w:id="35" w:author="Leigh Mc Guinness" w:date="2021-05-06T13:06:00Z"/>
                  <w:rFonts w:asciiTheme="minorHAnsi" w:eastAsiaTheme="minorEastAsia" w:hAnsiTheme="minorHAnsi"/>
                  <w:noProof/>
                  <w:sz w:val="20"/>
                  <w:szCs w:val="20"/>
                  <w:lang w:val="en-IE" w:eastAsia="en-IE"/>
                </w:rPr>
              </w:pPr>
              <w:del w:id="36" w:author="Leigh Mc Guinness" w:date="2021-05-06T13:06:00Z">
                <w:r w:rsidDel="00375D70">
                  <w:rPr>
                    <w:noProof/>
                  </w:rPr>
                  <w:fldChar w:fldCharType="begin"/>
                </w:r>
                <w:r w:rsidDel="00375D70">
                  <w:rPr>
                    <w:noProof/>
                  </w:rPr>
                  <w:delInstrText xml:space="preserve"> HYPERLINK \l "_Toc67645997" </w:delInstrText>
                </w:r>
                <w:r w:rsidDel="00375D70">
                  <w:rPr>
                    <w:noProof/>
                  </w:rPr>
                  <w:fldChar w:fldCharType="separate"/>
                </w:r>
                <w:r w:rsidR="004909B0" w:rsidRPr="005C49BB" w:rsidDel="00375D70">
                  <w:rPr>
                    <w:rStyle w:val="Hyperlink"/>
                    <w:noProof/>
                    <w:sz w:val="20"/>
                    <w:szCs w:val="20"/>
                  </w:rPr>
                  <w:delText>2.1 INITIAL CONCEPTUAL SKETCHES</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_Toc67645997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19</w:delText>
                </w:r>
                <w:r w:rsidR="004909B0" w:rsidRPr="005C49BB" w:rsidDel="00375D70">
                  <w:rPr>
                    <w:noProof/>
                    <w:webHidden/>
                    <w:sz w:val="20"/>
                    <w:szCs w:val="20"/>
                  </w:rPr>
                  <w:fldChar w:fldCharType="end"/>
                </w:r>
                <w:r w:rsidDel="00375D70">
                  <w:rPr>
                    <w:noProof/>
                    <w:sz w:val="20"/>
                    <w:szCs w:val="20"/>
                  </w:rPr>
                  <w:fldChar w:fldCharType="end"/>
                </w:r>
              </w:del>
            </w:p>
            <w:p w14:paraId="78A7C25B" w14:textId="17917968" w:rsidR="004909B0" w:rsidRPr="005C49BB" w:rsidDel="00375D70" w:rsidRDefault="005D5EC6">
              <w:pPr>
                <w:pStyle w:val="TOC2"/>
                <w:tabs>
                  <w:tab w:val="right" w:leader="dot" w:pos="9016"/>
                </w:tabs>
                <w:rPr>
                  <w:del w:id="37" w:author="Leigh Mc Guinness" w:date="2021-05-06T13:06:00Z"/>
                  <w:rFonts w:asciiTheme="minorHAnsi" w:eastAsiaTheme="minorEastAsia" w:hAnsiTheme="minorHAnsi"/>
                  <w:noProof/>
                  <w:sz w:val="20"/>
                  <w:szCs w:val="20"/>
                  <w:lang w:val="en-IE" w:eastAsia="en-IE"/>
                </w:rPr>
              </w:pPr>
              <w:del w:id="38" w:author="Leigh Mc Guinness" w:date="2021-05-06T13:06:00Z">
                <w:r w:rsidDel="00375D70">
                  <w:rPr>
                    <w:noProof/>
                  </w:rPr>
                  <w:fldChar w:fldCharType="begin"/>
                </w:r>
                <w:r w:rsidDel="00375D70">
                  <w:rPr>
                    <w:noProof/>
                  </w:rPr>
                  <w:delInstrText xml:space="preserve"> HYPERLINK \l "_Toc67645998" </w:delInstrText>
                </w:r>
                <w:r w:rsidDel="00375D70">
                  <w:rPr>
                    <w:noProof/>
                  </w:rPr>
                  <w:fldChar w:fldCharType="separate"/>
                </w:r>
                <w:r w:rsidR="004909B0" w:rsidRPr="005C49BB" w:rsidDel="00375D70">
                  <w:rPr>
                    <w:rStyle w:val="Hyperlink"/>
                    <w:noProof/>
                    <w:sz w:val="20"/>
                    <w:szCs w:val="20"/>
                  </w:rPr>
                  <w:delText>2.3 HARDWARE SETUP</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_Toc67645998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20</w:delText>
                </w:r>
                <w:r w:rsidR="004909B0" w:rsidRPr="005C49BB" w:rsidDel="00375D70">
                  <w:rPr>
                    <w:noProof/>
                    <w:webHidden/>
                    <w:sz w:val="20"/>
                    <w:szCs w:val="20"/>
                  </w:rPr>
                  <w:fldChar w:fldCharType="end"/>
                </w:r>
                <w:r w:rsidDel="00375D70">
                  <w:rPr>
                    <w:noProof/>
                    <w:sz w:val="20"/>
                    <w:szCs w:val="20"/>
                  </w:rPr>
                  <w:fldChar w:fldCharType="end"/>
                </w:r>
              </w:del>
            </w:p>
            <w:p w14:paraId="56D81684" w14:textId="54DA45FE" w:rsidR="004909B0" w:rsidRPr="005C49BB" w:rsidDel="00375D70" w:rsidRDefault="005D5EC6">
              <w:pPr>
                <w:pStyle w:val="TOC2"/>
                <w:tabs>
                  <w:tab w:val="right" w:leader="dot" w:pos="9016"/>
                </w:tabs>
                <w:rPr>
                  <w:del w:id="39" w:author="Leigh Mc Guinness" w:date="2021-05-06T13:06:00Z"/>
                  <w:rFonts w:asciiTheme="minorHAnsi" w:eastAsiaTheme="minorEastAsia" w:hAnsiTheme="minorHAnsi"/>
                  <w:noProof/>
                  <w:sz w:val="20"/>
                  <w:szCs w:val="20"/>
                  <w:lang w:val="en-IE" w:eastAsia="en-IE"/>
                </w:rPr>
              </w:pPr>
              <w:del w:id="40" w:author="Leigh Mc Guinness" w:date="2021-05-06T13:06:00Z">
                <w:r w:rsidDel="00375D70">
                  <w:rPr>
                    <w:noProof/>
                  </w:rPr>
                  <w:fldChar w:fldCharType="begin"/>
                </w:r>
                <w:r w:rsidDel="00375D70">
                  <w:rPr>
                    <w:noProof/>
                  </w:rPr>
                  <w:delInstrText xml:space="preserve"> HYPERLINK \l "_Toc67645999" </w:delInstrText>
                </w:r>
                <w:r w:rsidDel="00375D70">
                  <w:rPr>
                    <w:noProof/>
                  </w:rPr>
                  <w:fldChar w:fldCharType="separate"/>
                </w:r>
                <w:r w:rsidR="004909B0" w:rsidRPr="005C49BB" w:rsidDel="00375D70">
                  <w:rPr>
                    <w:rStyle w:val="Hyperlink"/>
                    <w:noProof/>
                    <w:sz w:val="20"/>
                    <w:szCs w:val="20"/>
                  </w:rPr>
                  <w:delText>2.4 HARDWARE SCHEMATICS</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_Toc67645999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22</w:delText>
                </w:r>
                <w:r w:rsidR="004909B0" w:rsidRPr="005C49BB" w:rsidDel="00375D70">
                  <w:rPr>
                    <w:noProof/>
                    <w:webHidden/>
                    <w:sz w:val="20"/>
                    <w:szCs w:val="20"/>
                  </w:rPr>
                  <w:fldChar w:fldCharType="end"/>
                </w:r>
                <w:r w:rsidDel="00375D70">
                  <w:rPr>
                    <w:noProof/>
                    <w:sz w:val="20"/>
                    <w:szCs w:val="20"/>
                  </w:rPr>
                  <w:fldChar w:fldCharType="end"/>
                </w:r>
              </w:del>
            </w:p>
            <w:p w14:paraId="3AE4B0BA" w14:textId="54BC1171" w:rsidR="004909B0" w:rsidRPr="005C49BB" w:rsidDel="00375D70" w:rsidRDefault="005D5EC6">
              <w:pPr>
                <w:pStyle w:val="TOC1"/>
                <w:tabs>
                  <w:tab w:val="right" w:leader="dot" w:pos="9016"/>
                </w:tabs>
                <w:rPr>
                  <w:del w:id="41" w:author="Leigh Mc Guinness" w:date="2021-05-06T13:06:00Z"/>
                  <w:rFonts w:asciiTheme="minorHAnsi" w:eastAsiaTheme="minorEastAsia" w:hAnsiTheme="minorHAnsi"/>
                  <w:noProof/>
                  <w:sz w:val="20"/>
                  <w:szCs w:val="20"/>
                  <w:lang w:val="en-IE" w:eastAsia="en-IE"/>
                </w:rPr>
              </w:pPr>
              <w:del w:id="42" w:author="Leigh Mc Guinness" w:date="2021-05-06T13:06:00Z">
                <w:r w:rsidDel="00375D70">
                  <w:rPr>
                    <w:noProof/>
                  </w:rPr>
                  <w:fldChar w:fldCharType="begin"/>
                </w:r>
                <w:r w:rsidDel="00375D70">
                  <w:rPr>
                    <w:noProof/>
                  </w:rPr>
                  <w:delInstrText xml:space="preserve"> HYPERLINK \l "_Toc67646000" </w:delInstrText>
                </w:r>
                <w:r w:rsidDel="00375D70">
                  <w:rPr>
                    <w:noProof/>
                  </w:rPr>
                  <w:fldChar w:fldCharType="separate"/>
                </w:r>
                <w:r w:rsidR="004909B0" w:rsidRPr="005C49BB" w:rsidDel="00375D70">
                  <w:rPr>
                    <w:rStyle w:val="Hyperlink"/>
                    <w:noProof/>
                    <w:sz w:val="20"/>
                    <w:szCs w:val="20"/>
                  </w:rPr>
                  <w:delText>3. IMPLEMENTATION PLAN</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_Toc67646000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24</w:delText>
                </w:r>
                <w:r w:rsidR="004909B0" w:rsidRPr="005C49BB" w:rsidDel="00375D70">
                  <w:rPr>
                    <w:noProof/>
                    <w:webHidden/>
                    <w:sz w:val="20"/>
                    <w:szCs w:val="20"/>
                  </w:rPr>
                  <w:fldChar w:fldCharType="end"/>
                </w:r>
                <w:r w:rsidDel="00375D70">
                  <w:rPr>
                    <w:noProof/>
                    <w:sz w:val="20"/>
                    <w:szCs w:val="20"/>
                  </w:rPr>
                  <w:fldChar w:fldCharType="end"/>
                </w:r>
              </w:del>
            </w:p>
            <w:p w14:paraId="725CA330" w14:textId="4DF5F2AB" w:rsidR="004909B0" w:rsidRPr="005C49BB" w:rsidDel="00375D70" w:rsidRDefault="005D5EC6">
              <w:pPr>
                <w:pStyle w:val="TOC2"/>
                <w:tabs>
                  <w:tab w:val="right" w:leader="dot" w:pos="9016"/>
                </w:tabs>
                <w:rPr>
                  <w:del w:id="43" w:author="Leigh Mc Guinness" w:date="2021-05-06T13:06:00Z"/>
                  <w:rFonts w:asciiTheme="minorHAnsi" w:eastAsiaTheme="minorEastAsia" w:hAnsiTheme="minorHAnsi"/>
                  <w:noProof/>
                  <w:sz w:val="20"/>
                  <w:szCs w:val="20"/>
                  <w:lang w:val="en-IE" w:eastAsia="en-IE"/>
                </w:rPr>
              </w:pPr>
              <w:del w:id="44" w:author="Leigh Mc Guinness" w:date="2021-05-06T13:06:00Z">
                <w:r w:rsidDel="00375D70">
                  <w:rPr>
                    <w:noProof/>
                  </w:rPr>
                  <w:fldChar w:fldCharType="begin"/>
                </w:r>
                <w:r w:rsidDel="00375D70">
                  <w:rPr>
                    <w:noProof/>
                  </w:rPr>
                  <w:delInstrText xml:space="preserve"> HYPERLINK \l "_Toc67646001" </w:delInstrText>
                </w:r>
                <w:r w:rsidDel="00375D70">
                  <w:rPr>
                    <w:noProof/>
                  </w:rPr>
                  <w:fldChar w:fldCharType="separate"/>
                </w:r>
                <w:r w:rsidR="004909B0" w:rsidRPr="005C49BB" w:rsidDel="00375D70">
                  <w:rPr>
                    <w:rStyle w:val="Hyperlink"/>
                    <w:noProof/>
                    <w:sz w:val="20"/>
                    <w:szCs w:val="20"/>
                  </w:rPr>
                  <w:delText>3.1 EQUPIMENT USED</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_Toc67646001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24</w:delText>
                </w:r>
                <w:r w:rsidR="004909B0" w:rsidRPr="005C49BB" w:rsidDel="00375D70">
                  <w:rPr>
                    <w:noProof/>
                    <w:webHidden/>
                    <w:sz w:val="20"/>
                    <w:szCs w:val="20"/>
                  </w:rPr>
                  <w:fldChar w:fldCharType="end"/>
                </w:r>
                <w:r w:rsidDel="00375D70">
                  <w:rPr>
                    <w:noProof/>
                    <w:sz w:val="20"/>
                    <w:szCs w:val="20"/>
                  </w:rPr>
                  <w:fldChar w:fldCharType="end"/>
                </w:r>
              </w:del>
            </w:p>
            <w:p w14:paraId="66ED5D8C" w14:textId="6F6B630F" w:rsidR="004909B0" w:rsidRPr="005C49BB" w:rsidDel="00375D70" w:rsidRDefault="005D5EC6">
              <w:pPr>
                <w:pStyle w:val="TOC2"/>
                <w:tabs>
                  <w:tab w:val="right" w:leader="dot" w:pos="9016"/>
                </w:tabs>
                <w:rPr>
                  <w:del w:id="45" w:author="Leigh Mc Guinness" w:date="2021-05-06T13:06:00Z"/>
                  <w:rFonts w:asciiTheme="minorHAnsi" w:eastAsiaTheme="minorEastAsia" w:hAnsiTheme="minorHAnsi"/>
                  <w:noProof/>
                  <w:sz w:val="20"/>
                  <w:szCs w:val="20"/>
                  <w:lang w:val="en-IE" w:eastAsia="en-IE"/>
                </w:rPr>
              </w:pPr>
              <w:del w:id="46" w:author="Leigh Mc Guinness" w:date="2021-05-06T13:06:00Z">
                <w:r w:rsidDel="00375D70">
                  <w:rPr>
                    <w:noProof/>
                  </w:rPr>
                  <w:fldChar w:fldCharType="begin"/>
                </w:r>
                <w:r w:rsidDel="00375D70">
                  <w:rPr>
                    <w:noProof/>
                  </w:rPr>
                  <w:delInstrText xml:space="preserve"> HYPERLINK \l "_Toc67646002" </w:delInstrText>
                </w:r>
                <w:r w:rsidDel="00375D70">
                  <w:rPr>
                    <w:noProof/>
                  </w:rPr>
                  <w:fldChar w:fldCharType="separate"/>
                </w:r>
                <w:r w:rsidR="004909B0" w:rsidRPr="005C49BB" w:rsidDel="00375D70">
                  <w:rPr>
                    <w:rStyle w:val="Hyperlink"/>
                    <w:noProof/>
                    <w:sz w:val="20"/>
                    <w:szCs w:val="20"/>
                  </w:rPr>
                  <w:delText>3.2 CODE DESIGN</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_Toc67646002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25</w:delText>
                </w:r>
                <w:r w:rsidR="004909B0" w:rsidRPr="005C49BB" w:rsidDel="00375D70">
                  <w:rPr>
                    <w:noProof/>
                    <w:webHidden/>
                    <w:sz w:val="20"/>
                    <w:szCs w:val="20"/>
                  </w:rPr>
                  <w:fldChar w:fldCharType="end"/>
                </w:r>
                <w:r w:rsidDel="00375D70">
                  <w:rPr>
                    <w:noProof/>
                    <w:sz w:val="20"/>
                    <w:szCs w:val="20"/>
                  </w:rPr>
                  <w:fldChar w:fldCharType="end"/>
                </w:r>
              </w:del>
            </w:p>
            <w:p w14:paraId="3B2AC077" w14:textId="05C42798" w:rsidR="004909B0" w:rsidRPr="005C49BB" w:rsidDel="00375D70" w:rsidRDefault="005D5EC6">
              <w:pPr>
                <w:pStyle w:val="TOC3"/>
                <w:tabs>
                  <w:tab w:val="right" w:leader="dot" w:pos="9016"/>
                </w:tabs>
                <w:rPr>
                  <w:del w:id="47" w:author="Leigh Mc Guinness" w:date="2021-05-06T13:06:00Z"/>
                  <w:rFonts w:asciiTheme="minorHAnsi" w:eastAsiaTheme="minorEastAsia" w:hAnsiTheme="minorHAnsi"/>
                  <w:noProof/>
                  <w:sz w:val="20"/>
                  <w:szCs w:val="20"/>
                  <w:lang w:val="en-IE" w:eastAsia="en-IE"/>
                </w:rPr>
              </w:pPr>
              <w:del w:id="48" w:author="Leigh Mc Guinness" w:date="2021-05-06T13:06:00Z">
                <w:r w:rsidDel="00375D70">
                  <w:rPr>
                    <w:noProof/>
                  </w:rPr>
                  <w:fldChar w:fldCharType="begin"/>
                </w:r>
                <w:r w:rsidDel="00375D70">
                  <w:rPr>
                    <w:noProof/>
                  </w:rPr>
                  <w:delInstrText xml:space="preserve"> HYPERLINK \l "_Toc67646003" </w:delInstrText>
                </w:r>
                <w:r w:rsidDel="00375D70">
                  <w:rPr>
                    <w:noProof/>
                  </w:rPr>
                  <w:fldChar w:fldCharType="separate"/>
                </w:r>
                <w:r w:rsidR="004909B0" w:rsidRPr="005C49BB" w:rsidDel="00375D70">
                  <w:rPr>
                    <w:rStyle w:val="Hyperlink"/>
                    <w:noProof/>
                    <w:sz w:val="20"/>
                    <w:szCs w:val="20"/>
                  </w:rPr>
                  <w:delText>3.2.1 EARLY CODE FLOWCHART</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_Toc67646003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25</w:delText>
                </w:r>
                <w:r w:rsidR="004909B0" w:rsidRPr="005C49BB" w:rsidDel="00375D70">
                  <w:rPr>
                    <w:noProof/>
                    <w:webHidden/>
                    <w:sz w:val="20"/>
                    <w:szCs w:val="20"/>
                  </w:rPr>
                  <w:fldChar w:fldCharType="end"/>
                </w:r>
                <w:r w:rsidDel="00375D70">
                  <w:rPr>
                    <w:noProof/>
                    <w:sz w:val="20"/>
                    <w:szCs w:val="20"/>
                  </w:rPr>
                  <w:fldChar w:fldCharType="end"/>
                </w:r>
              </w:del>
            </w:p>
            <w:p w14:paraId="722671B0" w14:textId="512FB07C" w:rsidR="004909B0" w:rsidRPr="005C49BB" w:rsidDel="00375D70" w:rsidRDefault="005D5EC6">
              <w:pPr>
                <w:pStyle w:val="TOC3"/>
                <w:tabs>
                  <w:tab w:val="right" w:leader="dot" w:pos="9016"/>
                </w:tabs>
                <w:rPr>
                  <w:del w:id="49" w:author="Leigh Mc Guinness" w:date="2021-05-06T13:06:00Z"/>
                  <w:rFonts w:asciiTheme="minorHAnsi" w:eastAsiaTheme="minorEastAsia" w:hAnsiTheme="minorHAnsi"/>
                  <w:noProof/>
                  <w:sz w:val="20"/>
                  <w:szCs w:val="20"/>
                  <w:lang w:val="en-IE" w:eastAsia="en-IE"/>
                </w:rPr>
              </w:pPr>
              <w:del w:id="50" w:author="Leigh Mc Guinness" w:date="2021-05-06T13:06:00Z">
                <w:r w:rsidDel="00375D70">
                  <w:rPr>
                    <w:noProof/>
                  </w:rPr>
                  <w:fldChar w:fldCharType="begin"/>
                </w:r>
                <w:r w:rsidDel="00375D70">
                  <w:rPr>
                    <w:noProof/>
                  </w:rPr>
                  <w:delInstrText xml:space="preserve"> HYPERLINK \l "_Toc67646004" </w:delInstrText>
                </w:r>
                <w:r w:rsidDel="00375D70">
                  <w:rPr>
                    <w:noProof/>
                  </w:rPr>
                  <w:fldChar w:fldCharType="separate"/>
                </w:r>
                <w:r w:rsidR="004909B0" w:rsidRPr="005C49BB" w:rsidDel="00375D70">
                  <w:rPr>
                    <w:rStyle w:val="Hyperlink"/>
                    <w:noProof/>
                    <w:sz w:val="20"/>
                    <w:szCs w:val="20"/>
                  </w:rPr>
                  <w:delText>3.2.2 FINAL-CODE FLOWCHART</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_Toc67646004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26</w:delText>
                </w:r>
                <w:r w:rsidR="004909B0" w:rsidRPr="005C49BB" w:rsidDel="00375D70">
                  <w:rPr>
                    <w:noProof/>
                    <w:webHidden/>
                    <w:sz w:val="20"/>
                    <w:szCs w:val="20"/>
                  </w:rPr>
                  <w:fldChar w:fldCharType="end"/>
                </w:r>
                <w:r w:rsidDel="00375D70">
                  <w:rPr>
                    <w:noProof/>
                    <w:sz w:val="20"/>
                    <w:szCs w:val="20"/>
                  </w:rPr>
                  <w:fldChar w:fldCharType="end"/>
                </w:r>
              </w:del>
            </w:p>
            <w:p w14:paraId="47E472AF" w14:textId="62FB9FE3" w:rsidR="004909B0" w:rsidRPr="005C49BB" w:rsidDel="00375D70" w:rsidRDefault="005D5EC6">
              <w:pPr>
                <w:pStyle w:val="TOC1"/>
                <w:tabs>
                  <w:tab w:val="right" w:leader="dot" w:pos="9016"/>
                </w:tabs>
                <w:rPr>
                  <w:del w:id="51" w:author="Leigh Mc Guinness" w:date="2021-05-06T13:06:00Z"/>
                  <w:rFonts w:asciiTheme="minorHAnsi" w:eastAsiaTheme="minorEastAsia" w:hAnsiTheme="minorHAnsi"/>
                  <w:noProof/>
                  <w:sz w:val="20"/>
                  <w:szCs w:val="20"/>
                  <w:lang w:val="en-IE" w:eastAsia="en-IE"/>
                </w:rPr>
              </w:pPr>
              <w:del w:id="52" w:author="Leigh Mc Guinness" w:date="2021-05-06T13:06:00Z">
                <w:r w:rsidDel="00375D70">
                  <w:rPr>
                    <w:noProof/>
                  </w:rPr>
                  <w:fldChar w:fldCharType="begin"/>
                </w:r>
                <w:r w:rsidDel="00375D70">
                  <w:rPr>
                    <w:noProof/>
                  </w:rPr>
                  <w:delInstrText xml:space="preserve"> HYPERLINK \l "_Toc67646005" </w:delInstrText>
                </w:r>
                <w:r w:rsidDel="00375D70">
                  <w:rPr>
                    <w:noProof/>
                  </w:rPr>
                  <w:fldChar w:fldCharType="separate"/>
                </w:r>
                <w:r w:rsidR="004909B0" w:rsidRPr="005C49BB" w:rsidDel="00375D70">
                  <w:rPr>
                    <w:rStyle w:val="Hyperlink"/>
                    <w:noProof/>
                    <w:sz w:val="20"/>
                    <w:szCs w:val="20"/>
                  </w:rPr>
                  <w:delText>4. TESTING</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_Toc67646005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28</w:delText>
                </w:r>
                <w:r w:rsidR="004909B0" w:rsidRPr="005C49BB" w:rsidDel="00375D70">
                  <w:rPr>
                    <w:noProof/>
                    <w:webHidden/>
                    <w:sz w:val="20"/>
                    <w:szCs w:val="20"/>
                  </w:rPr>
                  <w:fldChar w:fldCharType="end"/>
                </w:r>
                <w:r w:rsidDel="00375D70">
                  <w:rPr>
                    <w:noProof/>
                    <w:sz w:val="20"/>
                    <w:szCs w:val="20"/>
                  </w:rPr>
                  <w:fldChar w:fldCharType="end"/>
                </w:r>
              </w:del>
            </w:p>
            <w:p w14:paraId="22108642" w14:textId="6A31A546" w:rsidR="004909B0" w:rsidRPr="005C49BB" w:rsidDel="00375D70" w:rsidRDefault="005D5EC6">
              <w:pPr>
                <w:pStyle w:val="TOC2"/>
                <w:tabs>
                  <w:tab w:val="right" w:leader="dot" w:pos="9016"/>
                </w:tabs>
                <w:rPr>
                  <w:del w:id="53" w:author="Leigh Mc Guinness" w:date="2021-05-06T13:06:00Z"/>
                  <w:rFonts w:asciiTheme="minorHAnsi" w:eastAsiaTheme="minorEastAsia" w:hAnsiTheme="minorHAnsi"/>
                  <w:noProof/>
                  <w:sz w:val="20"/>
                  <w:szCs w:val="20"/>
                  <w:lang w:val="en-IE" w:eastAsia="en-IE"/>
                </w:rPr>
              </w:pPr>
              <w:del w:id="54" w:author="Leigh Mc Guinness" w:date="2021-05-06T13:06:00Z">
                <w:r w:rsidDel="00375D70">
                  <w:rPr>
                    <w:noProof/>
                  </w:rPr>
                  <w:fldChar w:fldCharType="begin"/>
                </w:r>
                <w:r w:rsidDel="00375D70">
                  <w:rPr>
                    <w:noProof/>
                  </w:rPr>
                  <w:delInstrText xml:space="preserve"> HYPERLINK \l "_Toc67646006" </w:delInstrText>
                </w:r>
                <w:r w:rsidDel="00375D70">
                  <w:rPr>
                    <w:noProof/>
                  </w:rPr>
                  <w:fldChar w:fldCharType="separate"/>
                </w:r>
                <w:r w:rsidR="004909B0" w:rsidRPr="005C49BB" w:rsidDel="00375D70">
                  <w:rPr>
                    <w:rStyle w:val="Hyperlink"/>
                    <w:noProof/>
                    <w:sz w:val="20"/>
                    <w:szCs w:val="20"/>
                  </w:rPr>
                  <w:delText>4.1 TESTING APPROACH</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_Toc67646006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28</w:delText>
                </w:r>
                <w:r w:rsidR="004909B0" w:rsidRPr="005C49BB" w:rsidDel="00375D70">
                  <w:rPr>
                    <w:noProof/>
                    <w:webHidden/>
                    <w:sz w:val="20"/>
                    <w:szCs w:val="20"/>
                  </w:rPr>
                  <w:fldChar w:fldCharType="end"/>
                </w:r>
                <w:r w:rsidDel="00375D70">
                  <w:rPr>
                    <w:noProof/>
                    <w:sz w:val="20"/>
                    <w:szCs w:val="20"/>
                  </w:rPr>
                  <w:fldChar w:fldCharType="end"/>
                </w:r>
              </w:del>
            </w:p>
            <w:p w14:paraId="6EFB4DEB" w14:textId="0D9E5828" w:rsidR="004909B0" w:rsidRPr="005C49BB" w:rsidDel="00375D70" w:rsidRDefault="005D5EC6">
              <w:pPr>
                <w:pStyle w:val="TOC2"/>
                <w:tabs>
                  <w:tab w:val="right" w:leader="dot" w:pos="9016"/>
                </w:tabs>
                <w:rPr>
                  <w:del w:id="55" w:author="Leigh Mc Guinness" w:date="2021-05-06T13:06:00Z"/>
                  <w:rFonts w:asciiTheme="minorHAnsi" w:eastAsiaTheme="minorEastAsia" w:hAnsiTheme="minorHAnsi"/>
                  <w:noProof/>
                  <w:sz w:val="20"/>
                  <w:szCs w:val="20"/>
                  <w:lang w:val="en-IE" w:eastAsia="en-IE"/>
                </w:rPr>
              </w:pPr>
              <w:del w:id="56" w:author="Leigh Mc Guinness" w:date="2021-05-06T13:06:00Z">
                <w:r w:rsidDel="00375D70">
                  <w:rPr>
                    <w:noProof/>
                  </w:rPr>
                  <w:fldChar w:fldCharType="begin"/>
                </w:r>
                <w:r w:rsidDel="00375D70">
                  <w:rPr>
                    <w:noProof/>
                  </w:rPr>
                  <w:delInstrText xml:space="preserve"> HYPERLINK \l "_Toc67646007" </w:delInstrText>
                </w:r>
                <w:r w:rsidDel="00375D70">
                  <w:rPr>
                    <w:noProof/>
                  </w:rPr>
                  <w:fldChar w:fldCharType="separate"/>
                </w:r>
                <w:r w:rsidR="004909B0" w:rsidRPr="005C49BB" w:rsidDel="00375D70">
                  <w:rPr>
                    <w:rStyle w:val="Hyperlink"/>
                    <w:noProof/>
                    <w:sz w:val="20"/>
                    <w:szCs w:val="20"/>
                  </w:rPr>
                  <w:delText>4.2 TEST DATA</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_Toc67646007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30</w:delText>
                </w:r>
                <w:r w:rsidR="004909B0" w:rsidRPr="005C49BB" w:rsidDel="00375D70">
                  <w:rPr>
                    <w:noProof/>
                    <w:webHidden/>
                    <w:sz w:val="20"/>
                    <w:szCs w:val="20"/>
                  </w:rPr>
                  <w:fldChar w:fldCharType="end"/>
                </w:r>
                <w:r w:rsidDel="00375D70">
                  <w:rPr>
                    <w:noProof/>
                    <w:sz w:val="20"/>
                    <w:szCs w:val="20"/>
                  </w:rPr>
                  <w:fldChar w:fldCharType="end"/>
                </w:r>
              </w:del>
            </w:p>
            <w:p w14:paraId="39E91633" w14:textId="0EA8B553" w:rsidR="004909B0" w:rsidRPr="005C49BB" w:rsidDel="00375D70" w:rsidRDefault="005D5EC6">
              <w:pPr>
                <w:pStyle w:val="TOC3"/>
                <w:tabs>
                  <w:tab w:val="right" w:leader="dot" w:pos="9016"/>
                </w:tabs>
                <w:rPr>
                  <w:del w:id="57" w:author="Leigh Mc Guinness" w:date="2021-05-06T13:06:00Z"/>
                  <w:rFonts w:asciiTheme="minorHAnsi" w:eastAsiaTheme="minorEastAsia" w:hAnsiTheme="minorHAnsi"/>
                  <w:noProof/>
                  <w:sz w:val="20"/>
                  <w:szCs w:val="20"/>
                  <w:lang w:val="en-IE" w:eastAsia="en-IE"/>
                </w:rPr>
              </w:pPr>
              <w:del w:id="58" w:author="Leigh Mc Guinness" w:date="2021-05-06T13:06:00Z">
                <w:r w:rsidDel="00375D70">
                  <w:rPr>
                    <w:noProof/>
                  </w:rPr>
                  <w:fldChar w:fldCharType="begin"/>
                </w:r>
                <w:r w:rsidDel="00375D70">
                  <w:rPr>
                    <w:noProof/>
                  </w:rPr>
                  <w:delInstrText xml:space="preserve"> HYPERLINK \l "_Toc67646008" </w:delInstrText>
                </w:r>
                <w:r w:rsidDel="00375D70">
                  <w:rPr>
                    <w:noProof/>
                  </w:rPr>
                  <w:fldChar w:fldCharType="separate"/>
                </w:r>
                <w:r w:rsidR="004909B0" w:rsidRPr="005C49BB" w:rsidDel="00375D70">
                  <w:rPr>
                    <w:rStyle w:val="Hyperlink"/>
                    <w:noProof/>
                    <w:sz w:val="20"/>
                    <w:szCs w:val="20"/>
                  </w:rPr>
                  <w:delText>4.2.1 INITIAL INPUT / OUTPUT TESTING</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_Toc67646008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30</w:delText>
                </w:r>
                <w:r w:rsidR="004909B0" w:rsidRPr="005C49BB" w:rsidDel="00375D70">
                  <w:rPr>
                    <w:noProof/>
                    <w:webHidden/>
                    <w:sz w:val="20"/>
                    <w:szCs w:val="20"/>
                  </w:rPr>
                  <w:fldChar w:fldCharType="end"/>
                </w:r>
                <w:r w:rsidDel="00375D70">
                  <w:rPr>
                    <w:noProof/>
                    <w:sz w:val="20"/>
                    <w:szCs w:val="20"/>
                  </w:rPr>
                  <w:fldChar w:fldCharType="end"/>
                </w:r>
              </w:del>
            </w:p>
            <w:p w14:paraId="3E0576AC" w14:textId="7940ECDE" w:rsidR="004909B0" w:rsidRPr="005C49BB" w:rsidDel="00375D70" w:rsidRDefault="005D5EC6">
              <w:pPr>
                <w:pStyle w:val="TOC3"/>
                <w:tabs>
                  <w:tab w:val="right" w:leader="dot" w:pos="9016"/>
                </w:tabs>
                <w:rPr>
                  <w:del w:id="59" w:author="Leigh Mc Guinness" w:date="2021-05-06T13:06:00Z"/>
                  <w:rFonts w:asciiTheme="minorHAnsi" w:eastAsiaTheme="minorEastAsia" w:hAnsiTheme="minorHAnsi"/>
                  <w:noProof/>
                  <w:sz w:val="20"/>
                  <w:szCs w:val="20"/>
                  <w:lang w:val="en-IE" w:eastAsia="en-IE"/>
                </w:rPr>
              </w:pPr>
              <w:del w:id="60" w:author="Leigh Mc Guinness" w:date="2021-05-06T13:06:00Z">
                <w:r w:rsidDel="00375D70">
                  <w:rPr>
                    <w:noProof/>
                  </w:rPr>
                  <w:fldChar w:fldCharType="begin"/>
                </w:r>
                <w:r w:rsidDel="00375D70">
                  <w:rPr>
                    <w:noProof/>
                  </w:rPr>
                  <w:delInstrText xml:space="preserve"> HYPERLINK \l "_Toc67646009" </w:delInstrText>
                </w:r>
                <w:r w:rsidDel="00375D70">
                  <w:rPr>
                    <w:noProof/>
                  </w:rPr>
                  <w:fldChar w:fldCharType="separate"/>
                </w:r>
                <w:r w:rsidR="004909B0" w:rsidRPr="005C49BB" w:rsidDel="00375D70">
                  <w:rPr>
                    <w:rStyle w:val="Hyperlink"/>
                    <w:noProof/>
                    <w:sz w:val="20"/>
                    <w:szCs w:val="20"/>
                  </w:rPr>
                  <w:delText>4.2.2 FINAL TEST DATA</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_Toc67646009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33</w:delText>
                </w:r>
                <w:r w:rsidR="004909B0" w:rsidRPr="005C49BB" w:rsidDel="00375D70">
                  <w:rPr>
                    <w:noProof/>
                    <w:webHidden/>
                    <w:sz w:val="20"/>
                    <w:szCs w:val="20"/>
                  </w:rPr>
                  <w:fldChar w:fldCharType="end"/>
                </w:r>
                <w:r w:rsidDel="00375D70">
                  <w:rPr>
                    <w:noProof/>
                    <w:sz w:val="20"/>
                    <w:szCs w:val="20"/>
                  </w:rPr>
                  <w:fldChar w:fldCharType="end"/>
                </w:r>
              </w:del>
            </w:p>
            <w:p w14:paraId="72A67DA5" w14:textId="4ACBF7EF" w:rsidR="004909B0" w:rsidRPr="005C49BB" w:rsidDel="00375D70" w:rsidRDefault="005D5EC6">
              <w:pPr>
                <w:pStyle w:val="TOC1"/>
                <w:tabs>
                  <w:tab w:val="right" w:leader="dot" w:pos="9016"/>
                </w:tabs>
                <w:rPr>
                  <w:del w:id="61" w:author="Leigh Mc Guinness" w:date="2021-05-06T13:06:00Z"/>
                  <w:rFonts w:asciiTheme="minorHAnsi" w:eastAsiaTheme="minorEastAsia" w:hAnsiTheme="minorHAnsi"/>
                  <w:noProof/>
                  <w:sz w:val="20"/>
                  <w:szCs w:val="20"/>
                  <w:lang w:val="en-IE" w:eastAsia="en-IE"/>
                </w:rPr>
              </w:pPr>
              <w:del w:id="62" w:author="Leigh Mc Guinness" w:date="2021-05-06T13:06:00Z">
                <w:r w:rsidDel="00375D70">
                  <w:rPr>
                    <w:noProof/>
                  </w:rPr>
                  <w:fldChar w:fldCharType="begin"/>
                </w:r>
                <w:r w:rsidDel="00375D70">
                  <w:rPr>
                    <w:noProof/>
                  </w:rPr>
                  <w:delInstrText xml:space="preserve"> HYPERLINK \l "_Toc67646010" </w:delInstrText>
                </w:r>
                <w:r w:rsidDel="00375D70">
                  <w:rPr>
                    <w:noProof/>
                  </w:rPr>
                  <w:fldChar w:fldCharType="separate"/>
                </w:r>
                <w:r w:rsidR="004909B0" w:rsidRPr="005C49BB" w:rsidDel="00375D70">
                  <w:rPr>
                    <w:rStyle w:val="Hyperlink"/>
                    <w:noProof/>
                    <w:sz w:val="20"/>
                    <w:szCs w:val="20"/>
                  </w:rPr>
                  <w:delText>ETHICS AND SECURITY ANALYSIS</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_Toc67646010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42</w:delText>
                </w:r>
                <w:r w:rsidR="004909B0" w:rsidRPr="005C49BB" w:rsidDel="00375D70">
                  <w:rPr>
                    <w:noProof/>
                    <w:webHidden/>
                    <w:sz w:val="20"/>
                    <w:szCs w:val="20"/>
                  </w:rPr>
                  <w:fldChar w:fldCharType="end"/>
                </w:r>
                <w:r w:rsidDel="00375D70">
                  <w:rPr>
                    <w:noProof/>
                    <w:sz w:val="20"/>
                    <w:szCs w:val="20"/>
                  </w:rPr>
                  <w:fldChar w:fldCharType="end"/>
                </w:r>
              </w:del>
            </w:p>
            <w:p w14:paraId="782F28FC" w14:textId="0DF36C43" w:rsidR="004909B0" w:rsidRPr="005C49BB" w:rsidDel="00375D70" w:rsidRDefault="005D5EC6">
              <w:pPr>
                <w:pStyle w:val="TOC2"/>
                <w:tabs>
                  <w:tab w:val="right" w:leader="dot" w:pos="9016"/>
                </w:tabs>
                <w:rPr>
                  <w:del w:id="63" w:author="Leigh Mc Guinness" w:date="2021-05-06T13:06:00Z"/>
                  <w:rFonts w:asciiTheme="minorHAnsi" w:eastAsiaTheme="minorEastAsia" w:hAnsiTheme="minorHAnsi"/>
                  <w:noProof/>
                  <w:sz w:val="20"/>
                  <w:szCs w:val="20"/>
                  <w:lang w:val="en-IE" w:eastAsia="en-IE"/>
                </w:rPr>
              </w:pPr>
              <w:del w:id="64" w:author="Leigh Mc Guinness" w:date="2021-05-06T13:06:00Z">
                <w:r w:rsidDel="00375D70">
                  <w:rPr>
                    <w:noProof/>
                  </w:rPr>
                  <w:fldChar w:fldCharType="begin"/>
                </w:r>
                <w:r w:rsidDel="00375D70">
                  <w:rPr>
                    <w:noProof/>
                  </w:rPr>
                  <w:delInstrText xml:space="preserve"> HYPERLINK \l "_Toc67646011" </w:delInstrText>
                </w:r>
                <w:r w:rsidDel="00375D70">
                  <w:rPr>
                    <w:noProof/>
                  </w:rPr>
                  <w:fldChar w:fldCharType="separate"/>
                </w:r>
                <w:r w:rsidR="004909B0" w:rsidRPr="005C49BB" w:rsidDel="00375D70">
                  <w:rPr>
                    <w:rStyle w:val="Hyperlink"/>
                    <w:caps/>
                    <w:noProof/>
                    <w:sz w:val="20"/>
                    <w:szCs w:val="20"/>
                  </w:rPr>
                  <w:delText>Internet of Things, Brief Technology Overview</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_Toc67646011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42</w:delText>
                </w:r>
                <w:r w:rsidR="004909B0" w:rsidRPr="005C49BB" w:rsidDel="00375D70">
                  <w:rPr>
                    <w:noProof/>
                    <w:webHidden/>
                    <w:sz w:val="20"/>
                    <w:szCs w:val="20"/>
                  </w:rPr>
                  <w:fldChar w:fldCharType="end"/>
                </w:r>
                <w:r w:rsidDel="00375D70">
                  <w:rPr>
                    <w:noProof/>
                    <w:sz w:val="20"/>
                    <w:szCs w:val="20"/>
                  </w:rPr>
                  <w:fldChar w:fldCharType="end"/>
                </w:r>
              </w:del>
            </w:p>
            <w:p w14:paraId="44444A1A" w14:textId="100847BB" w:rsidR="004909B0" w:rsidRPr="005C49BB" w:rsidDel="00375D70" w:rsidRDefault="005D5EC6">
              <w:pPr>
                <w:pStyle w:val="TOC2"/>
                <w:tabs>
                  <w:tab w:val="right" w:leader="dot" w:pos="9016"/>
                </w:tabs>
                <w:rPr>
                  <w:del w:id="65" w:author="Leigh Mc Guinness" w:date="2021-05-06T13:06:00Z"/>
                  <w:rFonts w:asciiTheme="minorHAnsi" w:eastAsiaTheme="minorEastAsia" w:hAnsiTheme="minorHAnsi"/>
                  <w:noProof/>
                  <w:sz w:val="20"/>
                  <w:szCs w:val="20"/>
                  <w:lang w:val="en-IE" w:eastAsia="en-IE"/>
                </w:rPr>
              </w:pPr>
              <w:del w:id="66" w:author="Leigh Mc Guinness" w:date="2021-05-06T13:06:00Z">
                <w:r w:rsidDel="00375D70">
                  <w:rPr>
                    <w:noProof/>
                  </w:rPr>
                  <w:fldChar w:fldCharType="begin"/>
                </w:r>
                <w:r w:rsidDel="00375D70">
                  <w:rPr>
                    <w:noProof/>
                  </w:rPr>
                  <w:delInstrText xml:space="preserve"> HYPERLINK \l "_Toc67646012" </w:delInstrText>
                </w:r>
                <w:r w:rsidDel="00375D70">
                  <w:rPr>
                    <w:noProof/>
                  </w:rPr>
                  <w:fldChar w:fldCharType="separate"/>
                </w:r>
                <w:r w:rsidR="004909B0" w:rsidRPr="005C49BB" w:rsidDel="00375D70">
                  <w:rPr>
                    <w:rStyle w:val="Hyperlink"/>
                    <w:caps/>
                    <w:noProof/>
                    <w:sz w:val="20"/>
                    <w:szCs w:val="20"/>
                  </w:rPr>
                  <w:delText>Ethics and security in a baby monitoring device</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_Toc67646012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43</w:delText>
                </w:r>
                <w:r w:rsidR="004909B0" w:rsidRPr="005C49BB" w:rsidDel="00375D70">
                  <w:rPr>
                    <w:noProof/>
                    <w:webHidden/>
                    <w:sz w:val="20"/>
                    <w:szCs w:val="20"/>
                  </w:rPr>
                  <w:fldChar w:fldCharType="end"/>
                </w:r>
                <w:r w:rsidDel="00375D70">
                  <w:rPr>
                    <w:noProof/>
                    <w:sz w:val="20"/>
                    <w:szCs w:val="20"/>
                  </w:rPr>
                  <w:fldChar w:fldCharType="end"/>
                </w:r>
              </w:del>
            </w:p>
            <w:p w14:paraId="0ADB9958" w14:textId="28B499C4" w:rsidR="004909B0" w:rsidRPr="005C49BB" w:rsidDel="00375D70" w:rsidRDefault="005D5EC6">
              <w:pPr>
                <w:pStyle w:val="TOC1"/>
                <w:tabs>
                  <w:tab w:val="right" w:leader="dot" w:pos="9016"/>
                </w:tabs>
                <w:rPr>
                  <w:del w:id="67" w:author="Leigh Mc Guinness" w:date="2021-05-06T13:06:00Z"/>
                  <w:rFonts w:asciiTheme="minorHAnsi" w:eastAsiaTheme="minorEastAsia" w:hAnsiTheme="minorHAnsi"/>
                  <w:noProof/>
                  <w:sz w:val="20"/>
                  <w:szCs w:val="20"/>
                  <w:lang w:val="en-IE" w:eastAsia="en-IE"/>
                </w:rPr>
              </w:pPr>
              <w:del w:id="68" w:author="Leigh Mc Guinness" w:date="2021-05-06T13:06:00Z">
                <w:r w:rsidDel="00375D70">
                  <w:rPr>
                    <w:noProof/>
                  </w:rPr>
                  <w:fldChar w:fldCharType="begin"/>
                </w:r>
                <w:r w:rsidDel="00375D70">
                  <w:rPr>
                    <w:noProof/>
                  </w:rPr>
                  <w:delInstrText xml:space="preserve"> HYPERLINK \l "_Toc67646013" </w:delInstrText>
                </w:r>
                <w:r w:rsidDel="00375D70">
                  <w:rPr>
                    <w:noProof/>
                  </w:rPr>
                  <w:fldChar w:fldCharType="separate"/>
                </w:r>
                <w:r w:rsidR="004909B0" w:rsidRPr="005C49BB" w:rsidDel="00375D70">
                  <w:rPr>
                    <w:rStyle w:val="Hyperlink"/>
                    <w:noProof/>
                    <w:sz w:val="20"/>
                    <w:szCs w:val="20"/>
                  </w:rPr>
                  <w:delText>FUTURE IMPROVEMENTS</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_Toc67646013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44</w:delText>
                </w:r>
                <w:r w:rsidR="004909B0" w:rsidRPr="005C49BB" w:rsidDel="00375D70">
                  <w:rPr>
                    <w:noProof/>
                    <w:webHidden/>
                    <w:sz w:val="20"/>
                    <w:szCs w:val="20"/>
                  </w:rPr>
                  <w:fldChar w:fldCharType="end"/>
                </w:r>
                <w:r w:rsidDel="00375D70">
                  <w:rPr>
                    <w:noProof/>
                    <w:sz w:val="20"/>
                    <w:szCs w:val="20"/>
                  </w:rPr>
                  <w:fldChar w:fldCharType="end"/>
                </w:r>
              </w:del>
            </w:p>
            <w:p w14:paraId="25968CE7" w14:textId="337BBCF6" w:rsidR="004909B0" w:rsidRPr="005C49BB" w:rsidDel="00375D70" w:rsidRDefault="005D5EC6">
              <w:pPr>
                <w:pStyle w:val="TOC2"/>
                <w:tabs>
                  <w:tab w:val="right" w:leader="dot" w:pos="9016"/>
                </w:tabs>
                <w:rPr>
                  <w:del w:id="69" w:author="Leigh Mc Guinness" w:date="2021-05-06T13:06:00Z"/>
                  <w:rFonts w:asciiTheme="minorHAnsi" w:eastAsiaTheme="minorEastAsia" w:hAnsiTheme="minorHAnsi"/>
                  <w:noProof/>
                  <w:sz w:val="20"/>
                  <w:szCs w:val="20"/>
                  <w:lang w:val="en-IE" w:eastAsia="en-IE"/>
                </w:rPr>
              </w:pPr>
              <w:del w:id="70" w:author="Leigh Mc Guinness" w:date="2021-05-06T13:06:00Z">
                <w:r w:rsidDel="00375D70">
                  <w:rPr>
                    <w:noProof/>
                  </w:rPr>
                  <w:fldChar w:fldCharType="begin"/>
                </w:r>
                <w:r w:rsidDel="00375D70">
                  <w:rPr>
                    <w:noProof/>
                  </w:rPr>
                  <w:delInstrText xml:space="preserve"> HYPERLINK \l "_Toc67646014" </w:delInstrText>
                </w:r>
                <w:r w:rsidDel="00375D70">
                  <w:rPr>
                    <w:noProof/>
                  </w:rPr>
                  <w:fldChar w:fldCharType="separate"/>
                </w:r>
                <w:r w:rsidR="004909B0" w:rsidRPr="005C49BB" w:rsidDel="00375D70">
                  <w:rPr>
                    <w:rStyle w:val="Hyperlink"/>
                    <w:caps/>
                    <w:noProof/>
                    <w:sz w:val="20"/>
                    <w:szCs w:val="20"/>
                  </w:rPr>
                  <w:delText>Motorised LED Globe</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_Toc67646014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44</w:delText>
                </w:r>
                <w:r w:rsidR="004909B0" w:rsidRPr="005C49BB" w:rsidDel="00375D70">
                  <w:rPr>
                    <w:noProof/>
                    <w:webHidden/>
                    <w:sz w:val="20"/>
                    <w:szCs w:val="20"/>
                  </w:rPr>
                  <w:fldChar w:fldCharType="end"/>
                </w:r>
                <w:r w:rsidDel="00375D70">
                  <w:rPr>
                    <w:noProof/>
                    <w:sz w:val="20"/>
                    <w:szCs w:val="20"/>
                  </w:rPr>
                  <w:fldChar w:fldCharType="end"/>
                </w:r>
              </w:del>
            </w:p>
            <w:p w14:paraId="1BA83BC8" w14:textId="2D0CEB28" w:rsidR="004909B0" w:rsidRPr="005C49BB" w:rsidDel="00375D70" w:rsidRDefault="005D5EC6">
              <w:pPr>
                <w:pStyle w:val="TOC2"/>
                <w:tabs>
                  <w:tab w:val="right" w:leader="dot" w:pos="9016"/>
                </w:tabs>
                <w:rPr>
                  <w:del w:id="71" w:author="Leigh Mc Guinness" w:date="2021-05-06T13:06:00Z"/>
                  <w:rFonts w:asciiTheme="minorHAnsi" w:eastAsiaTheme="minorEastAsia" w:hAnsiTheme="minorHAnsi"/>
                  <w:noProof/>
                  <w:sz w:val="20"/>
                  <w:szCs w:val="20"/>
                  <w:lang w:val="en-IE" w:eastAsia="en-IE"/>
                </w:rPr>
              </w:pPr>
              <w:del w:id="72" w:author="Leigh Mc Guinness" w:date="2021-05-06T13:06:00Z">
                <w:r w:rsidDel="00375D70">
                  <w:rPr>
                    <w:noProof/>
                  </w:rPr>
                  <w:fldChar w:fldCharType="begin"/>
                </w:r>
                <w:r w:rsidDel="00375D70">
                  <w:rPr>
                    <w:noProof/>
                  </w:rPr>
                  <w:delInstrText xml:space="preserve"> HYPERLINK \l "_Toc67646015" </w:delInstrText>
                </w:r>
                <w:r w:rsidDel="00375D70">
                  <w:rPr>
                    <w:noProof/>
                  </w:rPr>
                  <w:fldChar w:fldCharType="separate"/>
                </w:r>
                <w:r w:rsidR="004909B0" w:rsidRPr="005C49BB" w:rsidDel="00375D70">
                  <w:rPr>
                    <w:rStyle w:val="Hyperlink"/>
                    <w:caps/>
                    <w:noProof/>
                    <w:sz w:val="20"/>
                    <w:szCs w:val="20"/>
                  </w:rPr>
                  <w:delText>Baby Cot Mobile</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_Toc67646015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45</w:delText>
                </w:r>
                <w:r w:rsidR="004909B0" w:rsidRPr="005C49BB" w:rsidDel="00375D70">
                  <w:rPr>
                    <w:noProof/>
                    <w:webHidden/>
                    <w:sz w:val="20"/>
                    <w:szCs w:val="20"/>
                  </w:rPr>
                  <w:fldChar w:fldCharType="end"/>
                </w:r>
                <w:r w:rsidDel="00375D70">
                  <w:rPr>
                    <w:noProof/>
                    <w:sz w:val="20"/>
                    <w:szCs w:val="20"/>
                  </w:rPr>
                  <w:fldChar w:fldCharType="end"/>
                </w:r>
              </w:del>
            </w:p>
            <w:p w14:paraId="200A3489" w14:textId="63A62370" w:rsidR="004909B0" w:rsidRPr="005C49BB" w:rsidDel="00375D70" w:rsidRDefault="005D5EC6">
              <w:pPr>
                <w:pStyle w:val="TOC2"/>
                <w:tabs>
                  <w:tab w:val="right" w:leader="dot" w:pos="9016"/>
                </w:tabs>
                <w:rPr>
                  <w:del w:id="73" w:author="Leigh Mc Guinness" w:date="2021-05-06T13:06:00Z"/>
                  <w:rFonts w:asciiTheme="minorHAnsi" w:eastAsiaTheme="minorEastAsia" w:hAnsiTheme="minorHAnsi"/>
                  <w:noProof/>
                  <w:sz w:val="20"/>
                  <w:szCs w:val="20"/>
                  <w:lang w:val="en-IE" w:eastAsia="en-IE"/>
                </w:rPr>
              </w:pPr>
              <w:del w:id="74" w:author="Leigh Mc Guinness" w:date="2021-05-06T13:06:00Z">
                <w:r w:rsidDel="00375D70">
                  <w:rPr>
                    <w:noProof/>
                  </w:rPr>
                  <w:fldChar w:fldCharType="begin"/>
                </w:r>
                <w:r w:rsidDel="00375D70">
                  <w:rPr>
                    <w:noProof/>
                  </w:rPr>
                  <w:delInstrText xml:space="preserve"> HYPERLINK \l "_Toc67646016" </w:delInstrText>
                </w:r>
                <w:r w:rsidDel="00375D70">
                  <w:rPr>
                    <w:noProof/>
                  </w:rPr>
                  <w:fldChar w:fldCharType="separate"/>
                </w:r>
                <w:r w:rsidR="004909B0" w:rsidRPr="005C49BB" w:rsidDel="00375D70">
                  <w:rPr>
                    <w:rStyle w:val="Hyperlink"/>
                    <w:caps/>
                    <w:noProof/>
                    <w:sz w:val="20"/>
                    <w:szCs w:val="20"/>
                  </w:rPr>
                  <w:delText>TEMPERATURE SENSOR</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_Toc67646016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46</w:delText>
                </w:r>
                <w:r w:rsidR="004909B0" w:rsidRPr="005C49BB" w:rsidDel="00375D70">
                  <w:rPr>
                    <w:noProof/>
                    <w:webHidden/>
                    <w:sz w:val="20"/>
                    <w:szCs w:val="20"/>
                  </w:rPr>
                  <w:fldChar w:fldCharType="end"/>
                </w:r>
                <w:r w:rsidDel="00375D70">
                  <w:rPr>
                    <w:noProof/>
                    <w:sz w:val="20"/>
                    <w:szCs w:val="20"/>
                  </w:rPr>
                  <w:fldChar w:fldCharType="end"/>
                </w:r>
              </w:del>
            </w:p>
            <w:p w14:paraId="428E2D2F" w14:textId="77AA6B95" w:rsidR="004909B0" w:rsidRPr="005C49BB" w:rsidDel="00375D70" w:rsidRDefault="005D5EC6">
              <w:pPr>
                <w:pStyle w:val="TOC2"/>
                <w:tabs>
                  <w:tab w:val="right" w:leader="dot" w:pos="9016"/>
                </w:tabs>
                <w:rPr>
                  <w:del w:id="75" w:author="Leigh Mc Guinness" w:date="2021-05-06T13:06:00Z"/>
                  <w:rFonts w:asciiTheme="minorHAnsi" w:eastAsiaTheme="minorEastAsia" w:hAnsiTheme="minorHAnsi"/>
                  <w:noProof/>
                  <w:sz w:val="20"/>
                  <w:szCs w:val="20"/>
                  <w:lang w:val="en-IE" w:eastAsia="en-IE"/>
                </w:rPr>
              </w:pPr>
              <w:del w:id="76" w:author="Leigh Mc Guinness" w:date="2021-05-06T13:06:00Z">
                <w:r w:rsidDel="00375D70">
                  <w:rPr>
                    <w:noProof/>
                  </w:rPr>
                  <w:fldChar w:fldCharType="begin"/>
                </w:r>
                <w:r w:rsidDel="00375D70">
                  <w:rPr>
                    <w:noProof/>
                  </w:rPr>
                  <w:delInstrText xml:space="preserve"> HYPERLINK \l "_Toc67646017" </w:delInstrText>
                </w:r>
                <w:r w:rsidDel="00375D70">
                  <w:rPr>
                    <w:noProof/>
                  </w:rPr>
                  <w:fldChar w:fldCharType="separate"/>
                </w:r>
                <w:r w:rsidR="004909B0" w:rsidRPr="005C49BB" w:rsidDel="00375D70">
                  <w:rPr>
                    <w:rStyle w:val="Hyperlink"/>
                    <w:caps/>
                    <w:noProof/>
                    <w:sz w:val="20"/>
                    <w:szCs w:val="20"/>
                  </w:rPr>
                  <w:delText>PIR SENSOR</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_Toc67646017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47</w:delText>
                </w:r>
                <w:r w:rsidR="004909B0" w:rsidRPr="005C49BB" w:rsidDel="00375D70">
                  <w:rPr>
                    <w:noProof/>
                    <w:webHidden/>
                    <w:sz w:val="20"/>
                    <w:szCs w:val="20"/>
                  </w:rPr>
                  <w:fldChar w:fldCharType="end"/>
                </w:r>
                <w:r w:rsidDel="00375D70">
                  <w:rPr>
                    <w:noProof/>
                    <w:sz w:val="20"/>
                    <w:szCs w:val="20"/>
                  </w:rPr>
                  <w:fldChar w:fldCharType="end"/>
                </w:r>
              </w:del>
            </w:p>
            <w:p w14:paraId="63682D81" w14:textId="5FEE228C" w:rsidR="004909B0" w:rsidRPr="005C49BB" w:rsidDel="00375D70" w:rsidRDefault="005D5EC6">
              <w:pPr>
                <w:pStyle w:val="TOC2"/>
                <w:tabs>
                  <w:tab w:val="right" w:leader="dot" w:pos="9016"/>
                </w:tabs>
                <w:rPr>
                  <w:del w:id="77" w:author="Leigh Mc Guinness" w:date="2021-05-06T13:06:00Z"/>
                  <w:rFonts w:asciiTheme="minorHAnsi" w:eastAsiaTheme="minorEastAsia" w:hAnsiTheme="minorHAnsi"/>
                  <w:noProof/>
                  <w:sz w:val="20"/>
                  <w:szCs w:val="20"/>
                  <w:lang w:val="en-IE" w:eastAsia="en-IE"/>
                </w:rPr>
              </w:pPr>
              <w:del w:id="78" w:author="Leigh Mc Guinness" w:date="2021-05-06T13:06:00Z">
                <w:r w:rsidDel="00375D70">
                  <w:rPr>
                    <w:noProof/>
                  </w:rPr>
                  <w:fldChar w:fldCharType="begin"/>
                </w:r>
                <w:r w:rsidDel="00375D70">
                  <w:rPr>
                    <w:noProof/>
                  </w:rPr>
                  <w:delInstrText xml:space="preserve"> HYPERLINK \l "_Toc67646018" </w:delInstrText>
                </w:r>
                <w:r w:rsidDel="00375D70">
                  <w:rPr>
                    <w:noProof/>
                  </w:rPr>
                  <w:fldChar w:fldCharType="separate"/>
                </w:r>
                <w:r w:rsidR="004909B0" w:rsidRPr="005C49BB" w:rsidDel="00375D70">
                  <w:rPr>
                    <w:rStyle w:val="Hyperlink"/>
                    <w:caps/>
                    <w:noProof/>
                    <w:sz w:val="20"/>
                    <w:szCs w:val="20"/>
                  </w:rPr>
                  <w:delText>PUSHING BOX</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_Toc67646018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48</w:delText>
                </w:r>
                <w:r w:rsidR="004909B0" w:rsidRPr="005C49BB" w:rsidDel="00375D70">
                  <w:rPr>
                    <w:noProof/>
                    <w:webHidden/>
                    <w:sz w:val="20"/>
                    <w:szCs w:val="20"/>
                  </w:rPr>
                  <w:fldChar w:fldCharType="end"/>
                </w:r>
                <w:r w:rsidDel="00375D70">
                  <w:rPr>
                    <w:noProof/>
                    <w:sz w:val="20"/>
                    <w:szCs w:val="20"/>
                  </w:rPr>
                  <w:fldChar w:fldCharType="end"/>
                </w:r>
              </w:del>
            </w:p>
            <w:p w14:paraId="2EA68801" w14:textId="7B91D3F9" w:rsidR="004909B0" w:rsidRPr="005C49BB" w:rsidDel="00375D70" w:rsidRDefault="005D5EC6">
              <w:pPr>
                <w:pStyle w:val="TOC2"/>
                <w:tabs>
                  <w:tab w:val="right" w:leader="dot" w:pos="9016"/>
                </w:tabs>
                <w:rPr>
                  <w:del w:id="79" w:author="Leigh Mc Guinness" w:date="2021-05-06T13:06:00Z"/>
                  <w:rFonts w:asciiTheme="minorHAnsi" w:eastAsiaTheme="minorEastAsia" w:hAnsiTheme="minorHAnsi"/>
                  <w:noProof/>
                  <w:sz w:val="20"/>
                  <w:szCs w:val="20"/>
                  <w:lang w:val="en-IE" w:eastAsia="en-IE"/>
                </w:rPr>
              </w:pPr>
              <w:del w:id="80" w:author="Leigh Mc Guinness" w:date="2021-05-06T13:06:00Z">
                <w:r w:rsidDel="00375D70">
                  <w:rPr>
                    <w:noProof/>
                  </w:rPr>
                  <w:fldChar w:fldCharType="begin"/>
                </w:r>
                <w:r w:rsidDel="00375D70">
                  <w:rPr>
                    <w:noProof/>
                  </w:rPr>
                  <w:delInstrText xml:space="preserve"> HYPERLINK \l "_Toc67646019" </w:delInstrText>
                </w:r>
                <w:r w:rsidDel="00375D70">
                  <w:rPr>
                    <w:noProof/>
                  </w:rPr>
                  <w:fldChar w:fldCharType="separate"/>
                </w:r>
                <w:r w:rsidR="004909B0" w:rsidRPr="005C49BB" w:rsidDel="00375D70">
                  <w:rPr>
                    <w:rStyle w:val="Hyperlink"/>
                    <w:caps/>
                    <w:noProof/>
                    <w:sz w:val="20"/>
                    <w:szCs w:val="20"/>
                  </w:rPr>
                  <w:delText>BLYNK &amp; ARDUINO IOT CODE</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_Toc67646019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48</w:delText>
                </w:r>
                <w:r w:rsidR="004909B0" w:rsidRPr="005C49BB" w:rsidDel="00375D70">
                  <w:rPr>
                    <w:noProof/>
                    <w:webHidden/>
                    <w:sz w:val="20"/>
                    <w:szCs w:val="20"/>
                  </w:rPr>
                  <w:fldChar w:fldCharType="end"/>
                </w:r>
                <w:r w:rsidDel="00375D70">
                  <w:rPr>
                    <w:noProof/>
                    <w:sz w:val="20"/>
                    <w:szCs w:val="20"/>
                  </w:rPr>
                  <w:fldChar w:fldCharType="end"/>
                </w:r>
              </w:del>
            </w:p>
            <w:p w14:paraId="45BC558C" w14:textId="247DE0BC" w:rsidR="004909B0" w:rsidRPr="005C49BB" w:rsidDel="00375D70" w:rsidRDefault="005D5EC6">
              <w:pPr>
                <w:pStyle w:val="TOC2"/>
                <w:tabs>
                  <w:tab w:val="right" w:leader="dot" w:pos="9016"/>
                </w:tabs>
                <w:rPr>
                  <w:del w:id="81" w:author="Leigh Mc Guinness" w:date="2021-05-06T13:06:00Z"/>
                  <w:rFonts w:asciiTheme="minorHAnsi" w:eastAsiaTheme="minorEastAsia" w:hAnsiTheme="minorHAnsi"/>
                  <w:noProof/>
                  <w:sz w:val="20"/>
                  <w:szCs w:val="20"/>
                  <w:lang w:val="en-IE" w:eastAsia="en-IE"/>
                </w:rPr>
              </w:pPr>
              <w:del w:id="82" w:author="Leigh Mc Guinness" w:date="2021-05-06T13:06:00Z">
                <w:r w:rsidDel="00375D70">
                  <w:rPr>
                    <w:noProof/>
                  </w:rPr>
                  <w:fldChar w:fldCharType="begin"/>
                </w:r>
                <w:r w:rsidDel="00375D70">
                  <w:rPr>
                    <w:noProof/>
                  </w:rPr>
                  <w:delInstrText xml:space="preserve"> HYPERLINK \l "_Toc67646020" </w:delInstrText>
                </w:r>
                <w:r w:rsidDel="00375D70">
                  <w:rPr>
                    <w:noProof/>
                  </w:rPr>
                  <w:fldChar w:fldCharType="separate"/>
                </w:r>
                <w:r w:rsidR="004909B0" w:rsidRPr="005C49BB" w:rsidDel="00375D70">
                  <w:rPr>
                    <w:rStyle w:val="Hyperlink"/>
                    <w:caps/>
                    <w:noProof/>
                    <w:sz w:val="20"/>
                    <w:szCs w:val="20"/>
                  </w:rPr>
                  <w:delText>NEGATIVE POINTS</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_Toc67646020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48</w:delText>
                </w:r>
                <w:r w:rsidR="004909B0" w:rsidRPr="005C49BB" w:rsidDel="00375D70">
                  <w:rPr>
                    <w:noProof/>
                    <w:webHidden/>
                    <w:sz w:val="20"/>
                    <w:szCs w:val="20"/>
                  </w:rPr>
                  <w:fldChar w:fldCharType="end"/>
                </w:r>
                <w:r w:rsidDel="00375D70">
                  <w:rPr>
                    <w:noProof/>
                    <w:sz w:val="20"/>
                    <w:szCs w:val="20"/>
                  </w:rPr>
                  <w:fldChar w:fldCharType="end"/>
                </w:r>
              </w:del>
            </w:p>
            <w:p w14:paraId="652AA4C3" w14:textId="0C2347B8" w:rsidR="004909B0" w:rsidRPr="005C49BB" w:rsidDel="00375D70" w:rsidRDefault="005D5EC6">
              <w:pPr>
                <w:pStyle w:val="TOC2"/>
                <w:tabs>
                  <w:tab w:val="right" w:leader="dot" w:pos="9016"/>
                </w:tabs>
                <w:rPr>
                  <w:del w:id="83" w:author="Leigh Mc Guinness" w:date="2021-05-06T13:06:00Z"/>
                  <w:rFonts w:asciiTheme="minorHAnsi" w:eastAsiaTheme="minorEastAsia" w:hAnsiTheme="minorHAnsi"/>
                  <w:noProof/>
                  <w:sz w:val="20"/>
                  <w:szCs w:val="20"/>
                  <w:lang w:val="en-IE" w:eastAsia="en-IE"/>
                </w:rPr>
              </w:pPr>
              <w:del w:id="84" w:author="Leigh Mc Guinness" w:date="2021-05-06T13:06:00Z">
                <w:r w:rsidDel="00375D70">
                  <w:rPr>
                    <w:noProof/>
                  </w:rPr>
                  <w:fldChar w:fldCharType="begin"/>
                </w:r>
                <w:r w:rsidDel="00375D70">
                  <w:rPr>
                    <w:noProof/>
                  </w:rPr>
                  <w:delInstrText xml:space="preserve"> HYPERLINK \l "_Toc67646021" </w:delInstrText>
                </w:r>
                <w:r w:rsidDel="00375D70">
                  <w:rPr>
                    <w:noProof/>
                  </w:rPr>
                  <w:fldChar w:fldCharType="separate"/>
                </w:r>
                <w:r w:rsidR="004909B0" w:rsidRPr="005C49BB" w:rsidDel="00375D70">
                  <w:rPr>
                    <w:rStyle w:val="Hyperlink"/>
                    <w:caps/>
                    <w:noProof/>
                    <w:sz w:val="20"/>
                    <w:szCs w:val="20"/>
                  </w:rPr>
                  <w:delText>MAKING YOUR OWN WEBSITE</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_Toc67646021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48</w:delText>
                </w:r>
                <w:r w:rsidR="004909B0" w:rsidRPr="005C49BB" w:rsidDel="00375D70">
                  <w:rPr>
                    <w:noProof/>
                    <w:webHidden/>
                    <w:sz w:val="20"/>
                    <w:szCs w:val="20"/>
                  </w:rPr>
                  <w:fldChar w:fldCharType="end"/>
                </w:r>
                <w:r w:rsidDel="00375D70">
                  <w:rPr>
                    <w:noProof/>
                    <w:sz w:val="20"/>
                    <w:szCs w:val="20"/>
                  </w:rPr>
                  <w:fldChar w:fldCharType="end"/>
                </w:r>
              </w:del>
            </w:p>
            <w:p w14:paraId="2FFFC2EE" w14:textId="408312E5" w:rsidR="004909B0" w:rsidRPr="005C49BB" w:rsidDel="00375D70" w:rsidRDefault="005D5EC6">
              <w:pPr>
                <w:pStyle w:val="TOC1"/>
                <w:tabs>
                  <w:tab w:val="right" w:leader="dot" w:pos="9016"/>
                </w:tabs>
                <w:rPr>
                  <w:del w:id="85" w:author="Leigh Mc Guinness" w:date="2021-05-06T13:06:00Z"/>
                  <w:rFonts w:asciiTheme="minorHAnsi" w:eastAsiaTheme="minorEastAsia" w:hAnsiTheme="minorHAnsi"/>
                  <w:noProof/>
                  <w:sz w:val="20"/>
                  <w:szCs w:val="20"/>
                  <w:lang w:val="en-IE" w:eastAsia="en-IE"/>
                </w:rPr>
              </w:pPr>
              <w:del w:id="86" w:author="Leigh Mc Guinness" w:date="2021-05-06T13:06:00Z">
                <w:r w:rsidDel="00375D70">
                  <w:rPr>
                    <w:noProof/>
                  </w:rPr>
                  <w:fldChar w:fldCharType="begin"/>
                </w:r>
                <w:r w:rsidDel="00375D70">
                  <w:rPr>
                    <w:noProof/>
                  </w:rPr>
                  <w:delInstrText xml:space="preserve"> HYPERLINK \l "_Toc67646022" </w:delInstrText>
                </w:r>
                <w:r w:rsidDel="00375D70">
                  <w:rPr>
                    <w:noProof/>
                  </w:rPr>
                  <w:fldChar w:fldCharType="separate"/>
                </w:r>
                <w:r w:rsidR="004909B0" w:rsidRPr="005C49BB" w:rsidDel="00375D70">
                  <w:rPr>
                    <w:rStyle w:val="Hyperlink"/>
                    <w:noProof/>
                    <w:sz w:val="20"/>
                    <w:szCs w:val="20"/>
                  </w:rPr>
                  <w:delText>TECHNOLOGIES USED</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_Toc67646022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49</w:delText>
                </w:r>
                <w:r w:rsidR="004909B0" w:rsidRPr="005C49BB" w:rsidDel="00375D70">
                  <w:rPr>
                    <w:noProof/>
                    <w:webHidden/>
                    <w:sz w:val="20"/>
                    <w:szCs w:val="20"/>
                  </w:rPr>
                  <w:fldChar w:fldCharType="end"/>
                </w:r>
                <w:r w:rsidDel="00375D70">
                  <w:rPr>
                    <w:noProof/>
                    <w:sz w:val="20"/>
                    <w:szCs w:val="20"/>
                  </w:rPr>
                  <w:fldChar w:fldCharType="end"/>
                </w:r>
              </w:del>
            </w:p>
            <w:p w14:paraId="01E5E222" w14:textId="7F78A5BE" w:rsidR="004909B0" w:rsidRPr="005C49BB" w:rsidDel="00375D70" w:rsidRDefault="005D5EC6">
              <w:pPr>
                <w:pStyle w:val="TOC1"/>
                <w:tabs>
                  <w:tab w:val="right" w:leader="dot" w:pos="9016"/>
                </w:tabs>
                <w:rPr>
                  <w:del w:id="87" w:author="Leigh Mc Guinness" w:date="2021-05-06T13:06:00Z"/>
                  <w:rFonts w:asciiTheme="minorHAnsi" w:eastAsiaTheme="minorEastAsia" w:hAnsiTheme="minorHAnsi"/>
                  <w:noProof/>
                  <w:sz w:val="20"/>
                  <w:szCs w:val="20"/>
                  <w:lang w:val="en-IE" w:eastAsia="en-IE"/>
                </w:rPr>
              </w:pPr>
              <w:del w:id="88" w:author="Leigh Mc Guinness" w:date="2021-05-06T13:06:00Z">
                <w:r w:rsidDel="00375D70">
                  <w:rPr>
                    <w:noProof/>
                  </w:rPr>
                  <w:fldChar w:fldCharType="begin"/>
                </w:r>
                <w:r w:rsidDel="00375D70">
                  <w:rPr>
                    <w:noProof/>
                  </w:rPr>
                  <w:delInstrText xml:space="preserve"> HYPERLINK \l "_Toc67646023" </w:delInstrText>
                </w:r>
                <w:r w:rsidDel="00375D70">
                  <w:rPr>
                    <w:noProof/>
                  </w:rPr>
                  <w:fldChar w:fldCharType="separate"/>
                </w:r>
                <w:r w:rsidR="004909B0" w:rsidRPr="005C49BB" w:rsidDel="00375D70">
                  <w:rPr>
                    <w:rStyle w:val="Hyperlink"/>
                    <w:noProof/>
                    <w:sz w:val="20"/>
                    <w:szCs w:val="20"/>
                  </w:rPr>
                  <w:delText>CONCLUSION</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_Toc67646023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49</w:delText>
                </w:r>
                <w:r w:rsidR="004909B0" w:rsidRPr="005C49BB" w:rsidDel="00375D70">
                  <w:rPr>
                    <w:noProof/>
                    <w:webHidden/>
                    <w:sz w:val="20"/>
                    <w:szCs w:val="20"/>
                  </w:rPr>
                  <w:fldChar w:fldCharType="end"/>
                </w:r>
                <w:r w:rsidDel="00375D70">
                  <w:rPr>
                    <w:noProof/>
                    <w:sz w:val="20"/>
                    <w:szCs w:val="20"/>
                  </w:rPr>
                  <w:fldChar w:fldCharType="end"/>
                </w:r>
              </w:del>
            </w:p>
            <w:p w14:paraId="6B20D245" w14:textId="527B5FF6" w:rsidR="004909B0" w:rsidDel="00375D70" w:rsidRDefault="005D5EC6">
              <w:pPr>
                <w:pStyle w:val="TOC1"/>
                <w:tabs>
                  <w:tab w:val="right" w:leader="dot" w:pos="9016"/>
                </w:tabs>
                <w:rPr>
                  <w:del w:id="89" w:author="Leigh Mc Guinness" w:date="2021-05-06T13:06:00Z"/>
                  <w:rFonts w:asciiTheme="minorHAnsi" w:eastAsiaTheme="minorEastAsia" w:hAnsiTheme="minorHAnsi"/>
                  <w:noProof/>
                  <w:lang w:val="en-IE" w:eastAsia="en-IE"/>
                </w:rPr>
              </w:pPr>
              <w:del w:id="90" w:author="Leigh Mc Guinness" w:date="2021-05-06T13:06:00Z">
                <w:r w:rsidDel="00375D70">
                  <w:rPr>
                    <w:noProof/>
                  </w:rPr>
                  <w:fldChar w:fldCharType="begin"/>
                </w:r>
                <w:r w:rsidDel="00375D70">
                  <w:rPr>
                    <w:noProof/>
                  </w:rPr>
                  <w:delInstrText xml:space="preserve"> HYPERLINK \l "_Toc67646024" </w:delInstrText>
                </w:r>
                <w:r w:rsidDel="00375D70">
                  <w:rPr>
                    <w:noProof/>
                  </w:rPr>
                  <w:fldChar w:fldCharType="separate"/>
                </w:r>
                <w:r w:rsidR="004909B0" w:rsidRPr="005C49BB" w:rsidDel="00375D70">
                  <w:rPr>
                    <w:rStyle w:val="Hyperlink"/>
                    <w:noProof/>
                    <w:sz w:val="20"/>
                    <w:szCs w:val="20"/>
                  </w:rPr>
                  <w:delText>REFERENCES</w:delText>
                </w:r>
                <w:r w:rsidR="004909B0" w:rsidRPr="005C49BB" w:rsidDel="00375D70">
                  <w:rPr>
                    <w:noProof/>
                    <w:webHidden/>
                    <w:sz w:val="20"/>
                    <w:szCs w:val="20"/>
                  </w:rPr>
                  <w:tab/>
                </w:r>
                <w:r w:rsidR="004909B0" w:rsidRPr="005C49BB" w:rsidDel="00375D70">
                  <w:rPr>
                    <w:noProof/>
                    <w:webHidden/>
                    <w:sz w:val="20"/>
                    <w:szCs w:val="20"/>
                  </w:rPr>
                  <w:fldChar w:fldCharType="begin"/>
                </w:r>
                <w:r w:rsidR="004909B0" w:rsidRPr="005C49BB" w:rsidDel="00375D70">
                  <w:rPr>
                    <w:noProof/>
                    <w:webHidden/>
                    <w:sz w:val="20"/>
                    <w:szCs w:val="20"/>
                  </w:rPr>
                  <w:delInstrText xml:space="preserve"> PAGEREF _Toc67646024 \h </w:delInstrText>
                </w:r>
                <w:r w:rsidR="004909B0" w:rsidRPr="005C49BB" w:rsidDel="00375D70">
                  <w:rPr>
                    <w:noProof/>
                    <w:webHidden/>
                    <w:sz w:val="20"/>
                    <w:szCs w:val="20"/>
                  </w:rPr>
                </w:r>
                <w:r w:rsidR="004909B0" w:rsidRPr="005C49BB" w:rsidDel="00375D70">
                  <w:rPr>
                    <w:noProof/>
                    <w:webHidden/>
                    <w:sz w:val="20"/>
                    <w:szCs w:val="20"/>
                  </w:rPr>
                  <w:fldChar w:fldCharType="separate"/>
                </w:r>
                <w:r w:rsidR="005F6371" w:rsidDel="00375D70">
                  <w:rPr>
                    <w:noProof/>
                    <w:webHidden/>
                    <w:sz w:val="20"/>
                    <w:szCs w:val="20"/>
                  </w:rPr>
                  <w:delText>50</w:delText>
                </w:r>
                <w:r w:rsidR="004909B0" w:rsidRPr="005C49BB" w:rsidDel="00375D70">
                  <w:rPr>
                    <w:noProof/>
                    <w:webHidden/>
                    <w:sz w:val="20"/>
                    <w:szCs w:val="20"/>
                  </w:rPr>
                  <w:fldChar w:fldCharType="end"/>
                </w:r>
                <w:r w:rsidDel="00375D70">
                  <w:rPr>
                    <w:noProof/>
                    <w:sz w:val="20"/>
                    <w:szCs w:val="20"/>
                  </w:rPr>
                  <w:fldChar w:fldCharType="end"/>
                </w:r>
              </w:del>
            </w:p>
            <w:p w14:paraId="6AFC4DA8" w14:textId="621D369C" w:rsidR="001A123D" w:rsidRPr="001A123D" w:rsidRDefault="004909B0" w:rsidP="001A123D">
              <w:pPr>
                <w:rPr>
                  <w:b/>
                  <w:bCs/>
                  <w:noProof/>
                </w:rPr>
              </w:pPr>
              <w:del w:id="91" w:author="Leigh Mc Guinness" w:date="2021-05-06T13:06:00Z">
                <w:r w:rsidDel="00375D70">
                  <w:rPr>
                    <w:b/>
                    <w:bCs/>
                    <w:noProof/>
                  </w:rPr>
                  <w:fldChar w:fldCharType="end"/>
                </w:r>
              </w:del>
            </w:p>
          </w:sdtContent>
        </w:sdt>
      </w:sdtContent>
    </w:sdt>
    <w:bookmarkStart w:id="92" w:name="_Toc67641545" w:displacedByCustomXml="prev"/>
    <w:p w14:paraId="1FB47F19" w14:textId="77777777" w:rsidR="001A123D" w:rsidRDefault="001A123D" w:rsidP="001A123D"/>
    <w:p w14:paraId="49A1D3B0" w14:textId="77777777" w:rsidR="001A123D" w:rsidRDefault="001A123D" w:rsidP="001A123D"/>
    <w:p w14:paraId="05C7A32E" w14:textId="77777777" w:rsidR="001A123D" w:rsidRDefault="001A123D" w:rsidP="001A123D"/>
    <w:p w14:paraId="64F7A92D" w14:textId="77777777" w:rsidR="001A123D" w:rsidRDefault="001A123D" w:rsidP="001A123D"/>
    <w:p w14:paraId="10651BD1" w14:textId="77777777" w:rsidR="001A123D" w:rsidRDefault="001A123D" w:rsidP="001A123D"/>
    <w:p w14:paraId="2EC42716" w14:textId="77777777" w:rsidR="001A123D" w:rsidRDefault="001A123D" w:rsidP="001A123D"/>
    <w:p w14:paraId="77B788A7" w14:textId="77777777" w:rsidR="001A123D" w:rsidRDefault="001A123D" w:rsidP="001A123D"/>
    <w:p w14:paraId="0F92DEBC" w14:textId="77777777" w:rsidR="001A123D" w:rsidRDefault="001A123D" w:rsidP="001A123D"/>
    <w:p w14:paraId="529082E8" w14:textId="77777777" w:rsidR="001A123D" w:rsidRDefault="001A123D" w:rsidP="001A123D"/>
    <w:p w14:paraId="0D6A58A3" w14:textId="77777777" w:rsidR="001A123D" w:rsidRDefault="001A123D" w:rsidP="001A123D"/>
    <w:p w14:paraId="2E1D2D00" w14:textId="77777777" w:rsidR="001A123D" w:rsidRDefault="001A123D" w:rsidP="001A123D"/>
    <w:p w14:paraId="266933B9" w14:textId="77777777" w:rsidR="001A123D" w:rsidRDefault="001A123D" w:rsidP="001A123D"/>
    <w:p w14:paraId="5C1DCFB7" w14:textId="77777777" w:rsidR="001A123D" w:rsidRDefault="001A123D" w:rsidP="001A123D"/>
    <w:p w14:paraId="3B1C5C28" w14:textId="77777777" w:rsidR="001A123D" w:rsidRDefault="001A123D" w:rsidP="001A123D"/>
    <w:p w14:paraId="3AEBB9E8" w14:textId="77777777" w:rsidR="001A123D" w:rsidRDefault="001A123D" w:rsidP="001A123D"/>
    <w:p w14:paraId="5F21D66E" w14:textId="77777777" w:rsidR="001A123D" w:rsidRDefault="001A123D" w:rsidP="001A123D"/>
    <w:p w14:paraId="2A5BCD5B" w14:textId="77777777" w:rsidR="001A123D" w:rsidRDefault="001A123D" w:rsidP="001A123D"/>
    <w:p w14:paraId="58F1C049" w14:textId="77777777" w:rsidR="001A123D" w:rsidRDefault="001A123D" w:rsidP="001A123D"/>
    <w:p w14:paraId="0AA9C457" w14:textId="77777777" w:rsidR="001A123D" w:rsidRDefault="001A123D" w:rsidP="001A123D"/>
    <w:p w14:paraId="367C440B" w14:textId="77777777" w:rsidR="001A123D" w:rsidRDefault="001A123D" w:rsidP="001A123D"/>
    <w:p w14:paraId="56C2F96A" w14:textId="77777777" w:rsidR="001A123D" w:rsidRDefault="001A123D" w:rsidP="001A123D"/>
    <w:p w14:paraId="12F21743" w14:textId="77777777" w:rsidR="001A123D" w:rsidRDefault="001A123D" w:rsidP="001A123D"/>
    <w:p w14:paraId="7D4B7DA4" w14:textId="04EBF400" w:rsidR="001A123D" w:rsidRPr="001A123D" w:rsidRDefault="00F9532E" w:rsidP="001A123D">
      <w:pPr>
        <w:pStyle w:val="Heading1"/>
        <w:ind w:firstLine="1080"/>
        <w:rPr>
          <w:sz w:val="36"/>
          <w:szCs w:val="52"/>
        </w:rPr>
      </w:pPr>
      <w:bookmarkStart w:id="93" w:name="_Toc71198782"/>
      <w:r w:rsidRPr="0090324C">
        <w:rPr>
          <w:sz w:val="36"/>
          <w:szCs w:val="52"/>
        </w:rPr>
        <w:t>TABLE OF FIGURES</w:t>
      </w:r>
      <w:bookmarkEnd w:id="92"/>
      <w:bookmarkEnd w:id="93"/>
    </w:p>
    <w:p w14:paraId="12F6C3CF" w14:textId="500927ED" w:rsidR="00B47F37" w:rsidRDefault="00B47F37">
      <w:pPr>
        <w:pStyle w:val="TableofFigures"/>
        <w:tabs>
          <w:tab w:val="right" w:leader="dot" w:pos="9016"/>
        </w:tabs>
        <w:rPr>
          <w:rFonts w:asciiTheme="minorHAnsi" w:eastAsiaTheme="minorEastAsia" w:hAnsiTheme="minorHAnsi"/>
          <w:noProof/>
          <w:lang w:val="en-IE" w:eastAsia="en-IE"/>
        </w:rPr>
      </w:pPr>
      <w:r>
        <w:fldChar w:fldCharType="begin"/>
      </w:r>
      <w:r>
        <w:instrText xml:space="preserve"> TOC \h \z \c "Figure" </w:instrText>
      </w:r>
      <w:r>
        <w:fldChar w:fldCharType="separate"/>
      </w:r>
      <w:hyperlink w:anchor="_Toc67645936" w:history="1">
        <w:r w:rsidRPr="00D04AF5">
          <w:rPr>
            <w:rStyle w:val="Hyperlink"/>
            <w:noProof/>
          </w:rPr>
          <w:t>Figure 1 Baby sleep chart based on</w:t>
        </w:r>
        <w:r>
          <w:rPr>
            <w:noProof/>
            <w:webHidden/>
          </w:rPr>
          <w:tab/>
        </w:r>
        <w:r>
          <w:rPr>
            <w:noProof/>
            <w:webHidden/>
          </w:rPr>
          <w:fldChar w:fldCharType="begin"/>
        </w:r>
        <w:r>
          <w:rPr>
            <w:noProof/>
            <w:webHidden/>
          </w:rPr>
          <w:instrText xml:space="preserve"> PAGEREF _Toc67645936 \h </w:instrText>
        </w:r>
        <w:r>
          <w:rPr>
            <w:noProof/>
            <w:webHidden/>
          </w:rPr>
        </w:r>
        <w:r>
          <w:rPr>
            <w:noProof/>
            <w:webHidden/>
          </w:rPr>
          <w:fldChar w:fldCharType="separate"/>
        </w:r>
        <w:r>
          <w:rPr>
            <w:noProof/>
            <w:webHidden/>
          </w:rPr>
          <w:t>5</w:t>
        </w:r>
        <w:r>
          <w:rPr>
            <w:noProof/>
            <w:webHidden/>
          </w:rPr>
          <w:fldChar w:fldCharType="end"/>
        </w:r>
      </w:hyperlink>
    </w:p>
    <w:p w14:paraId="1FC29E83" w14:textId="41AA5646" w:rsidR="00B47F37" w:rsidRDefault="00A16B53">
      <w:pPr>
        <w:pStyle w:val="TableofFigures"/>
        <w:tabs>
          <w:tab w:val="right" w:leader="dot" w:pos="9016"/>
        </w:tabs>
        <w:rPr>
          <w:rFonts w:asciiTheme="minorHAnsi" w:eastAsiaTheme="minorEastAsia" w:hAnsiTheme="minorHAnsi"/>
          <w:noProof/>
          <w:lang w:val="en-IE" w:eastAsia="en-IE"/>
        </w:rPr>
      </w:pPr>
      <w:hyperlink w:anchor="_Toc67645937" w:history="1">
        <w:r w:rsidR="00B47F37" w:rsidRPr="00D04AF5">
          <w:rPr>
            <w:rStyle w:val="Hyperlink"/>
            <w:noProof/>
          </w:rPr>
          <w:t>Figure 2 Baby Sleep patterns</w:t>
        </w:r>
        <w:r w:rsidR="00B47F37">
          <w:rPr>
            <w:noProof/>
            <w:webHidden/>
          </w:rPr>
          <w:tab/>
        </w:r>
        <w:r w:rsidR="00B47F37">
          <w:rPr>
            <w:noProof/>
            <w:webHidden/>
          </w:rPr>
          <w:fldChar w:fldCharType="begin"/>
        </w:r>
        <w:r w:rsidR="00B47F37">
          <w:rPr>
            <w:noProof/>
            <w:webHidden/>
          </w:rPr>
          <w:instrText xml:space="preserve"> PAGEREF _Toc67645937 \h </w:instrText>
        </w:r>
        <w:r w:rsidR="00B47F37">
          <w:rPr>
            <w:noProof/>
            <w:webHidden/>
          </w:rPr>
        </w:r>
        <w:r w:rsidR="00B47F37">
          <w:rPr>
            <w:noProof/>
            <w:webHidden/>
          </w:rPr>
          <w:fldChar w:fldCharType="separate"/>
        </w:r>
        <w:r w:rsidR="00B47F37">
          <w:rPr>
            <w:noProof/>
            <w:webHidden/>
          </w:rPr>
          <w:t>6</w:t>
        </w:r>
        <w:r w:rsidR="00B47F37">
          <w:rPr>
            <w:noProof/>
            <w:webHidden/>
          </w:rPr>
          <w:fldChar w:fldCharType="end"/>
        </w:r>
      </w:hyperlink>
    </w:p>
    <w:p w14:paraId="0847D7EB" w14:textId="4753CAE2" w:rsidR="00B47F37" w:rsidRDefault="00A16B53">
      <w:pPr>
        <w:pStyle w:val="TableofFigures"/>
        <w:tabs>
          <w:tab w:val="right" w:leader="dot" w:pos="9016"/>
        </w:tabs>
        <w:rPr>
          <w:rFonts w:asciiTheme="minorHAnsi" w:eastAsiaTheme="minorEastAsia" w:hAnsiTheme="minorHAnsi"/>
          <w:noProof/>
          <w:lang w:val="en-IE" w:eastAsia="en-IE"/>
        </w:rPr>
      </w:pPr>
      <w:hyperlink w:anchor="_Toc67645938" w:history="1">
        <w:r w:rsidR="00B47F37" w:rsidRPr="00D04AF5">
          <w:rPr>
            <w:rStyle w:val="Hyperlink"/>
            <w:noProof/>
          </w:rPr>
          <w:t>Figure 3</w:t>
        </w:r>
        <w:r w:rsidR="00B47F37">
          <w:rPr>
            <w:noProof/>
            <w:webHidden/>
          </w:rPr>
          <w:tab/>
        </w:r>
        <w:r w:rsidR="00B47F37">
          <w:rPr>
            <w:noProof/>
            <w:webHidden/>
          </w:rPr>
          <w:fldChar w:fldCharType="begin"/>
        </w:r>
        <w:r w:rsidR="00B47F37">
          <w:rPr>
            <w:noProof/>
            <w:webHidden/>
          </w:rPr>
          <w:instrText xml:space="preserve"> PAGEREF _Toc67645938 \h </w:instrText>
        </w:r>
        <w:r w:rsidR="00B47F37">
          <w:rPr>
            <w:noProof/>
            <w:webHidden/>
          </w:rPr>
        </w:r>
        <w:r w:rsidR="00B47F37">
          <w:rPr>
            <w:noProof/>
            <w:webHidden/>
          </w:rPr>
          <w:fldChar w:fldCharType="separate"/>
        </w:r>
        <w:r w:rsidR="00B47F37">
          <w:rPr>
            <w:noProof/>
            <w:webHidden/>
          </w:rPr>
          <w:t>8</w:t>
        </w:r>
        <w:r w:rsidR="00B47F37">
          <w:rPr>
            <w:noProof/>
            <w:webHidden/>
          </w:rPr>
          <w:fldChar w:fldCharType="end"/>
        </w:r>
      </w:hyperlink>
    </w:p>
    <w:p w14:paraId="4732FB0F" w14:textId="128EBC7A" w:rsidR="00B47F37" w:rsidRDefault="00A16B53">
      <w:pPr>
        <w:pStyle w:val="TableofFigures"/>
        <w:tabs>
          <w:tab w:val="right" w:leader="dot" w:pos="9016"/>
        </w:tabs>
        <w:rPr>
          <w:rFonts w:asciiTheme="minorHAnsi" w:eastAsiaTheme="minorEastAsia" w:hAnsiTheme="minorHAnsi"/>
          <w:noProof/>
          <w:lang w:val="en-IE" w:eastAsia="en-IE"/>
        </w:rPr>
      </w:pPr>
      <w:hyperlink w:anchor="_Toc67645939" w:history="1">
        <w:r w:rsidR="00B47F37" w:rsidRPr="00D04AF5">
          <w:rPr>
            <w:rStyle w:val="Hyperlink"/>
            <w:noProof/>
          </w:rPr>
          <w:t>Figure 4</w:t>
        </w:r>
        <w:r w:rsidR="00B47F37">
          <w:rPr>
            <w:noProof/>
            <w:webHidden/>
          </w:rPr>
          <w:tab/>
        </w:r>
        <w:r w:rsidR="00B47F37">
          <w:rPr>
            <w:noProof/>
            <w:webHidden/>
          </w:rPr>
          <w:fldChar w:fldCharType="begin"/>
        </w:r>
        <w:r w:rsidR="00B47F37">
          <w:rPr>
            <w:noProof/>
            <w:webHidden/>
          </w:rPr>
          <w:instrText xml:space="preserve"> PAGEREF _Toc67645939 \h </w:instrText>
        </w:r>
        <w:r w:rsidR="00B47F37">
          <w:rPr>
            <w:noProof/>
            <w:webHidden/>
          </w:rPr>
        </w:r>
        <w:r w:rsidR="00B47F37">
          <w:rPr>
            <w:noProof/>
            <w:webHidden/>
          </w:rPr>
          <w:fldChar w:fldCharType="separate"/>
        </w:r>
        <w:r w:rsidR="00B47F37">
          <w:rPr>
            <w:noProof/>
            <w:webHidden/>
          </w:rPr>
          <w:t>9</w:t>
        </w:r>
        <w:r w:rsidR="00B47F37">
          <w:rPr>
            <w:noProof/>
            <w:webHidden/>
          </w:rPr>
          <w:fldChar w:fldCharType="end"/>
        </w:r>
      </w:hyperlink>
    </w:p>
    <w:p w14:paraId="09D63A21" w14:textId="3D3A8E94" w:rsidR="00B47F37" w:rsidRDefault="00A16B53">
      <w:pPr>
        <w:pStyle w:val="TableofFigures"/>
        <w:tabs>
          <w:tab w:val="right" w:leader="dot" w:pos="9016"/>
        </w:tabs>
        <w:rPr>
          <w:rFonts w:asciiTheme="minorHAnsi" w:eastAsiaTheme="minorEastAsia" w:hAnsiTheme="minorHAnsi"/>
          <w:noProof/>
          <w:lang w:val="en-IE" w:eastAsia="en-IE"/>
        </w:rPr>
      </w:pPr>
      <w:hyperlink w:anchor="_Toc67645940" w:history="1">
        <w:r w:rsidR="00B47F37" w:rsidRPr="00D04AF5">
          <w:rPr>
            <w:rStyle w:val="Hyperlink"/>
            <w:noProof/>
          </w:rPr>
          <w:t>Figure 5</w:t>
        </w:r>
        <w:r w:rsidR="00B47F37">
          <w:rPr>
            <w:noProof/>
            <w:webHidden/>
          </w:rPr>
          <w:tab/>
        </w:r>
        <w:r w:rsidR="00B47F37">
          <w:rPr>
            <w:noProof/>
            <w:webHidden/>
          </w:rPr>
          <w:fldChar w:fldCharType="begin"/>
        </w:r>
        <w:r w:rsidR="00B47F37">
          <w:rPr>
            <w:noProof/>
            <w:webHidden/>
          </w:rPr>
          <w:instrText xml:space="preserve"> PAGEREF _Toc67645940 \h </w:instrText>
        </w:r>
        <w:r w:rsidR="00B47F37">
          <w:rPr>
            <w:noProof/>
            <w:webHidden/>
          </w:rPr>
        </w:r>
        <w:r w:rsidR="00B47F37">
          <w:rPr>
            <w:noProof/>
            <w:webHidden/>
          </w:rPr>
          <w:fldChar w:fldCharType="separate"/>
        </w:r>
        <w:r w:rsidR="00B47F37">
          <w:rPr>
            <w:noProof/>
            <w:webHidden/>
          </w:rPr>
          <w:t>9</w:t>
        </w:r>
        <w:r w:rsidR="00B47F37">
          <w:rPr>
            <w:noProof/>
            <w:webHidden/>
          </w:rPr>
          <w:fldChar w:fldCharType="end"/>
        </w:r>
      </w:hyperlink>
    </w:p>
    <w:p w14:paraId="7A80C8FE" w14:textId="0D8DE09A" w:rsidR="00B47F37" w:rsidRDefault="00A16B53">
      <w:pPr>
        <w:pStyle w:val="TableofFigures"/>
        <w:tabs>
          <w:tab w:val="right" w:leader="dot" w:pos="9016"/>
        </w:tabs>
        <w:rPr>
          <w:rFonts w:asciiTheme="minorHAnsi" w:eastAsiaTheme="minorEastAsia" w:hAnsiTheme="minorHAnsi"/>
          <w:noProof/>
          <w:lang w:val="en-IE" w:eastAsia="en-IE"/>
        </w:rPr>
      </w:pPr>
      <w:hyperlink w:anchor="_Toc67645941" w:history="1">
        <w:r w:rsidR="00B47F37" w:rsidRPr="00D04AF5">
          <w:rPr>
            <w:rStyle w:val="Hyperlink"/>
            <w:noProof/>
          </w:rPr>
          <w:t>Figure 6</w:t>
        </w:r>
        <w:r w:rsidR="00B47F37">
          <w:rPr>
            <w:noProof/>
            <w:webHidden/>
          </w:rPr>
          <w:tab/>
        </w:r>
        <w:r w:rsidR="00B47F37">
          <w:rPr>
            <w:noProof/>
            <w:webHidden/>
          </w:rPr>
          <w:fldChar w:fldCharType="begin"/>
        </w:r>
        <w:r w:rsidR="00B47F37">
          <w:rPr>
            <w:noProof/>
            <w:webHidden/>
          </w:rPr>
          <w:instrText xml:space="preserve"> PAGEREF _Toc67645941 \h </w:instrText>
        </w:r>
        <w:r w:rsidR="00B47F37">
          <w:rPr>
            <w:noProof/>
            <w:webHidden/>
          </w:rPr>
        </w:r>
        <w:r w:rsidR="00B47F37">
          <w:rPr>
            <w:noProof/>
            <w:webHidden/>
          </w:rPr>
          <w:fldChar w:fldCharType="separate"/>
        </w:r>
        <w:r w:rsidR="00B47F37">
          <w:rPr>
            <w:noProof/>
            <w:webHidden/>
          </w:rPr>
          <w:t>10</w:t>
        </w:r>
        <w:r w:rsidR="00B47F37">
          <w:rPr>
            <w:noProof/>
            <w:webHidden/>
          </w:rPr>
          <w:fldChar w:fldCharType="end"/>
        </w:r>
      </w:hyperlink>
    </w:p>
    <w:p w14:paraId="39ABC3A4" w14:textId="1DB342A4" w:rsidR="00B47F37" w:rsidRDefault="00A16B53">
      <w:pPr>
        <w:pStyle w:val="TableofFigures"/>
        <w:tabs>
          <w:tab w:val="right" w:leader="dot" w:pos="9016"/>
        </w:tabs>
        <w:rPr>
          <w:rFonts w:asciiTheme="minorHAnsi" w:eastAsiaTheme="minorEastAsia" w:hAnsiTheme="minorHAnsi"/>
          <w:noProof/>
          <w:lang w:val="en-IE" w:eastAsia="en-IE"/>
        </w:rPr>
      </w:pPr>
      <w:hyperlink w:anchor="_Toc67645942" w:history="1">
        <w:r w:rsidR="00B47F37" w:rsidRPr="00D04AF5">
          <w:rPr>
            <w:rStyle w:val="Hyperlink"/>
            <w:noProof/>
          </w:rPr>
          <w:t>Figure 7</w:t>
        </w:r>
        <w:r w:rsidR="00B47F37">
          <w:rPr>
            <w:noProof/>
            <w:webHidden/>
          </w:rPr>
          <w:tab/>
        </w:r>
        <w:r w:rsidR="00B47F37">
          <w:rPr>
            <w:noProof/>
            <w:webHidden/>
          </w:rPr>
          <w:fldChar w:fldCharType="begin"/>
        </w:r>
        <w:r w:rsidR="00B47F37">
          <w:rPr>
            <w:noProof/>
            <w:webHidden/>
          </w:rPr>
          <w:instrText xml:space="preserve"> PAGEREF _Toc67645942 \h </w:instrText>
        </w:r>
        <w:r w:rsidR="00B47F37">
          <w:rPr>
            <w:noProof/>
            <w:webHidden/>
          </w:rPr>
        </w:r>
        <w:r w:rsidR="00B47F37">
          <w:rPr>
            <w:noProof/>
            <w:webHidden/>
          </w:rPr>
          <w:fldChar w:fldCharType="separate"/>
        </w:r>
        <w:r w:rsidR="00B47F37">
          <w:rPr>
            <w:noProof/>
            <w:webHidden/>
          </w:rPr>
          <w:t>10</w:t>
        </w:r>
        <w:r w:rsidR="00B47F37">
          <w:rPr>
            <w:noProof/>
            <w:webHidden/>
          </w:rPr>
          <w:fldChar w:fldCharType="end"/>
        </w:r>
      </w:hyperlink>
    </w:p>
    <w:p w14:paraId="0D7D3EBA" w14:textId="2A4543C6" w:rsidR="00B47F37" w:rsidRDefault="00A16B53">
      <w:pPr>
        <w:pStyle w:val="TableofFigures"/>
        <w:tabs>
          <w:tab w:val="right" w:leader="dot" w:pos="9016"/>
        </w:tabs>
        <w:rPr>
          <w:rFonts w:asciiTheme="minorHAnsi" w:eastAsiaTheme="minorEastAsia" w:hAnsiTheme="minorHAnsi"/>
          <w:noProof/>
          <w:lang w:val="en-IE" w:eastAsia="en-IE"/>
        </w:rPr>
      </w:pPr>
      <w:hyperlink w:anchor="_Toc67645943" w:history="1">
        <w:r w:rsidR="00B47F37" w:rsidRPr="00D04AF5">
          <w:rPr>
            <w:rStyle w:val="Hyperlink"/>
            <w:noProof/>
          </w:rPr>
          <w:t>Figure 8</w:t>
        </w:r>
        <w:r w:rsidR="00B47F37">
          <w:rPr>
            <w:noProof/>
            <w:webHidden/>
          </w:rPr>
          <w:tab/>
        </w:r>
        <w:r w:rsidR="00B47F37">
          <w:rPr>
            <w:noProof/>
            <w:webHidden/>
          </w:rPr>
          <w:fldChar w:fldCharType="begin"/>
        </w:r>
        <w:r w:rsidR="00B47F37">
          <w:rPr>
            <w:noProof/>
            <w:webHidden/>
          </w:rPr>
          <w:instrText xml:space="preserve"> PAGEREF _Toc67645943 \h </w:instrText>
        </w:r>
        <w:r w:rsidR="00B47F37">
          <w:rPr>
            <w:noProof/>
            <w:webHidden/>
          </w:rPr>
        </w:r>
        <w:r w:rsidR="00B47F37">
          <w:rPr>
            <w:noProof/>
            <w:webHidden/>
          </w:rPr>
          <w:fldChar w:fldCharType="separate"/>
        </w:r>
        <w:r w:rsidR="00B47F37">
          <w:rPr>
            <w:noProof/>
            <w:webHidden/>
          </w:rPr>
          <w:t>11</w:t>
        </w:r>
        <w:r w:rsidR="00B47F37">
          <w:rPr>
            <w:noProof/>
            <w:webHidden/>
          </w:rPr>
          <w:fldChar w:fldCharType="end"/>
        </w:r>
      </w:hyperlink>
    </w:p>
    <w:p w14:paraId="18DC1860" w14:textId="7D0B32BF" w:rsidR="00B47F37" w:rsidRDefault="00A16B53">
      <w:pPr>
        <w:pStyle w:val="TableofFigures"/>
        <w:tabs>
          <w:tab w:val="right" w:leader="dot" w:pos="9016"/>
        </w:tabs>
        <w:rPr>
          <w:rFonts w:asciiTheme="minorHAnsi" w:eastAsiaTheme="minorEastAsia" w:hAnsiTheme="minorHAnsi"/>
          <w:noProof/>
          <w:lang w:val="en-IE" w:eastAsia="en-IE"/>
        </w:rPr>
      </w:pPr>
      <w:hyperlink w:anchor="_Toc67645944" w:history="1">
        <w:r w:rsidR="00B47F37" w:rsidRPr="00D04AF5">
          <w:rPr>
            <w:rStyle w:val="Hyperlink"/>
            <w:noProof/>
          </w:rPr>
          <w:t>Figure 9</w:t>
        </w:r>
        <w:r w:rsidR="00B47F37">
          <w:rPr>
            <w:noProof/>
            <w:webHidden/>
          </w:rPr>
          <w:tab/>
        </w:r>
        <w:r w:rsidR="00B47F37">
          <w:rPr>
            <w:noProof/>
            <w:webHidden/>
          </w:rPr>
          <w:fldChar w:fldCharType="begin"/>
        </w:r>
        <w:r w:rsidR="00B47F37">
          <w:rPr>
            <w:noProof/>
            <w:webHidden/>
          </w:rPr>
          <w:instrText xml:space="preserve"> PAGEREF _Toc67645944 \h </w:instrText>
        </w:r>
        <w:r w:rsidR="00B47F37">
          <w:rPr>
            <w:noProof/>
            <w:webHidden/>
          </w:rPr>
        </w:r>
        <w:r w:rsidR="00B47F37">
          <w:rPr>
            <w:noProof/>
            <w:webHidden/>
          </w:rPr>
          <w:fldChar w:fldCharType="separate"/>
        </w:r>
        <w:r w:rsidR="00B47F37">
          <w:rPr>
            <w:noProof/>
            <w:webHidden/>
          </w:rPr>
          <w:t>12</w:t>
        </w:r>
        <w:r w:rsidR="00B47F37">
          <w:rPr>
            <w:noProof/>
            <w:webHidden/>
          </w:rPr>
          <w:fldChar w:fldCharType="end"/>
        </w:r>
      </w:hyperlink>
    </w:p>
    <w:p w14:paraId="4E9FD432" w14:textId="1F2DA727" w:rsidR="00B47F37" w:rsidRDefault="00A16B53">
      <w:pPr>
        <w:pStyle w:val="TableofFigures"/>
        <w:tabs>
          <w:tab w:val="right" w:leader="dot" w:pos="9016"/>
        </w:tabs>
        <w:rPr>
          <w:rFonts w:asciiTheme="minorHAnsi" w:eastAsiaTheme="minorEastAsia" w:hAnsiTheme="minorHAnsi"/>
          <w:noProof/>
          <w:lang w:val="en-IE" w:eastAsia="en-IE"/>
        </w:rPr>
      </w:pPr>
      <w:hyperlink w:anchor="_Toc67645945" w:history="1">
        <w:r w:rsidR="00B47F37" w:rsidRPr="00D04AF5">
          <w:rPr>
            <w:rStyle w:val="Hyperlink"/>
            <w:noProof/>
          </w:rPr>
          <w:t>Figure 10</w:t>
        </w:r>
        <w:r w:rsidR="00B47F37">
          <w:rPr>
            <w:noProof/>
            <w:webHidden/>
          </w:rPr>
          <w:tab/>
        </w:r>
        <w:r w:rsidR="00B47F37">
          <w:rPr>
            <w:noProof/>
            <w:webHidden/>
          </w:rPr>
          <w:fldChar w:fldCharType="begin"/>
        </w:r>
        <w:r w:rsidR="00B47F37">
          <w:rPr>
            <w:noProof/>
            <w:webHidden/>
          </w:rPr>
          <w:instrText xml:space="preserve"> PAGEREF _Toc67645945 \h </w:instrText>
        </w:r>
        <w:r w:rsidR="00B47F37">
          <w:rPr>
            <w:noProof/>
            <w:webHidden/>
          </w:rPr>
        </w:r>
        <w:r w:rsidR="00B47F37">
          <w:rPr>
            <w:noProof/>
            <w:webHidden/>
          </w:rPr>
          <w:fldChar w:fldCharType="separate"/>
        </w:r>
        <w:r w:rsidR="00B47F37">
          <w:rPr>
            <w:noProof/>
            <w:webHidden/>
          </w:rPr>
          <w:t>12</w:t>
        </w:r>
        <w:r w:rsidR="00B47F37">
          <w:rPr>
            <w:noProof/>
            <w:webHidden/>
          </w:rPr>
          <w:fldChar w:fldCharType="end"/>
        </w:r>
      </w:hyperlink>
    </w:p>
    <w:p w14:paraId="649C5A47" w14:textId="77DBEEF1" w:rsidR="00B47F37" w:rsidRDefault="00A16B53">
      <w:pPr>
        <w:pStyle w:val="TableofFigures"/>
        <w:tabs>
          <w:tab w:val="right" w:leader="dot" w:pos="9016"/>
        </w:tabs>
        <w:rPr>
          <w:rFonts w:asciiTheme="minorHAnsi" w:eastAsiaTheme="minorEastAsia" w:hAnsiTheme="minorHAnsi"/>
          <w:noProof/>
          <w:lang w:val="en-IE" w:eastAsia="en-IE"/>
        </w:rPr>
      </w:pPr>
      <w:hyperlink w:anchor="_Toc67645946" w:history="1">
        <w:r w:rsidR="00B47F37" w:rsidRPr="00D04AF5">
          <w:rPr>
            <w:rStyle w:val="Hyperlink"/>
            <w:noProof/>
          </w:rPr>
          <w:t>Figure 11</w:t>
        </w:r>
        <w:r w:rsidR="00B47F37">
          <w:rPr>
            <w:noProof/>
            <w:webHidden/>
          </w:rPr>
          <w:tab/>
        </w:r>
        <w:r w:rsidR="00B47F37">
          <w:rPr>
            <w:noProof/>
            <w:webHidden/>
          </w:rPr>
          <w:fldChar w:fldCharType="begin"/>
        </w:r>
        <w:r w:rsidR="00B47F37">
          <w:rPr>
            <w:noProof/>
            <w:webHidden/>
          </w:rPr>
          <w:instrText xml:space="preserve"> PAGEREF _Toc67645946 \h </w:instrText>
        </w:r>
        <w:r w:rsidR="00B47F37">
          <w:rPr>
            <w:noProof/>
            <w:webHidden/>
          </w:rPr>
        </w:r>
        <w:r w:rsidR="00B47F37">
          <w:rPr>
            <w:noProof/>
            <w:webHidden/>
          </w:rPr>
          <w:fldChar w:fldCharType="separate"/>
        </w:r>
        <w:r w:rsidR="00B47F37">
          <w:rPr>
            <w:noProof/>
            <w:webHidden/>
          </w:rPr>
          <w:t>14</w:t>
        </w:r>
        <w:r w:rsidR="00B47F37">
          <w:rPr>
            <w:noProof/>
            <w:webHidden/>
          </w:rPr>
          <w:fldChar w:fldCharType="end"/>
        </w:r>
      </w:hyperlink>
    </w:p>
    <w:p w14:paraId="5D404702" w14:textId="70002EC3" w:rsidR="00B47F37" w:rsidRDefault="00A16B53">
      <w:pPr>
        <w:pStyle w:val="TableofFigures"/>
        <w:tabs>
          <w:tab w:val="right" w:leader="dot" w:pos="9016"/>
        </w:tabs>
        <w:rPr>
          <w:rFonts w:asciiTheme="minorHAnsi" w:eastAsiaTheme="minorEastAsia" w:hAnsiTheme="minorHAnsi"/>
          <w:noProof/>
          <w:lang w:val="en-IE" w:eastAsia="en-IE"/>
        </w:rPr>
      </w:pPr>
      <w:hyperlink w:anchor="_Toc67645947" w:history="1">
        <w:r w:rsidR="00B47F37" w:rsidRPr="00D04AF5">
          <w:rPr>
            <w:rStyle w:val="Hyperlink"/>
            <w:noProof/>
          </w:rPr>
          <w:t>Figure 12</w:t>
        </w:r>
        <w:r w:rsidR="00B47F37">
          <w:rPr>
            <w:noProof/>
            <w:webHidden/>
          </w:rPr>
          <w:tab/>
        </w:r>
        <w:r w:rsidR="00B47F37">
          <w:rPr>
            <w:noProof/>
            <w:webHidden/>
          </w:rPr>
          <w:fldChar w:fldCharType="begin"/>
        </w:r>
        <w:r w:rsidR="00B47F37">
          <w:rPr>
            <w:noProof/>
            <w:webHidden/>
          </w:rPr>
          <w:instrText xml:space="preserve"> PAGEREF _Toc67645947 \h </w:instrText>
        </w:r>
        <w:r w:rsidR="00B47F37">
          <w:rPr>
            <w:noProof/>
            <w:webHidden/>
          </w:rPr>
        </w:r>
        <w:r w:rsidR="00B47F37">
          <w:rPr>
            <w:noProof/>
            <w:webHidden/>
          </w:rPr>
          <w:fldChar w:fldCharType="separate"/>
        </w:r>
        <w:r w:rsidR="00B47F37">
          <w:rPr>
            <w:noProof/>
            <w:webHidden/>
          </w:rPr>
          <w:t>15</w:t>
        </w:r>
        <w:r w:rsidR="00B47F37">
          <w:rPr>
            <w:noProof/>
            <w:webHidden/>
          </w:rPr>
          <w:fldChar w:fldCharType="end"/>
        </w:r>
      </w:hyperlink>
    </w:p>
    <w:p w14:paraId="05F1032D" w14:textId="4622C13A" w:rsidR="00B47F37" w:rsidRDefault="00A16B53">
      <w:pPr>
        <w:pStyle w:val="TableofFigures"/>
        <w:tabs>
          <w:tab w:val="right" w:leader="dot" w:pos="9016"/>
        </w:tabs>
        <w:rPr>
          <w:rFonts w:asciiTheme="minorHAnsi" w:eastAsiaTheme="minorEastAsia" w:hAnsiTheme="minorHAnsi"/>
          <w:noProof/>
          <w:lang w:val="en-IE" w:eastAsia="en-IE"/>
        </w:rPr>
      </w:pPr>
      <w:hyperlink w:anchor="_Toc67645948" w:history="1">
        <w:r w:rsidR="00B47F37" w:rsidRPr="00D04AF5">
          <w:rPr>
            <w:rStyle w:val="Hyperlink"/>
            <w:noProof/>
          </w:rPr>
          <w:t>Figure 13 Sketch of Baby monitor in-situ</w:t>
        </w:r>
        <w:r w:rsidR="00B47F37">
          <w:rPr>
            <w:noProof/>
            <w:webHidden/>
          </w:rPr>
          <w:tab/>
        </w:r>
        <w:r w:rsidR="00B47F37">
          <w:rPr>
            <w:noProof/>
            <w:webHidden/>
          </w:rPr>
          <w:fldChar w:fldCharType="begin"/>
        </w:r>
        <w:r w:rsidR="00B47F37">
          <w:rPr>
            <w:noProof/>
            <w:webHidden/>
          </w:rPr>
          <w:instrText xml:space="preserve"> PAGEREF _Toc67645948 \h </w:instrText>
        </w:r>
        <w:r w:rsidR="00B47F37">
          <w:rPr>
            <w:noProof/>
            <w:webHidden/>
          </w:rPr>
        </w:r>
        <w:r w:rsidR="00B47F37">
          <w:rPr>
            <w:noProof/>
            <w:webHidden/>
          </w:rPr>
          <w:fldChar w:fldCharType="separate"/>
        </w:r>
        <w:r w:rsidR="00B47F37">
          <w:rPr>
            <w:noProof/>
            <w:webHidden/>
          </w:rPr>
          <w:t>17</w:t>
        </w:r>
        <w:r w:rsidR="00B47F37">
          <w:rPr>
            <w:noProof/>
            <w:webHidden/>
          </w:rPr>
          <w:fldChar w:fldCharType="end"/>
        </w:r>
      </w:hyperlink>
    </w:p>
    <w:p w14:paraId="0A139AF6" w14:textId="561A905A" w:rsidR="00B47F37" w:rsidRDefault="00A16B53">
      <w:pPr>
        <w:pStyle w:val="TableofFigures"/>
        <w:tabs>
          <w:tab w:val="right" w:leader="dot" w:pos="9016"/>
        </w:tabs>
        <w:rPr>
          <w:rFonts w:asciiTheme="minorHAnsi" w:eastAsiaTheme="minorEastAsia" w:hAnsiTheme="minorHAnsi"/>
          <w:noProof/>
          <w:lang w:val="en-IE" w:eastAsia="en-IE"/>
        </w:rPr>
      </w:pPr>
      <w:hyperlink w:anchor="_Toc67645949" w:history="1">
        <w:r w:rsidR="00B47F37" w:rsidRPr="00D04AF5">
          <w:rPr>
            <w:rStyle w:val="Hyperlink"/>
            <w:noProof/>
          </w:rPr>
          <w:t>Figure 14 Proposed layout of Arduino Yun and components</w:t>
        </w:r>
        <w:r w:rsidR="00B47F37">
          <w:rPr>
            <w:noProof/>
            <w:webHidden/>
          </w:rPr>
          <w:tab/>
        </w:r>
        <w:r w:rsidR="00B47F37">
          <w:rPr>
            <w:noProof/>
            <w:webHidden/>
          </w:rPr>
          <w:fldChar w:fldCharType="begin"/>
        </w:r>
        <w:r w:rsidR="00B47F37">
          <w:rPr>
            <w:noProof/>
            <w:webHidden/>
          </w:rPr>
          <w:instrText xml:space="preserve"> PAGEREF _Toc67645949 \h </w:instrText>
        </w:r>
        <w:r w:rsidR="00B47F37">
          <w:rPr>
            <w:noProof/>
            <w:webHidden/>
          </w:rPr>
        </w:r>
        <w:r w:rsidR="00B47F37">
          <w:rPr>
            <w:noProof/>
            <w:webHidden/>
          </w:rPr>
          <w:fldChar w:fldCharType="separate"/>
        </w:r>
        <w:r w:rsidR="00B47F37">
          <w:rPr>
            <w:noProof/>
            <w:webHidden/>
          </w:rPr>
          <w:t>17</w:t>
        </w:r>
        <w:r w:rsidR="00B47F37">
          <w:rPr>
            <w:noProof/>
            <w:webHidden/>
          </w:rPr>
          <w:fldChar w:fldCharType="end"/>
        </w:r>
      </w:hyperlink>
    </w:p>
    <w:p w14:paraId="2D2C7907" w14:textId="7D832736" w:rsidR="00B47F37" w:rsidRDefault="00A16B53">
      <w:pPr>
        <w:pStyle w:val="TableofFigures"/>
        <w:tabs>
          <w:tab w:val="right" w:leader="dot" w:pos="9016"/>
        </w:tabs>
        <w:rPr>
          <w:rFonts w:asciiTheme="minorHAnsi" w:eastAsiaTheme="minorEastAsia" w:hAnsiTheme="minorHAnsi"/>
          <w:noProof/>
          <w:lang w:val="en-IE" w:eastAsia="en-IE"/>
        </w:rPr>
      </w:pPr>
      <w:hyperlink w:anchor="_Toc67645950" w:history="1">
        <w:r w:rsidR="00B47F37" w:rsidRPr="00D04AF5">
          <w:rPr>
            <w:rStyle w:val="Hyperlink"/>
            <w:noProof/>
          </w:rPr>
          <w:t>Figure 15 – Early schematic sketch</w:t>
        </w:r>
        <w:r w:rsidR="00B47F37">
          <w:rPr>
            <w:noProof/>
            <w:webHidden/>
          </w:rPr>
          <w:tab/>
        </w:r>
        <w:r w:rsidR="00B47F37">
          <w:rPr>
            <w:noProof/>
            <w:webHidden/>
          </w:rPr>
          <w:fldChar w:fldCharType="begin"/>
        </w:r>
        <w:r w:rsidR="00B47F37">
          <w:rPr>
            <w:noProof/>
            <w:webHidden/>
          </w:rPr>
          <w:instrText xml:space="preserve"> PAGEREF _Toc67645950 \h </w:instrText>
        </w:r>
        <w:r w:rsidR="00B47F37">
          <w:rPr>
            <w:noProof/>
            <w:webHidden/>
          </w:rPr>
        </w:r>
        <w:r w:rsidR="00B47F37">
          <w:rPr>
            <w:noProof/>
            <w:webHidden/>
          </w:rPr>
          <w:fldChar w:fldCharType="separate"/>
        </w:r>
        <w:r w:rsidR="00B47F37">
          <w:rPr>
            <w:noProof/>
            <w:webHidden/>
          </w:rPr>
          <w:t>18</w:t>
        </w:r>
        <w:r w:rsidR="00B47F37">
          <w:rPr>
            <w:noProof/>
            <w:webHidden/>
          </w:rPr>
          <w:fldChar w:fldCharType="end"/>
        </w:r>
      </w:hyperlink>
    </w:p>
    <w:p w14:paraId="1E2BDB16" w14:textId="7D644D5C" w:rsidR="00B47F37" w:rsidRDefault="00A16B53">
      <w:pPr>
        <w:pStyle w:val="TableofFigures"/>
        <w:tabs>
          <w:tab w:val="right" w:leader="dot" w:pos="9016"/>
        </w:tabs>
        <w:rPr>
          <w:rFonts w:asciiTheme="minorHAnsi" w:eastAsiaTheme="minorEastAsia" w:hAnsiTheme="minorHAnsi"/>
          <w:noProof/>
          <w:lang w:val="en-IE" w:eastAsia="en-IE"/>
        </w:rPr>
      </w:pPr>
      <w:hyperlink w:anchor="_Toc67645951" w:history="1">
        <w:r w:rsidR="00B47F37" w:rsidRPr="00D04AF5">
          <w:rPr>
            <w:rStyle w:val="Hyperlink"/>
            <w:noProof/>
          </w:rPr>
          <w:t>Figure 16 – Led and Buzzer connected to the Arduino Yun</w:t>
        </w:r>
        <w:r w:rsidR="00B47F37">
          <w:rPr>
            <w:noProof/>
            <w:webHidden/>
          </w:rPr>
          <w:tab/>
        </w:r>
        <w:r w:rsidR="00B47F37">
          <w:rPr>
            <w:noProof/>
            <w:webHidden/>
          </w:rPr>
          <w:fldChar w:fldCharType="begin"/>
        </w:r>
        <w:r w:rsidR="00B47F37">
          <w:rPr>
            <w:noProof/>
            <w:webHidden/>
          </w:rPr>
          <w:instrText xml:space="preserve"> PAGEREF _Toc67645951 \h </w:instrText>
        </w:r>
        <w:r w:rsidR="00B47F37">
          <w:rPr>
            <w:noProof/>
            <w:webHidden/>
          </w:rPr>
        </w:r>
        <w:r w:rsidR="00B47F37">
          <w:rPr>
            <w:noProof/>
            <w:webHidden/>
          </w:rPr>
          <w:fldChar w:fldCharType="separate"/>
        </w:r>
        <w:r w:rsidR="00B47F37">
          <w:rPr>
            <w:noProof/>
            <w:webHidden/>
          </w:rPr>
          <w:t>18</w:t>
        </w:r>
        <w:r w:rsidR="00B47F37">
          <w:rPr>
            <w:noProof/>
            <w:webHidden/>
          </w:rPr>
          <w:fldChar w:fldCharType="end"/>
        </w:r>
      </w:hyperlink>
    </w:p>
    <w:p w14:paraId="138090CB" w14:textId="738FFBF3" w:rsidR="00B47F37" w:rsidRDefault="00A16B53">
      <w:pPr>
        <w:pStyle w:val="TableofFigures"/>
        <w:tabs>
          <w:tab w:val="right" w:leader="dot" w:pos="9016"/>
        </w:tabs>
        <w:rPr>
          <w:rFonts w:asciiTheme="minorHAnsi" w:eastAsiaTheme="minorEastAsia" w:hAnsiTheme="minorHAnsi"/>
          <w:noProof/>
          <w:lang w:val="en-IE" w:eastAsia="en-IE"/>
        </w:rPr>
      </w:pPr>
      <w:hyperlink w:anchor="_Toc67645952" w:history="1">
        <w:r w:rsidR="00B47F37" w:rsidRPr="00D04AF5">
          <w:rPr>
            <w:rStyle w:val="Hyperlink"/>
            <w:noProof/>
          </w:rPr>
          <w:t>Figure 17 – Led, Buzzer and ……. connected to the Arduino Yun</w:t>
        </w:r>
        <w:r w:rsidR="00B47F37">
          <w:rPr>
            <w:noProof/>
            <w:webHidden/>
          </w:rPr>
          <w:tab/>
        </w:r>
        <w:r w:rsidR="00B47F37">
          <w:rPr>
            <w:noProof/>
            <w:webHidden/>
          </w:rPr>
          <w:fldChar w:fldCharType="begin"/>
        </w:r>
        <w:r w:rsidR="00B47F37">
          <w:rPr>
            <w:noProof/>
            <w:webHidden/>
          </w:rPr>
          <w:instrText xml:space="preserve"> PAGEREF _Toc67645952 \h </w:instrText>
        </w:r>
        <w:r w:rsidR="00B47F37">
          <w:rPr>
            <w:noProof/>
            <w:webHidden/>
          </w:rPr>
        </w:r>
        <w:r w:rsidR="00B47F37">
          <w:rPr>
            <w:noProof/>
            <w:webHidden/>
          </w:rPr>
          <w:fldChar w:fldCharType="separate"/>
        </w:r>
        <w:r w:rsidR="00B47F37">
          <w:rPr>
            <w:noProof/>
            <w:webHidden/>
          </w:rPr>
          <w:t>19</w:t>
        </w:r>
        <w:r w:rsidR="00B47F37">
          <w:rPr>
            <w:noProof/>
            <w:webHidden/>
          </w:rPr>
          <w:fldChar w:fldCharType="end"/>
        </w:r>
      </w:hyperlink>
    </w:p>
    <w:p w14:paraId="463F7F42" w14:textId="67419265" w:rsidR="00B47F37" w:rsidRDefault="00A16B53">
      <w:pPr>
        <w:pStyle w:val="TableofFigures"/>
        <w:tabs>
          <w:tab w:val="right" w:leader="dot" w:pos="9016"/>
        </w:tabs>
        <w:rPr>
          <w:rFonts w:asciiTheme="minorHAnsi" w:eastAsiaTheme="minorEastAsia" w:hAnsiTheme="minorHAnsi"/>
          <w:noProof/>
          <w:lang w:val="en-IE" w:eastAsia="en-IE"/>
        </w:rPr>
      </w:pPr>
      <w:hyperlink w:anchor="_Toc67645953" w:history="1">
        <w:r w:rsidR="00B47F37" w:rsidRPr="00D04AF5">
          <w:rPr>
            <w:rStyle w:val="Hyperlink"/>
            <w:noProof/>
          </w:rPr>
          <w:t>Figure 18 – Led, Buzzer, and Sound Sensor connected to the Arduino Yun</w:t>
        </w:r>
        <w:r w:rsidR="00B47F37">
          <w:rPr>
            <w:noProof/>
            <w:webHidden/>
          </w:rPr>
          <w:tab/>
        </w:r>
        <w:r w:rsidR="00B47F37">
          <w:rPr>
            <w:noProof/>
            <w:webHidden/>
          </w:rPr>
          <w:fldChar w:fldCharType="begin"/>
        </w:r>
        <w:r w:rsidR="00B47F37">
          <w:rPr>
            <w:noProof/>
            <w:webHidden/>
          </w:rPr>
          <w:instrText xml:space="preserve"> PAGEREF _Toc67645953 \h </w:instrText>
        </w:r>
        <w:r w:rsidR="00B47F37">
          <w:rPr>
            <w:noProof/>
            <w:webHidden/>
          </w:rPr>
        </w:r>
        <w:r w:rsidR="00B47F37">
          <w:rPr>
            <w:noProof/>
            <w:webHidden/>
          </w:rPr>
          <w:fldChar w:fldCharType="separate"/>
        </w:r>
        <w:r w:rsidR="00B47F37">
          <w:rPr>
            <w:noProof/>
            <w:webHidden/>
          </w:rPr>
          <w:t>19</w:t>
        </w:r>
        <w:r w:rsidR="00B47F37">
          <w:rPr>
            <w:noProof/>
            <w:webHidden/>
          </w:rPr>
          <w:fldChar w:fldCharType="end"/>
        </w:r>
      </w:hyperlink>
    </w:p>
    <w:p w14:paraId="0D01D3B5" w14:textId="6462692D" w:rsidR="00B47F37" w:rsidRDefault="00A16B53">
      <w:pPr>
        <w:pStyle w:val="TableofFigures"/>
        <w:tabs>
          <w:tab w:val="right" w:leader="dot" w:pos="9016"/>
        </w:tabs>
        <w:rPr>
          <w:rFonts w:asciiTheme="minorHAnsi" w:eastAsiaTheme="minorEastAsia" w:hAnsiTheme="minorHAnsi"/>
          <w:noProof/>
          <w:lang w:val="en-IE" w:eastAsia="en-IE"/>
        </w:rPr>
      </w:pPr>
      <w:hyperlink w:anchor="_Toc67645954" w:history="1">
        <w:r w:rsidR="00B47F37" w:rsidRPr="00D04AF5">
          <w:rPr>
            <w:rStyle w:val="Hyperlink"/>
            <w:noProof/>
          </w:rPr>
          <w:t>Figure 19 – Schematic diagram of LED, and Buzzer connected to The Yun via a breadboard.</w:t>
        </w:r>
        <w:r w:rsidR="00B47F37">
          <w:rPr>
            <w:noProof/>
            <w:webHidden/>
          </w:rPr>
          <w:tab/>
        </w:r>
        <w:r w:rsidR="00B47F37">
          <w:rPr>
            <w:noProof/>
            <w:webHidden/>
          </w:rPr>
          <w:fldChar w:fldCharType="begin"/>
        </w:r>
        <w:r w:rsidR="00B47F37">
          <w:rPr>
            <w:noProof/>
            <w:webHidden/>
          </w:rPr>
          <w:instrText xml:space="preserve"> PAGEREF _Toc67645954 \h </w:instrText>
        </w:r>
        <w:r w:rsidR="00B47F37">
          <w:rPr>
            <w:noProof/>
            <w:webHidden/>
          </w:rPr>
        </w:r>
        <w:r w:rsidR="00B47F37">
          <w:rPr>
            <w:noProof/>
            <w:webHidden/>
          </w:rPr>
          <w:fldChar w:fldCharType="separate"/>
        </w:r>
        <w:r w:rsidR="00B47F37">
          <w:rPr>
            <w:noProof/>
            <w:webHidden/>
          </w:rPr>
          <w:t>20</w:t>
        </w:r>
        <w:r w:rsidR="00B47F37">
          <w:rPr>
            <w:noProof/>
            <w:webHidden/>
          </w:rPr>
          <w:fldChar w:fldCharType="end"/>
        </w:r>
      </w:hyperlink>
    </w:p>
    <w:p w14:paraId="1A237A3B" w14:textId="4EA7A9B0" w:rsidR="00B47F37" w:rsidRDefault="00A16B53">
      <w:pPr>
        <w:pStyle w:val="TableofFigures"/>
        <w:tabs>
          <w:tab w:val="right" w:leader="dot" w:pos="9016"/>
        </w:tabs>
        <w:rPr>
          <w:rFonts w:asciiTheme="minorHAnsi" w:eastAsiaTheme="minorEastAsia" w:hAnsiTheme="minorHAnsi"/>
          <w:noProof/>
          <w:lang w:val="en-IE" w:eastAsia="en-IE"/>
        </w:rPr>
      </w:pPr>
      <w:hyperlink w:anchor="_Toc67645955" w:history="1">
        <w:r w:rsidR="00B47F37" w:rsidRPr="00D04AF5">
          <w:rPr>
            <w:rStyle w:val="Hyperlink"/>
            <w:noProof/>
          </w:rPr>
          <w:t>Figure 20 – Schematic diagram of LED, and Buzzer connected to The Yun via a breadboard.</w:t>
        </w:r>
        <w:r w:rsidR="00B47F37">
          <w:rPr>
            <w:noProof/>
            <w:webHidden/>
          </w:rPr>
          <w:tab/>
        </w:r>
        <w:r w:rsidR="00B47F37">
          <w:rPr>
            <w:noProof/>
            <w:webHidden/>
          </w:rPr>
          <w:fldChar w:fldCharType="begin"/>
        </w:r>
        <w:r w:rsidR="00B47F37">
          <w:rPr>
            <w:noProof/>
            <w:webHidden/>
          </w:rPr>
          <w:instrText xml:space="preserve"> PAGEREF _Toc67645955 \h </w:instrText>
        </w:r>
        <w:r w:rsidR="00B47F37">
          <w:rPr>
            <w:noProof/>
            <w:webHidden/>
          </w:rPr>
        </w:r>
        <w:r w:rsidR="00B47F37">
          <w:rPr>
            <w:noProof/>
            <w:webHidden/>
          </w:rPr>
          <w:fldChar w:fldCharType="separate"/>
        </w:r>
        <w:r w:rsidR="00B47F37">
          <w:rPr>
            <w:noProof/>
            <w:webHidden/>
          </w:rPr>
          <w:t>20</w:t>
        </w:r>
        <w:r w:rsidR="00B47F37">
          <w:rPr>
            <w:noProof/>
            <w:webHidden/>
          </w:rPr>
          <w:fldChar w:fldCharType="end"/>
        </w:r>
      </w:hyperlink>
    </w:p>
    <w:p w14:paraId="5E14FB1B" w14:textId="14BCDC44" w:rsidR="00B47F37" w:rsidRDefault="00A16B53">
      <w:pPr>
        <w:pStyle w:val="TableofFigures"/>
        <w:tabs>
          <w:tab w:val="right" w:leader="dot" w:pos="9016"/>
        </w:tabs>
        <w:rPr>
          <w:rFonts w:asciiTheme="minorHAnsi" w:eastAsiaTheme="minorEastAsia" w:hAnsiTheme="minorHAnsi"/>
          <w:noProof/>
          <w:lang w:val="en-IE" w:eastAsia="en-IE"/>
        </w:rPr>
      </w:pPr>
      <w:hyperlink w:anchor="_Toc67645956" w:history="1">
        <w:r w:rsidR="00B47F37" w:rsidRPr="00D04AF5">
          <w:rPr>
            <w:rStyle w:val="Hyperlink"/>
            <w:noProof/>
          </w:rPr>
          <w:t>Figure 21 – Schematic diagram of LED, Buzzer, Mic and Vibration sensor connected to The Yun via a breadboard.</w:t>
        </w:r>
        <w:r w:rsidR="00B47F37">
          <w:rPr>
            <w:noProof/>
            <w:webHidden/>
          </w:rPr>
          <w:tab/>
        </w:r>
        <w:r w:rsidR="00B47F37">
          <w:rPr>
            <w:noProof/>
            <w:webHidden/>
          </w:rPr>
          <w:fldChar w:fldCharType="begin"/>
        </w:r>
        <w:r w:rsidR="00B47F37">
          <w:rPr>
            <w:noProof/>
            <w:webHidden/>
          </w:rPr>
          <w:instrText xml:space="preserve"> PAGEREF _Toc67645956 \h </w:instrText>
        </w:r>
        <w:r w:rsidR="00B47F37">
          <w:rPr>
            <w:noProof/>
            <w:webHidden/>
          </w:rPr>
        </w:r>
        <w:r w:rsidR="00B47F37">
          <w:rPr>
            <w:noProof/>
            <w:webHidden/>
          </w:rPr>
          <w:fldChar w:fldCharType="separate"/>
        </w:r>
        <w:r w:rsidR="00B47F37">
          <w:rPr>
            <w:noProof/>
            <w:webHidden/>
          </w:rPr>
          <w:t>21</w:t>
        </w:r>
        <w:r w:rsidR="00B47F37">
          <w:rPr>
            <w:noProof/>
            <w:webHidden/>
          </w:rPr>
          <w:fldChar w:fldCharType="end"/>
        </w:r>
      </w:hyperlink>
    </w:p>
    <w:p w14:paraId="65F21432" w14:textId="1BA347E1" w:rsidR="00B47F37" w:rsidRDefault="00A16B53">
      <w:pPr>
        <w:pStyle w:val="TableofFigures"/>
        <w:tabs>
          <w:tab w:val="right" w:leader="dot" w:pos="9016"/>
        </w:tabs>
        <w:rPr>
          <w:rFonts w:asciiTheme="minorHAnsi" w:eastAsiaTheme="minorEastAsia" w:hAnsiTheme="minorHAnsi"/>
          <w:noProof/>
          <w:lang w:val="en-IE" w:eastAsia="en-IE"/>
        </w:rPr>
      </w:pPr>
      <w:hyperlink w:anchor="_Toc67645957" w:history="1">
        <w:r w:rsidR="00B47F37" w:rsidRPr="00D04AF5">
          <w:rPr>
            <w:rStyle w:val="Hyperlink"/>
            <w:noProof/>
          </w:rPr>
          <w:t>Figure 22 Early Code Design Flowchart</w:t>
        </w:r>
        <w:r w:rsidR="00B47F37">
          <w:rPr>
            <w:noProof/>
            <w:webHidden/>
          </w:rPr>
          <w:tab/>
        </w:r>
        <w:r w:rsidR="00B47F37">
          <w:rPr>
            <w:noProof/>
            <w:webHidden/>
          </w:rPr>
          <w:fldChar w:fldCharType="begin"/>
        </w:r>
        <w:r w:rsidR="00B47F37">
          <w:rPr>
            <w:noProof/>
            <w:webHidden/>
          </w:rPr>
          <w:instrText xml:space="preserve"> PAGEREF _Toc67645957 \h </w:instrText>
        </w:r>
        <w:r w:rsidR="00B47F37">
          <w:rPr>
            <w:noProof/>
            <w:webHidden/>
          </w:rPr>
        </w:r>
        <w:r w:rsidR="00B47F37">
          <w:rPr>
            <w:noProof/>
            <w:webHidden/>
          </w:rPr>
          <w:fldChar w:fldCharType="separate"/>
        </w:r>
        <w:r w:rsidR="00B47F37">
          <w:rPr>
            <w:noProof/>
            <w:webHidden/>
          </w:rPr>
          <w:t>23</w:t>
        </w:r>
        <w:r w:rsidR="00B47F37">
          <w:rPr>
            <w:noProof/>
            <w:webHidden/>
          </w:rPr>
          <w:fldChar w:fldCharType="end"/>
        </w:r>
      </w:hyperlink>
    </w:p>
    <w:p w14:paraId="12FDB6C1" w14:textId="034039C6" w:rsidR="00B47F37" w:rsidRDefault="00A16B53">
      <w:pPr>
        <w:pStyle w:val="TableofFigures"/>
        <w:tabs>
          <w:tab w:val="right" w:leader="dot" w:pos="9016"/>
        </w:tabs>
        <w:rPr>
          <w:rFonts w:asciiTheme="minorHAnsi" w:eastAsiaTheme="minorEastAsia" w:hAnsiTheme="minorHAnsi"/>
          <w:noProof/>
          <w:lang w:val="en-IE" w:eastAsia="en-IE"/>
        </w:rPr>
      </w:pPr>
      <w:hyperlink w:anchor="_Toc67645958" w:history="1">
        <w:r w:rsidR="00B47F37" w:rsidRPr="00D04AF5">
          <w:rPr>
            <w:rStyle w:val="Hyperlink"/>
            <w:noProof/>
          </w:rPr>
          <w:t>Figure 23 Flowchart for our final working code</w:t>
        </w:r>
        <w:r w:rsidR="00B47F37">
          <w:rPr>
            <w:noProof/>
            <w:webHidden/>
          </w:rPr>
          <w:tab/>
        </w:r>
        <w:r w:rsidR="00B47F37">
          <w:rPr>
            <w:noProof/>
            <w:webHidden/>
          </w:rPr>
          <w:fldChar w:fldCharType="begin"/>
        </w:r>
        <w:r w:rsidR="00B47F37">
          <w:rPr>
            <w:noProof/>
            <w:webHidden/>
          </w:rPr>
          <w:instrText xml:space="preserve"> PAGEREF _Toc67645958 \h </w:instrText>
        </w:r>
        <w:r w:rsidR="00B47F37">
          <w:rPr>
            <w:noProof/>
            <w:webHidden/>
          </w:rPr>
        </w:r>
        <w:r w:rsidR="00B47F37">
          <w:rPr>
            <w:noProof/>
            <w:webHidden/>
          </w:rPr>
          <w:fldChar w:fldCharType="separate"/>
        </w:r>
        <w:r w:rsidR="00B47F37">
          <w:rPr>
            <w:noProof/>
            <w:webHidden/>
          </w:rPr>
          <w:t>25</w:t>
        </w:r>
        <w:r w:rsidR="00B47F37">
          <w:rPr>
            <w:noProof/>
            <w:webHidden/>
          </w:rPr>
          <w:fldChar w:fldCharType="end"/>
        </w:r>
      </w:hyperlink>
    </w:p>
    <w:p w14:paraId="2A58D5DE" w14:textId="06D43979" w:rsidR="00B47F37" w:rsidRDefault="00A16B53">
      <w:pPr>
        <w:pStyle w:val="TableofFigures"/>
        <w:tabs>
          <w:tab w:val="right" w:leader="dot" w:pos="9016"/>
        </w:tabs>
        <w:rPr>
          <w:rFonts w:asciiTheme="minorHAnsi" w:eastAsiaTheme="minorEastAsia" w:hAnsiTheme="minorHAnsi"/>
          <w:noProof/>
          <w:lang w:val="en-IE" w:eastAsia="en-IE"/>
        </w:rPr>
      </w:pPr>
      <w:hyperlink r:id="rId14" w:anchor="_Toc67645959" w:history="1">
        <w:r w:rsidR="00B47F37" w:rsidRPr="00D04AF5">
          <w:rPr>
            <w:rStyle w:val="Hyperlink"/>
            <w:noProof/>
          </w:rPr>
          <w:t>Figure 24 - Grove Rptary Angle Sensor vertical  movement test data</w:t>
        </w:r>
        <w:r w:rsidR="00B47F37">
          <w:rPr>
            <w:noProof/>
            <w:webHidden/>
          </w:rPr>
          <w:tab/>
        </w:r>
        <w:r w:rsidR="00B47F37">
          <w:rPr>
            <w:noProof/>
            <w:webHidden/>
          </w:rPr>
          <w:fldChar w:fldCharType="begin"/>
        </w:r>
        <w:r w:rsidR="00B47F37">
          <w:rPr>
            <w:noProof/>
            <w:webHidden/>
          </w:rPr>
          <w:instrText xml:space="preserve"> PAGEREF _Toc67645959 \h </w:instrText>
        </w:r>
        <w:r w:rsidR="00B47F37">
          <w:rPr>
            <w:noProof/>
            <w:webHidden/>
          </w:rPr>
        </w:r>
        <w:r w:rsidR="00B47F37">
          <w:rPr>
            <w:noProof/>
            <w:webHidden/>
          </w:rPr>
          <w:fldChar w:fldCharType="separate"/>
        </w:r>
        <w:r w:rsidR="00B47F37">
          <w:rPr>
            <w:noProof/>
            <w:webHidden/>
          </w:rPr>
          <w:t>28</w:t>
        </w:r>
        <w:r w:rsidR="00B47F37">
          <w:rPr>
            <w:noProof/>
            <w:webHidden/>
          </w:rPr>
          <w:fldChar w:fldCharType="end"/>
        </w:r>
      </w:hyperlink>
    </w:p>
    <w:p w14:paraId="2D1171A1" w14:textId="7B59E89E" w:rsidR="00B47F37" w:rsidRDefault="00A16B53">
      <w:pPr>
        <w:pStyle w:val="TableofFigures"/>
        <w:tabs>
          <w:tab w:val="right" w:leader="dot" w:pos="9016"/>
        </w:tabs>
        <w:rPr>
          <w:rFonts w:asciiTheme="minorHAnsi" w:eastAsiaTheme="minorEastAsia" w:hAnsiTheme="minorHAnsi"/>
          <w:noProof/>
          <w:lang w:val="en-IE" w:eastAsia="en-IE"/>
        </w:rPr>
      </w:pPr>
      <w:hyperlink w:anchor="_Toc67645960" w:history="1">
        <w:r w:rsidR="00B47F37" w:rsidRPr="00D04AF5">
          <w:rPr>
            <w:rStyle w:val="Hyperlink"/>
            <w:noProof/>
          </w:rPr>
          <w:t>Figure 25– Grove Rotary Angle Sensor horizontal</w:t>
        </w:r>
        <w:r w:rsidR="00B47F37">
          <w:rPr>
            <w:noProof/>
            <w:webHidden/>
          </w:rPr>
          <w:tab/>
        </w:r>
        <w:r w:rsidR="00B47F37">
          <w:rPr>
            <w:noProof/>
            <w:webHidden/>
          </w:rPr>
          <w:fldChar w:fldCharType="begin"/>
        </w:r>
        <w:r w:rsidR="00B47F37">
          <w:rPr>
            <w:noProof/>
            <w:webHidden/>
          </w:rPr>
          <w:instrText xml:space="preserve"> PAGEREF _Toc67645960 \h </w:instrText>
        </w:r>
        <w:r w:rsidR="00B47F37">
          <w:rPr>
            <w:noProof/>
            <w:webHidden/>
          </w:rPr>
        </w:r>
        <w:r w:rsidR="00B47F37">
          <w:rPr>
            <w:noProof/>
            <w:webHidden/>
          </w:rPr>
          <w:fldChar w:fldCharType="separate"/>
        </w:r>
        <w:r w:rsidR="00B47F37">
          <w:rPr>
            <w:noProof/>
            <w:webHidden/>
          </w:rPr>
          <w:t>28</w:t>
        </w:r>
        <w:r w:rsidR="00B47F37">
          <w:rPr>
            <w:noProof/>
            <w:webHidden/>
          </w:rPr>
          <w:fldChar w:fldCharType="end"/>
        </w:r>
      </w:hyperlink>
    </w:p>
    <w:p w14:paraId="1140E803" w14:textId="69BA07FD" w:rsidR="00B47F37" w:rsidRDefault="00A16B53">
      <w:pPr>
        <w:pStyle w:val="TableofFigures"/>
        <w:tabs>
          <w:tab w:val="right" w:leader="dot" w:pos="9016"/>
        </w:tabs>
        <w:rPr>
          <w:rFonts w:asciiTheme="minorHAnsi" w:eastAsiaTheme="minorEastAsia" w:hAnsiTheme="minorHAnsi"/>
          <w:noProof/>
          <w:lang w:val="en-IE" w:eastAsia="en-IE"/>
        </w:rPr>
      </w:pPr>
      <w:hyperlink w:anchor="_Toc67645961" w:history="1">
        <w:r w:rsidR="00B47F37" w:rsidRPr="00D04AF5">
          <w:rPr>
            <w:rStyle w:val="Hyperlink"/>
            <w:noProof/>
          </w:rPr>
          <w:t>Figure 26 - Potentiometer Test</w:t>
        </w:r>
        <w:r w:rsidR="00B47F37">
          <w:rPr>
            <w:noProof/>
            <w:webHidden/>
          </w:rPr>
          <w:tab/>
        </w:r>
        <w:r w:rsidR="00B47F37">
          <w:rPr>
            <w:noProof/>
            <w:webHidden/>
          </w:rPr>
          <w:fldChar w:fldCharType="begin"/>
        </w:r>
        <w:r w:rsidR="00B47F37">
          <w:rPr>
            <w:noProof/>
            <w:webHidden/>
          </w:rPr>
          <w:instrText xml:space="preserve"> PAGEREF _Toc67645961 \h </w:instrText>
        </w:r>
        <w:r w:rsidR="00B47F37">
          <w:rPr>
            <w:noProof/>
            <w:webHidden/>
          </w:rPr>
        </w:r>
        <w:r w:rsidR="00B47F37">
          <w:rPr>
            <w:noProof/>
            <w:webHidden/>
          </w:rPr>
          <w:fldChar w:fldCharType="separate"/>
        </w:r>
        <w:r w:rsidR="00B47F37">
          <w:rPr>
            <w:noProof/>
            <w:webHidden/>
          </w:rPr>
          <w:t>28</w:t>
        </w:r>
        <w:r w:rsidR="00B47F37">
          <w:rPr>
            <w:noProof/>
            <w:webHidden/>
          </w:rPr>
          <w:fldChar w:fldCharType="end"/>
        </w:r>
      </w:hyperlink>
    </w:p>
    <w:p w14:paraId="02116940" w14:textId="3C93D633" w:rsidR="00B47F37" w:rsidRDefault="00A16B53">
      <w:pPr>
        <w:pStyle w:val="TableofFigures"/>
        <w:tabs>
          <w:tab w:val="right" w:leader="dot" w:pos="9016"/>
        </w:tabs>
        <w:rPr>
          <w:rFonts w:asciiTheme="minorHAnsi" w:eastAsiaTheme="minorEastAsia" w:hAnsiTheme="minorHAnsi"/>
          <w:noProof/>
          <w:lang w:val="en-IE" w:eastAsia="en-IE"/>
        </w:rPr>
      </w:pPr>
      <w:hyperlink r:id="rId15" w:anchor="_Toc67645962" w:history="1">
        <w:r w:rsidR="00B47F37" w:rsidRPr="00D04AF5">
          <w:rPr>
            <w:rStyle w:val="Hyperlink"/>
            <w:noProof/>
          </w:rPr>
          <w:t>Figure 27</w:t>
        </w:r>
        <w:r w:rsidR="00B47F37">
          <w:rPr>
            <w:noProof/>
            <w:webHidden/>
          </w:rPr>
          <w:tab/>
        </w:r>
        <w:r w:rsidR="00B47F37">
          <w:rPr>
            <w:noProof/>
            <w:webHidden/>
          </w:rPr>
          <w:fldChar w:fldCharType="begin"/>
        </w:r>
        <w:r w:rsidR="00B47F37">
          <w:rPr>
            <w:noProof/>
            <w:webHidden/>
          </w:rPr>
          <w:instrText xml:space="preserve"> PAGEREF _Toc67645962 \h </w:instrText>
        </w:r>
        <w:r w:rsidR="00B47F37">
          <w:rPr>
            <w:noProof/>
            <w:webHidden/>
          </w:rPr>
        </w:r>
        <w:r w:rsidR="00B47F37">
          <w:rPr>
            <w:noProof/>
            <w:webHidden/>
          </w:rPr>
          <w:fldChar w:fldCharType="separate"/>
        </w:r>
        <w:r w:rsidR="00B47F37">
          <w:rPr>
            <w:noProof/>
            <w:webHidden/>
          </w:rPr>
          <w:t>29</w:t>
        </w:r>
        <w:r w:rsidR="00B47F37">
          <w:rPr>
            <w:noProof/>
            <w:webHidden/>
          </w:rPr>
          <w:fldChar w:fldCharType="end"/>
        </w:r>
      </w:hyperlink>
    </w:p>
    <w:p w14:paraId="70FF6B87" w14:textId="4FE9EB4F" w:rsidR="00B47F37" w:rsidRDefault="00A16B53">
      <w:pPr>
        <w:pStyle w:val="TableofFigures"/>
        <w:tabs>
          <w:tab w:val="right" w:leader="dot" w:pos="9016"/>
        </w:tabs>
        <w:rPr>
          <w:rFonts w:asciiTheme="minorHAnsi" w:eastAsiaTheme="minorEastAsia" w:hAnsiTheme="minorHAnsi"/>
          <w:noProof/>
          <w:lang w:val="en-IE" w:eastAsia="en-IE"/>
        </w:rPr>
      </w:pPr>
      <w:hyperlink r:id="rId16" w:anchor="_Toc67645963" w:history="1">
        <w:r w:rsidR="00B47F37" w:rsidRPr="00D04AF5">
          <w:rPr>
            <w:rStyle w:val="Hyperlink"/>
            <w:noProof/>
          </w:rPr>
          <w:t>Figure 28 - LED sketch code</w:t>
        </w:r>
        <w:r w:rsidR="00B47F37">
          <w:rPr>
            <w:noProof/>
            <w:webHidden/>
          </w:rPr>
          <w:tab/>
        </w:r>
        <w:r w:rsidR="00B47F37">
          <w:rPr>
            <w:noProof/>
            <w:webHidden/>
          </w:rPr>
          <w:fldChar w:fldCharType="begin"/>
        </w:r>
        <w:r w:rsidR="00B47F37">
          <w:rPr>
            <w:noProof/>
            <w:webHidden/>
          </w:rPr>
          <w:instrText xml:space="preserve"> PAGEREF _Toc67645963 \h </w:instrText>
        </w:r>
        <w:r w:rsidR="00B47F37">
          <w:rPr>
            <w:noProof/>
            <w:webHidden/>
          </w:rPr>
        </w:r>
        <w:r w:rsidR="00B47F37">
          <w:rPr>
            <w:noProof/>
            <w:webHidden/>
          </w:rPr>
          <w:fldChar w:fldCharType="separate"/>
        </w:r>
        <w:r w:rsidR="00B47F37">
          <w:rPr>
            <w:noProof/>
            <w:webHidden/>
          </w:rPr>
          <w:t>29</w:t>
        </w:r>
        <w:r w:rsidR="00B47F37">
          <w:rPr>
            <w:noProof/>
            <w:webHidden/>
          </w:rPr>
          <w:fldChar w:fldCharType="end"/>
        </w:r>
      </w:hyperlink>
    </w:p>
    <w:p w14:paraId="11CD0B7D" w14:textId="3342DF15" w:rsidR="00B47F37" w:rsidRDefault="00A16B53">
      <w:pPr>
        <w:pStyle w:val="TableofFigures"/>
        <w:tabs>
          <w:tab w:val="right" w:leader="dot" w:pos="9016"/>
        </w:tabs>
        <w:rPr>
          <w:rFonts w:asciiTheme="minorHAnsi" w:eastAsiaTheme="minorEastAsia" w:hAnsiTheme="minorHAnsi"/>
          <w:noProof/>
          <w:lang w:val="en-IE" w:eastAsia="en-IE"/>
        </w:rPr>
      </w:pPr>
      <w:hyperlink w:anchor="_Toc67645964" w:history="1">
        <w:r w:rsidR="00B47F37" w:rsidRPr="00D04AF5">
          <w:rPr>
            <w:rStyle w:val="Hyperlink"/>
            <w:noProof/>
          </w:rPr>
          <w:t>Figure 29 - LED is working, this will represent the Night Light</w:t>
        </w:r>
        <w:r w:rsidR="00B47F37">
          <w:rPr>
            <w:noProof/>
            <w:webHidden/>
          </w:rPr>
          <w:tab/>
        </w:r>
        <w:r w:rsidR="00B47F37">
          <w:rPr>
            <w:noProof/>
            <w:webHidden/>
          </w:rPr>
          <w:fldChar w:fldCharType="begin"/>
        </w:r>
        <w:r w:rsidR="00B47F37">
          <w:rPr>
            <w:noProof/>
            <w:webHidden/>
          </w:rPr>
          <w:instrText xml:space="preserve"> PAGEREF _Toc67645964 \h </w:instrText>
        </w:r>
        <w:r w:rsidR="00B47F37">
          <w:rPr>
            <w:noProof/>
            <w:webHidden/>
          </w:rPr>
        </w:r>
        <w:r w:rsidR="00B47F37">
          <w:rPr>
            <w:noProof/>
            <w:webHidden/>
          </w:rPr>
          <w:fldChar w:fldCharType="separate"/>
        </w:r>
        <w:r w:rsidR="00B47F37">
          <w:rPr>
            <w:noProof/>
            <w:webHidden/>
          </w:rPr>
          <w:t>29</w:t>
        </w:r>
        <w:r w:rsidR="00B47F37">
          <w:rPr>
            <w:noProof/>
            <w:webHidden/>
          </w:rPr>
          <w:fldChar w:fldCharType="end"/>
        </w:r>
      </w:hyperlink>
    </w:p>
    <w:p w14:paraId="023E851E" w14:textId="7AA2D3D2" w:rsidR="00B47F37" w:rsidRDefault="00A16B53">
      <w:pPr>
        <w:pStyle w:val="TableofFigures"/>
        <w:tabs>
          <w:tab w:val="right" w:leader="dot" w:pos="9016"/>
        </w:tabs>
        <w:rPr>
          <w:rFonts w:asciiTheme="minorHAnsi" w:eastAsiaTheme="minorEastAsia" w:hAnsiTheme="minorHAnsi"/>
          <w:noProof/>
          <w:lang w:val="en-IE" w:eastAsia="en-IE"/>
        </w:rPr>
      </w:pPr>
      <w:hyperlink r:id="rId17" w:anchor="_Toc67645965" w:history="1">
        <w:r w:rsidR="00B47F37" w:rsidRPr="00D04AF5">
          <w:rPr>
            <w:rStyle w:val="Hyperlink"/>
            <w:noProof/>
          </w:rPr>
          <w:t>Figure 30 - Sound sensor readings on the Serial Monitor</w:t>
        </w:r>
        <w:r w:rsidR="00B47F37">
          <w:rPr>
            <w:noProof/>
            <w:webHidden/>
          </w:rPr>
          <w:tab/>
        </w:r>
        <w:r w:rsidR="00B47F37">
          <w:rPr>
            <w:noProof/>
            <w:webHidden/>
          </w:rPr>
          <w:fldChar w:fldCharType="begin"/>
        </w:r>
        <w:r w:rsidR="00B47F37">
          <w:rPr>
            <w:noProof/>
            <w:webHidden/>
          </w:rPr>
          <w:instrText xml:space="preserve"> PAGEREF _Toc67645965 \h </w:instrText>
        </w:r>
        <w:r w:rsidR="00B47F37">
          <w:rPr>
            <w:noProof/>
            <w:webHidden/>
          </w:rPr>
        </w:r>
        <w:r w:rsidR="00B47F37">
          <w:rPr>
            <w:noProof/>
            <w:webHidden/>
          </w:rPr>
          <w:fldChar w:fldCharType="separate"/>
        </w:r>
        <w:r w:rsidR="00B47F37">
          <w:rPr>
            <w:noProof/>
            <w:webHidden/>
          </w:rPr>
          <w:t>30</w:t>
        </w:r>
        <w:r w:rsidR="00B47F37">
          <w:rPr>
            <w:noProof/>
            <w:webHidden/>
          </w:rPr>
          <w:fldChar w:fldCharType="end"/>
        </w:r>
      </w:hyperlink>
    </w:p>
    <w:p w14:paraId="3385870C" w14:textId="3E5DEF36" w:rsidR="00B47F37" w:rsidRDefault="00A16B53">
      <w:pPr>
        <w:pStyle w:val="TableofFigures"/>
        <w:tabs>
          <w:tab w:val="right" w:leader="dot" w:pos="9016"/>
        </w:tabs>
        <w:rPr>
          <w:rFonts w:asciiTheme="minorHAnsi" w:eastAsiaTheme="minorEastAsia" w:hAnsiTheme="minorHAnsi"/>
          <w:noProof/>
          <w:lang w:val="en-IE" w:eastAsia="en-IE"/>
        </w:rPr>
      </w:pPr>
      <w:hyperlink w:anchor="_Toc67645966" w:history="1">
        <w:r w:rsidR="00B47F37" w:rsidRPr="00D04AF5">
          <w:rPr>
            <w:rStyle w:val="Hyperlink"/>
            <w:noProof/>
          </w:rPr>
          <w:t>Figure 31 - Sound sensor sketch code</w:t>
        </w:r>
        <w:r w:rsidR="00B47F37">
          <w:rPr>
            <w:noProof/>
            <w:webHidden/>
          </w:rPr>
          <w:tab/>
        </w:r>
        <w:r w:rsidR="00B47F37">
          <w:rPr>
            <w:noProof/>
            <w:webHidden/>
          </w:rPr>
          <w:fldChar w:fldCharType="begin"/>
        </w:r>
        <w:r w:rsidR="00B47F37">
          <w:rPr>
            <w:noProof/>
            <w:webHidden/>
          </w:rPr>
          <w:instrText xml:space="preserve"> PAGEREF _Toc67645966 \h </w:instrText>
        </w:r>
        <w:r w:rsidR="00B47F37">
          <w:rPr>
            <w:noProof/>
            <w:webHidden/>
          </w:rPr>
        </w:r>
        <w:r w:rsidR="00B47F37">
          <w:rPr>
            <w:noProof/>
            <w:webHidden/>
          </w:rPr>
          <w:fldChar w:fldCharType="separate"/>
        </w:r>
        <w:r w:rsidR="00B47F37">
          <w:rPr>
            <w:noProof/>
            <w:webHidden/>
          </w:rPr>
          <w:t>30</w:t>
        </w:r>
        <w:r w:rsidR="00B47F37">
          <w:rPr>
            <w:noProof/>
            <w:webHidden/>
          </w:rPr>
          <w:fldChar w:fldCharType="end"/>
        </w:r>
      </w:hyperlink>
    </w:p>
    <w:p w14:paraId="249AA537" w14:textId="55945847" w:rsidR="00B47F37" w:rsidRDefault="00A16B53">
      <w:pPr>
        <w:pStyle w:val="TableofFigures"/>
        <w:tabs>
          <w:tab w:val="right" w:leader="dot" w:pos="9016"/>
        </w:tabs>
        <w:rPr>
          <w:rFonts w:asciiTheme="minorHAnsi" w:eastAsiaTheme="minorEastAsia" w:hAnsiTheme="minorHAnsi"/>
          <w:noProof/>
          <w:lang w:val="en-IE" w:eastAsia="en-IE"/>
        </w:rPr>
      </w:pPr>
      <w:hyperlink w:anchor="_Toc67645967" w:history="1">
        <w:r w:rsidR="00B47F37" w:rsidRPr="00D04AF5">
          <w:rPr>
            <w:rStyle w:val="Hyperlink"/>
            <w:noProof/>
          </w:rPr>
          <w:t>Figure 32 - Arduino sketch with sound and movement</w:t>
        </w:r>
        <w:r w:rsidR="00B47F37">
          <w:rPr>
            <w:noProof/>
            <w:webHidden/>
          </w:rPr>
          <w:tab/>
        </w:r>
        <w:r w:rsidR="00B47F37">
          <w:rPr>
            <w:noProof/>
            <w:webHidden/>
          </w:rPr>
          <w:fldChar w:fldCharType="begin"/>
        </w:r>
        <w:r w:rsidR="00B47F37">
          <w:rPr>
            <w:noProof/>
            <w:webHidden/>
          </w:rPr>
          <w:instrText xml:space="preserve"> PAGEREF _Toc67645967 \h </w:instrText>
        </w:r>
        <w:r w:rsidR="00B47F37">
          <w:rPr>
            <w:noProof/>
            <w:webHidden/>
          </w:rPr>
        </w:r>
        <w:r w:rsidR="00B47F37">
          <w:rPr>
            <w:noProof/>
            <w:webHidden/>
          </w:rPr>
          <w:fldChar w:fldCharType="separate"/>
        </w:r>
        <w:r w:rsidR="00B47F37">
          <w:rPr>
            <w:noProof/>
            <w:webHidden/>
          </w:rPr>
          <w:t>30</w:t>
        </w:r>
        <w:r w:rsidR="00B47F37">
          <w:rPr>
            <w:noProof/>
            <w:webHidden/>
          </w:rPr>
          <w:fldChar w:fldCharType="end"/>
        </w:r>
      </w:hyperlink>
    </w:p>
    <w:p w14:paraId="5BC0EEE5" w14:textId="3DE0DFF0" w:rsidR="00B47F37" w:rsidRDefault="00A16B53">
      <w:pPr>
        <w:pStyle w:val="TableofFigures"/>
        <w:tabs>
          <w:tab w:val="right" w:leader="dot" w:pos="9016"/>
        </w:tabs>
        <w:rPr>
          <w:rFonts w:asciiTheme="minorHAnsi" w:eastAsiaTheme="minorEastAsia" w:hAnsiTheme="minorHAnsi"/>
          <w:noProof/>
          <w:lang w:val="en-IE" w:eastAsia="en-IE"/>
        </w:rPr>
      </w:pPr>
      <w:hyperlink r:id="rId18" w:anchor="_Toc67645968" w:history="1">
        <w:r w:rsidR="00B47F37" w:rsidRPr="00D04AF5">
          <w:rPr>
            <w:rStyle w:val="Hyperlink"/>
            <w:noProof/>
          </w:rPr>
          <w:t>Figure 33</w:t>
        </w:r>
        <w:r w:rsidR="00B47F37">
          <w:rPr>
            <w:noProof/>
            <w:webHidden/>
          </w:rPr>
          <w:tab/>
        </w:r>
        <w:r w:rsidR="00B47F37">
          <w:rPr>
            <w:noProof/>
            <w:webHidden/>
          </w:rPr>
          <w:fldChar w:fldCharType="begin"/>
        </w:r>
        <w:r w:rsidR="00B47F37">
          <w:rPr>
            <w:noProof/>
            <w:webHidden/>
          </w:rPr>
          <w:instrText xml:space="preserve"> PAGEREF _Toc67645968 \h </w:instrText>
        </w:r>
        <w:r w:rsidR="00B47F37">
          <w:rPr>
            <w:noProof/>
            <w:webHidden/>
          </w:rPr>
        </w:r>
        <w:r w:rsidR="00B47F37">
          <w:rPr>
            <w:noProof/>
            <w:webHidden/>
          </w:rPr>
          <w:fldChar w:fldCharType="separate"/>
        </w:r>
        <w:r w:rsidR="00B47F37">
          <w:rPr>
            <w:noProof/>
            <w:webHidden/>
          </w:rPr>
          <w:t>31</w:t>
        </w:r>
        <w:r w:rsidR="00B47F37">
          <w:rPr>
            <w:noProof/>
            <w:webHidden/>
          </w:rPr>
          <w:fldChar w:fldCharType="end"/>
        </w:r>
      </w:hyperlink>
    </w:p>
    <w:p w14:paraId="13999EB6" w14:textId="717FCB64" w:rsidR="00B47F37" w:rsidRDefault="00A16B53">
      <w:pPr>
        <w:pStyle w:val="TableofFigures"/>
        <w:tabs>
          <w:tab w:val="right" w:leader="dot" w:pos="9016"/>
        </w:tabs>
        <w:rPr>
          <w:rFonts w:asciiTheme="minorHAnsi" w:eastAsiaTheme="minorEastAsia" w:hAnsiTheme="minorHAnsi"/>
          <w:noProof/>
          <w:lang w:val="en-IE" w:eastAsia="en-IE"/>
        </w:rPr>
      </w:pPr>
      <w:hyperlink w:anchor="_Toc67645969" w:history="1">
        <w:r w:rsidR="00B47F37" w:rsidRPr="00D04AF5">
          <w:rPr>
            <w:rStyle w:val="Hyperlink"/>
            <w:noProof/>
          </w:rPr>
          <w:t>Figure 34 Sound Sensor Test code</w:t>
        </w:r>
        <w:r w:rsidR="00B47F37">
          <w:rPr>
            <w:noProof/>
            <w:webHidden/>
          </w:rPr>
          <w:tab/>
        </w:r>
        <w:r w:rsidR="00B47F37">
          <w:rPr>
            <w:noProof/>
            <w:webHidden/>
          </w:rPr>
          <w:fldChar w:fldCharType="begin"/>
        </w:r>
        <w:r w:rsidR="00B47F37">
          <w:rPr>
            <w:noProof/>
            <w:webHidden/>
          </w:rPr>
          <w:instrText xml:space="preserve"> PAGEREF _Toc67645969 \h </w:instrText>
        </w:r>
        <w:r w:rsidR="00B47F37">
          <w:rPr>
            <w:noProof/>
            <w:webHidden/>
          </w:rPr>
        </w:r>
        <w:r w:rsidR="00B47F37">
          <w:rPr>
            <w:noProof/>
            <w:webHidden/>
          </w:rPr>
          <w:fldChar w:fldCharType="separate"/>
        </w:r>
        <w:r w:rsidR="00B47F37">
          <w:rPr>
            <w:noProof/>
            <w:webHidden/>
          </w:rPr>
          <w:t>31</w:t>
        </w:r>
        <w:r w:rsidR="00B47F37">
          <w:rPr>
            <w:noProof/>
            <w:webHidden/>
          </w:rPr>
          <w:fldChar w:fldCharType="end"/>
        </w:r>
      </w:hyperlink>
    </w:p>
    <w:p w14:paraId="076A6597" w14:textId="0FED9EDC" w:rsidR="00B47F37" w:rsidRDefault="00A16B53">
      <w:pPr>
        <w:pStyle w:val="TableofFigures"/>
        <w:tabs>
          <w:tab w:val="right" w:leader="dot" w:pos="9016"/>
        </w:tabs>
        <w:rPr>
          <w:rFonts w:asciiTheme="minorHAnsi" w:eastAsiaTheme="minorEastAsia" w:hAnsiTheme="minorHAnsi"/>
          <w:noProof/>
          <w:lang w:val="en-IE" w:eastAsia="en-IE"/>
        </w:rPr>
      </w:pPr>
      <w:hyperlink w:anchor="_Toc67645970" w:history="1">
        <w:r w:rsidR="00B47F37" w:rsidRPr="00D04AF5">
          <w:rPr>
            <w:rStyle w:val="Hyperlink"/>
            <w:noProof/>
          </w:rPr>
          <w:t>Figure 35 Serial Monitor Log</w:t>
        </w:r>
        <w:r w:rsidR="00B47F37">
          <w:rPr>
            <w:noProof/>
            <w:webHidden/>
          </w:rPr>
          <w:tab/>
        </w:r>
        <w:r w:rsidR="00B47F37">
          <w:rPr>
            <w:noProof/>
            <w:webHidden/>
          </w:rPr>
          <w:fldChar w:fldCharType="begin"/>
        </w:r>
        <w:r w:rsidR="00B47F37">
          <w:rPr>
            <w:noProof/>
            <w:webHidden/>
          </w:rPr>
          <w:instrText xml:space="preserve"> PAGEREF _Toc67645970 \h </w:instrText>
        </w:r>
        <w:r w:rsidR="00B47F37">
          <w:rPr>
            <w:noProof/>
            <w:webHidden/>
          </w:rPr>
        </w:r>
        <w:r w:rsidR="00B47F37">
          <w:rPr>
            <w:noProof/>
            <w:webHidden/>
          </w:rPr>
          <w:fldChar w:fldCharType="separate"/>
        </w:r>
        <w:r w:rsidR="00B47F37">
          <w:rPr>
            <w:noProof/>
            <w:webHidden/>
          </w:rPr>
          <w:t>32</w:t>
        </w:r>
        <w:r w:rsidR="00B47F37">
          <w:rPr>
            <w:noProof/>
            <w:webHidden/>
          </w:rPr>
          <w:fldChar w:fldCharType="end"/>
        </w:r>
      </w:hyperlink>
    </w:p>
    <w:p w14:paraId="17C8118C" w14:textId="31E06593" w:rsidR="00B47F37" w:rsidRDefault="00A16B53">
      <w:pPr>
        <w:pStyle w:val="TableofFigures"/>
        <w:tabs>
          <w:tab w:val="right" w:leader="dot" w:pos="9016"/>
        </w:tabs>
        <w:rPr>
          <w:rFonts w:asciiTheme="minorHAnsi" w:eastAsiaTheme="minorEastAsia" w:hAnsiTheme="minorHAnsi"/>
          <w:noProof/>
          <w:lang w:val="en-IE" w:eastAsia="en-IE"/>
        </w:rPr>
      </w:pPr>
      <w:hyperlink w:anchor="_Toc67645971" w:history="1">
        <w:r w:rsidR="00B47F37" w:rsidRPr="00D04AF5">
          <w:rPr>
            <w:rStyle w:val="Hyperlink"/>
            <w:noProof/>
          </w:rPr>
          <w:t>Figure 36 3D image of child's cot and CradleCare baby monitor</w:t>
        </w:r>
        <w:r w:rsidR="00B47F37">
          <w:rPr>
            <w:noProof/>
            <w:webHidden/>
          </w:rPr>
          <w:tab/>
        </w:r>
        <w:r w:rsidR="00B47F37">
          <w:rPr>
            <w:noProof/>
            <w:webHidden/>
          </w:rPr>
          <w:fldChar w:fldCharType="begin"/>
        </w:r>
        <w:r w:rsidR="00B47F37">
          <w:rPr>
            <w:noProof/>
            <w:webHidden/>
          </w:rPr>
          <w:instrText xml:space="preserve"> PAGEREF _Toc67645971 \h </w:instrText>
        </w:r>
        <w:r w:rsidR="00B47F37">
          <w:rPr>
            <w:noProof/>
            <w:webHidden/>
          </w:rPr>
        </w:r>
        <w:r w:rsidR="00B47F37">
          <w:rPr>
            <w:noProof/>
            <w:webHidden/>
          </w:rPr>
          <w:fldChar w:fldCharType="separate"/>
        </w:r>
        <w:r w:rsidR="00B47F37">
          <w:rPr>
            <w:noProof/>
            <w:webHidden/>
          </w:rPr>
          <w:t>44</w:t>
        </w:r>
        <w:r w:rsidR="00B47F37">
          <w:rPr>
            <w:noProof/>
            <w:webHidden/>
          </w:rPr>
          <w:fldChar w:fldCharType="end"/>
        </w:r>
      </w:hyperlink>
    </w:p>
    <w:p w14:paraId="7155EA78" w14:textId="59D1C9B5" w:rsidR="00B47F37" w:rsidRDefault="00A16B53">
      <w:pPr>
        <w:pStyle w:val="TableofFigures"/>
        <w:tabs>
          <w:tab w:val="right" w:leader="dot" w:pos="9016"/>
        </w:tabs>
        <w:rPr>
          <w:rFonts w:asciiTheme="minorHAnsi" w:eastAsiaTheme="minorEastAsia" w:hAnsiTheme="minorHAnsi"/>
          <w:noProof/>
          <w:lang w:val="en-IE" w:eastAsia="en-IE"/>
        </w:rPr>
      </w:pPr>
      <w:hyperlink w:anchor="_Toc67645972" w:history="1">
        <w:r w:rsidR="00B47F37" w:rsidRPr="00D04AF5">
          <w:rPr>
            <w:rStyle w:val="Hyperlink"/>
            <w:noProof/>
          </w:rPr>
          <w:t>Figure 37 Temperature sensor</w:t>
        </w:r>
        <w:r w:rsidR="00B47F37">
          <w:rPr>
            <w:noProof/>
            <w:webHidden/>
          </w:rPr>
          <w:tab/>
        </w:r>
        <w:r w:rsidR="00B47F37">
          <w:rPr>
            <w:noProof/>
            <w:webHidden/>
          </w:rPr>
          <w:fldChar w:fldCharType="begin"/>
        </w:r>
        <w:r w:rsidR="00B47F37">
          <w:rPr>
            <w:noProof/>
            <w:webHidden/>
          </w:rPr>
          <w:instrText xml:space="preserve"> PAGEREF _Toc67645972 \h </w:instrText>
        </w:r>
        <w:r w:rsidR="00B47F37">
          <w:rPr>
            <w:noProof/>
            <w:webHidden/>
          </w:rPr>
        </w:r>
        <w:r w:rsidR="00B47F37">
          <w:rPr>
            <w:noProof/>
            <w:webHidden/>
          </w:rPr>
          <w:fldChar w:fldCharType="separate"/>
        </w:r>
        <w:r w:rsidR="00B47F37">
          <w:rPr>
            <w:noProof/>
            <w:webHidden/>
          </w:rPr>
          <w:t>45</w:t>
        </w:r>
        <w:r w:rsidR="00B47F37">
          <w:rPr>
            <w:noProof/>
            <w:webHidden/>
          </w:rPr>
          <w:fldChar w:fldCharType="end"/>
        </w:r>
      </w:hyperlink>
    </w:p>
    <w:p w14:paraId="0810E9CB" w14:textId="2D529B8F" w:rsidR="00B47F37" w:rsidRDefault="00A16B53">
      <w:pPr>
        <w:pStyle w:val="TableofFigures"/>
        <w:tabs>
          <w:tab w:val="right" w:leader="dot" w:pos="9016"/>
        </w:tabs>
        <w:rPr>
          <w:rFonts w:asciiTheme="minorHAnsi" w:eastAsiaTheme="minorEastAsia" w:hAnsiTheme="minorHAnsi"/>
          <w:noProof/>
          <w:lang w:val="en-IE" w:eastAsia="en-IE"/>
        </w:rPr>
      </w:pPr>
      <w:hyperlink w:anchor="_Toc67645973" w:history="1">
        <w:r w:rsidR="00B47F37" w:rsidRPr="00D04AF5">
          <w:rPr>
            <w:rStyle w:val="Hyperlink"/>
            <w:noProof/>
          </w:rPr>
          <w:t>Figure 38 PIR Sensor</w:t>
        </w:r>
        <w:r w:rsidR="00B47F37">
          <w:rPr>
            <w:noProof/>
            <w:webHidden/>
          </w:rPr>
          <w:tab/>
        </w:r>
        <w:r w:rsidR="00B47F37">
          <w:rPr>
            <w:noProof/>
            <w:webHidden/>
          </w:rPr>
          <w:fldChar w:fldCharType="begin"/>
        </w:r>
        <w:r w:rsidR="00B47F37">
          <w:rPr>
            <w:noProof/>
            <w:webHidden/>
          </w:rPr>
          <w:instrText xml:space="preserve"> PAGEREF _Toc67645973 \h </w:instrText>
        </w:r>
        <w:r w:rsidR="00B47F37">
          <w:rPr>
            <w:noProof/>
            <w:webHidden/>
          </w:rPr>
        </w:r>
        <w:r w:rsidR="00B47F37">
          <w:rPr>
            <w:noProof/>
            <w:webHidden/>
          </w:rPr>
          <w:fldChar w:fldCharType="separate"/>
        </w:r>
        <w:r w:rsidR="00B47F37">
          <w:rPr>
            <w:noProof/>
            <w:webHidden/>
          </w:rPr>
          <w:t>45</w:t>
        </w:r>
        <w:r w:rsidR="00B47F37">
          <w:rPr>
            <w:noProof/>
            <w:webHidden/>
          </w:rPr>
          <w:fldChar w:fldCharType="end"/>
        </w:r>
      </w:hyperlink>
    </w:p>
    <w:p w14:paraId="65FEAC78" w14:textId="0BE5CF51" w:rsidR="00B47F37" w:rsidRPr="00B47F37" w:rsidRDefault="00B47F37" w:rsidP="00B47F37">
      <w:r>
        <w:fldChar w:fldCharType="end"/>
      </w:r>
    </w:p>
    <w:p w14:paraId="057750CF" w14:textId="24BB0DC9" w:rsidR="007A546B" w:rsidRDefault="007A546B" w:rsidP="007A546B"/>
    <w:p w14:paraId="06DA7408" w14:textId="77777777" w:rsidR="006A0338" w:rsidRDefault="006A0338" w:rsidP="007A546B"/>
    <w:p w14:paraId="32477C5D" w14:textId="77777777" w:rsidR="006A0338" w:rsidRPr="007A546B" w:rsidRDefault="006A0338" w:rsidP="007A546B"/>
    <w:p w14:paraId="6BC1C0D7" w14:textId="14403B6E" w:rsidR="00EE3043" w:rsidRPr="0090324C" w:rsidRDefault="00D623D9" w:rsidP="007A546B">
      <w:pPr>
        <w:pStyle w:val="Heading1"/>
        <w:ind w:firstLine="1080"/>
        <w:rPr>
          <w:sz w:val="36"/>
          <w:szCs w:val="52"/>
        </w:rPr>
      </w:pPr>
      <w:bookmarkStart w:id="94" w:name="_Toc66478021"/>
      <w:bookmarkStart w:id="95" w:name="_Toc71198783"/>
      <w:r w:rsidRPr="0090324C">
        <w:rPr>
          <w:sz w:val="36"/>
          <w:szCs w:val="52"/>
        </w:rPr>
        <w:t>LINKS TO GITHUB &amp; TRELLO</w:t>
      </w:r>
      <w:bookmarkEnd w:id="94"/>
      <w:bookmarkEnd w:id="95"/>
    </w:p>
    <w:p w14:paraId="3123AAC4" w14:textId="59DFD6A7" w:rsidR="00D623D9" w:rsidRDefault="00A16B53" w:rsidP="00D623D9">
      <w:pPr>
        <w:rPr>
          <w:rStyle w:val="Hyperlink"/>
        </w:rPr>
      </w:pPr>
      <w:hyperlink r:id="rId19" w:history="1">
        <w:r w:rsidR="00EE3043" w:rsidRPr="00EE3043">
          <w:rPr>
            <w:rStyle w:val="Hyperlink"/>
          </w:rPr>
          <w:t>GitHub Project Repository</w:t>
        </w:r>
      </w:hyperlink>
    </w:p>
    <w:p w14:paraId="7B3AAB2B" w14:textId="4BFB3B2D" w:rsidR="005D34BC" w:rsidRDefault="00A16B53" w:rsidP="00D623D9">
      <w:pPr>
        <w:rPr>
          <w:rStyle w:val="Hyperlink"/>
        </w:rPr>
      </w:pPr>
      <w:hyperlink r:id="rId20">
        <w:r w:rsidR="00B364F5" w:rsidRPr="27D5E09E">
          <w:rPr>
            <w:rStyle w:val="Hyperlink"/>
          </w:rPr>
          <w:t>Team Project Trello Board</w:t>
        </w:r>
      </w:hyperlink>
    </w:p>
    <w:p w14:paraId="79FA30D4" w14:textId="77777777" w:rsidR="006A0338" w:rsidRDefault="006A0338" w:rsidP="00D623D9">
      <w:pPr>
        <w:rPr>
          <w:rStyle w:val="Hyperlink"/>
        </w:rPr>
      </w:pPr>
    </w:p>
    <w:p w14:paraId="545C0194" w14:textId="77777777" w:rsidR="006A0338" w:rsidRDefault="006A0338" w:rsidP="00D623D9"/>
    <w:p w14:paraId="18F83CA4" w14:textId="77777777" w:rsidR="00B364F5" w:rsidRDefault="00B364F5" w:rsidP="00D623D9"/>
    <w:p w14:paraId="13569906" w14:textId="39A1325A" w:rsidR="000F6C23" w:rsidRPr="0090324C" w:rsidRDefault="00655F4B" w:rsidP="007A7784">
      <w:pPr>
        <w:pStyle w:val="Heading1"/>
        <w:ind w:firstLine="1080"/>
        <w:rPr>
          <w:sz w:val="36"/>
          <w:szCs w:val="52"/>
        </w:rPr>
      </w:pPr>
      <w:bookmarkStart w:id="96" w:name="_Toc66478023"/>
      <w:bookmarkStart w:id="97" w:name="_Toc71198784"/>
      <w:r w:rsidRPr="0090324C">
        <w:rPr>
          <w:sz w:val="36"/>
          <w:szCs w:val="52"/>
        </w:rPr>
        <w:t>LINK</w:t>
      </w:r>
      <w:r w:rsidR="007A7784" w:rsidRPr="0090324C">
        <w:rPr>
          <w:sz w:val="36"/>
          <w:szCs w:val="52"/>
        </w:rPr>
        <w:t>S</w:t>
      </w:r>
      <w:r w:rsidRPr="0090324C">
        <w:rPr>
          <w:sz w:val="36"/>
          <w:szCs w:val="52"/>
        </w:rPr>
        <w:t xml:space="preserve"> TO RESERCH DATA</w:t>
      </w:r>
      <w:bookmarkEnd w:id="96"/>
      <w:bookmarkEnd w:id="97"/>
      <w:r w:rsidRPr="0090324C">
        <w:rPr>
          <w:sz w:val="36"/>
          <w:szCs w:val="52"/>
        </w:rPr>
        <w:t xml:space="preserve"> </w:t>
      </w:r>
    </w:p>
    <w:p w14:paraId="7EE9BB0B" w14:textId="77777777" w:rsidR="007A7784" w:rsidRDefault="00A16B53" w:rsidP="007A7784">
      <w:pPr>
        <w:rPr>
          <w:rFonts w:cstheme="minorHAnsi"/>
        </w:rPr>
      </w:pPr>
      <w:hyperlink r:id="rId21" w:history="1">
        <w:r w:rsidR="007A7784" w:rsidRPr="001712B8">
          <w:rPr>
            <w:rStyle w:val="Hyperlink"/>
            <w:rFonts w:cstheme="minorHAnsi"/>
          </w:rPr>
          <w:t>Baby sleep Survey - Google Docs</w:t>
        </w:r>
      </w:hyperlink>
    </w:p>
    <w:p w14:paraId="137BEB83" w14:textId="5EFF7F6B" w:rsidR="00711A13" w:rsidRDefault="00A16B53" w:rsidP="00711A13">
      <w:hyperlink r:id="rId22" w:history="1">
        <w:r w:rsidR="00E96541">
          <w:rPr>
            <w:rStyle w:val="Hyperlink"/>
          </w:rPr>
          <w:t>Research Data Folder on GitHub</w:t>
        </w:r>
      </w:hyperlink>
    </w:p>
    <w:p w14:paraId="347595F6" w14:textId="62CA7F29" w:rsidR="000113A0" w:rsidDel="00CD7644" w:rsidRDefault="00FD1DF2" w:rsidP="00711A13">
      <w:pPr>
        <w:rPr>
          <w:del w:id="98" w:author="Leigh Mc Guinness" w:date="2021-05-05T16:45:00Z"/>
        </w:rPr>
      </w:pPr>
      <w:del w:id="99" w:author="Leigh Mc Guinness" w:date="2021-05-05T16:45:00Z">
        <w:r w:rsidDel="00CD7644">
          <w:delText>(Do we need to reorganize all data from design and research into this before submission?)</w:delText>
        </w:r>
      </w:del>
    </w:p>
    <w:p w14:paraId="0D7D2170" w14:textId="14787B7D" w:rsidR="00CD7644" w:rsidRDefault="00CD7644" w:rsidP="00711A13">
      <w:pPr>
        <w:rPr>
          <w:ins w:id="100" w:author="Leigh Mc Guinness" w:date="2021-05-05T16:45:00Z"/>
        </w:rPr>
      </w:pPr>
    </w:p>
    <w:p w14:paraId="6D262DEB" w14:textId="77777777" w:rsidR="00CD7644" w:rsidRDefault="00CD7644" w:rsidP="00711A13">
      <w:pPr>
        <w:rPr>
          <w:ins w:id="101" w:author="Leigh Mc Guinness" w:date="2021-05-05T16:45:00Z"/>
          <w:color w:val="538135" w:themeColor="accent6" w:themeShade="BF"/>
        </w:rPr>
      </w:pPr>
    </w:p>
    <w:p w14:paraId="25C057C5" w14:textId="5E3B867F" w:rsidR="000113A0" w:rsidRDefault="000113A0" w:rsidP="00711A13">
      <w:pPr>
        <w:rPr>
          <w:color w:val="538135" w:themeColor="accent6" w:themeShade="BF"/>
        </w:rPr>
      </w:pPr>
    </w:p>
    <w:p w14:paraId="2CA39DC4" w14:textId="1BE823B3" w:rsidR="005C49BB" w:rsidRDefault="005C49BB" w:rsidP="00711A13">
      <w:pPr>
        <w:rPr>
          <w:color w:val="538135" w:themeColor="accent6" w:themeShade="BF"/>
        </w:rPr>
      </w:pPr>
    </w:p>
    <w:p w14:paraId="33AE460C" w14:textId="2DEFEE3D" w:rsidR="005C49BB" w:rsidRDefault="005C49BB" w:rsidP="00711A13">
      <w:pPr>
        <w:rPr>
          <w:color w:val="538135" w:themeColor="accent6" w:themeShade="BF"/>
        </w:rPr>
      </w:pPr>
    </w:p>
    <w:p w14:paraId="68935414" w14:textId="32B1094C" w:rsidR="005C49BB" w:rsidRDefault="005C49BB" w:rsidP="00711A13">
      <w:pPr>
        <w:rPr>
          <w:color w:val="538135" w:themeColor="accent6" w:themeShade="BF"/>
        </w:rPr>
      </w:pPr>
    </w:p>
    <w:p w14:paraId="4CBE7F60" w14:textId="0D5FC789" w:rsidR="005C49BB" w:rsidRDefault="005C49BB" w:rsidP="00711A13">
      <w:pPr>
        <w:rPr>
          <w:color w:val="538135" w:themeColor="accent6" w:themeShade="BF"/>
        </w:rPr>
      </w:pPr>
    </w:p>
    <w:p w14:paraId="2E769575" w14:textId="0ECFABFF" w:rsidR="005C49BB" w:rsidRDefault="005C49BB" w:rsidP="00711A13">
      <w:pPr>
        <w:rPr>
          <w:color w:val="538135" w:themeColor="accent6" w:themeShade="BF"/>
        </w:rPr>
      </w:pPr>
    </w:p>
    <w:p w14:paraId="50060909" w14:textId="7904C0F6" w:rsidR="005C49BB" w:rsidRDefault="005C49BB" w:rsidP="00711A13">
      <w:pPr>
        <w:rPr>
          <w:color w:val="538135" w:themeColor="accent6" w:themeShade="BF"/>
        </w:rPr>
      </w:pPr>
    </w:p>
    <w:p w14:paraId="466B9301" w14:textId="0C3C06A5" w:rsidR="005C49BB" w:rsidRDefault="005C49BB" w:rsidP="00711A13">
      <w:pPr>
        <w:rPr>
          <w:color w:val="538135" w:themeColor="accent6" w:themeShade="BF"/>
        </w:rPr>
      </w:pPr>
    </w:p>
    <w:p w14:paraId="75D7B244" w14:textId="1FEE4A7B" w:rsidR="005C49BB" w:rsidRDefault="005C49BB" w:rsidP="00711A13">
      <w:pPr>
        <w:rPr>
          <w:color w:val="538135" w:themeColor="accent6" w:themeShade="BF"/>
        </w:rPr>
      </w:pPr>
    </w:p>
    <w:p w14:paraId="117704C5" w14:textId="77777777" w:rsidR="006A0338" w:rsidRDefault="006A0338" w:rsidP="00711A13">
      <w:pPr>
        <w:rPr>
          <w:color w:val="538135" w:themeColor="accent6" w:themeShade="BF"/>
        </w:rPr>
      </w:pPr>
    </w:p>
    <w:p w14:paraId="4E0AB320" w14:textId="77777777" w:rsidR="006A0338" w:rsidRDefault="006A0338" w:rsidP="00711A13">
      <w:pPr>
        <w:rPr>
          <w:color w:val="538135" w:themeColor="accent6" w:themeShade="BF"/>
        </w:rPr>
      </w:pPr>
    </w:p>
    <w:p w14:paraId="48BE40F6" w14:textId="77777777" w:rsidR="006A0338" w:rsidRDefault="006A0338" w:rsidP="00711A13">
      <w:pPr>
        <w:rPr>
          <w:color w:val="538135" w:themeColor="accent6" w:themeShade="BF"/>
        </w:rPr>
      </w:pPr>
    </w:p>
    <w:p w14:paraId="13AC1F70" w14:textId="26166236" w:rsidR="005C49BB" w:rsidRDefault="005C49BB" w:rsidP="00711A13">
      <w:pPr>
        <w:rPr>
          <w:color w:val="538135" w:themeColor="accent6" w:themeShade="BF"/>
        </w:rPr>
      </w:pPr>
    </w:p>
    <w:p w14:paraId="43C26D7C" w14:textId="6C1F0BC7" w:rsidR="005C49BB" w:rsidRDefault="005C49BB" w:rsidP="00711A13">
      <w:pPr>
        <w:rPr>
          <w:color w:val="538135" w:themeColor="accent6" w:themeShade="BF"/>
        </w:rPr>
      </w:pPr>
    </w:p>
    <w:p w14:paraId="7E13B89E" w14:textId="0F39D187" w:rsidR="005C49BB" w:rsidRDefault="005C49BB" w:rsidP="00711A13">
      <w:pPr>
        <w:rPr>
          <w:color w:val="538135" w:themeColor="accent6" w:themeShade="BF"/>
        </w:rPr>
      </w:pPr>
    </w:p>
    <w:p w14:paraId="5518F55D" w14:textId="77777777" w:rsidR="005C49BB" w:rsidRPr="004A76A7" w:rsidRDefault="005C49BB" w:rsidP="00711A13">
      <w:pPr>
        <w:rPr>
          <w:color w:val="538135" w:themeColor="accent6" w:themeShade="BF"/>
        </w:rPr>
      </w:pPr>
    </w:p>
    <w:p w14:paraId="0432F313" w14:textId="56DF4EDD" w:rsidR="00725C39" w:rsidRPr="0090324C" w:rsidRDefault="00725C39" w:rsidP="007A546B">
      <w:pPr>
        <w:pStyle w:val="Heading1"/>
        <w:ind w:firstLine="1080"/>
        <w:rPr>
          <w:color w:val="538135" w:themeColor="accent6" w:themeShade="BF"/>
          <w:sz w:val="36"/>
          <w:szCs w:val="52"/>
        </w:rPr>
      </w:pPr>
      <w:bookmarkStart w:id="102" w:name="_Toc66478024"/>
      <w:bookmarkStart w:id="103" w:name="_Toc71198785"/>
      <w:r w:rsidRPr="0090324C">
        <w:rPr>
          <w:color w:val="538135" w:themeColor="accent6" w:themeShade="BF"/>
          <w:sz w:val="36"/>
          <w:szCs w:val="52"/>
        </w:rPr>
        <w:t>OUTLINE OF THE PROBLEM</w:t>
      </w:r>
      <w:bookmarkEnd w:id="102"/>
      <w:bookmarkEnd w:id="103"/>
    </w:p>
    <w:p w14:paraId="31A3CBBD" w14:textId="233430BD" w:rsidR="00725C39" w:rsidRDefault="00725C39" w:rsidP="004B635D">
      <w:pPr>
        <w:jc w:val="both"/>
        <w:rPr>
          <w:rFonts w:ascii="Verdana" w:hAnsi="Verdana"/>
          <w:sz w:val="24"/>
          <w:szCs w:val="24"/>
        </w:rPr>
      </w:pPr>
      <w:r w:rsidRPr="00593210">
        <w:rPr>
          <w:rFonts w:ascii="Verdana" w:hAnsi="Verdana"/>
          <w:sz w:val="24"/>
          <w:szCs w:val="24"/>
        </w:rPr>
        <w:t xml:space="preserve">The problem our team has set out to solve is a problem faced by people of all </w:t>
      </w:r>
      <w:r w:rsidR="44F23272" w:rsidRPr="45FE7462">
        <w:rPr>
          <w:rFonts w:ascii="Verdana" w:hAnsi="Verdana"/>
          <w:sz w:val="24"/>
          <w:szCs w:val="24"/>
        </w:rPr>
        <w:t>races</w:t>
      </w:r>
      <w:r w:rsidRPr="00593210">
        <w:rPr>
          <w:rFonts w:ascii="Verdana" w:hAnsi="Verdana"/>
          <w:sz w:val="24"/>
          <w:szCs w:val="24"/>
        </w:rPr>
        <w:t>, cree</w:t>
      </w:r>
      <w:r>
        <w:rPr>
          <w:rFonts w:ascii="Verdana" w:hAnsi="Verdana"/>
          <w:sz w:val="24"/>
          <w:szCs w:val="24"/>
        </w:rPr>
        <w:t>d,</w:t>
      </w:r>
      <w:r w:rsidRPr="00593210">
        <w:rPr>
          <w:rFonts w:ascii="Verdana" w:hAnsi="Verdana"/>
          <w:sz w:val="24"/>
          <w:szCs w:val="24"/>
        </w:rPr>
        <w:t xml:space="preserve"> and social standing</w:t>
      </w:r>
      <w:r>
        <w:rPr>
          <w:rFonts w:ascii="Verdana" w:hAnsi="Verdana"/>
          <w:sz w:val="24"/>
          <w:szCs w:val="24"/>
        </w:rPr>
        <w:t xml:space="preserve"> in a</w:t>
      </w:r>
      <w:r w:rsidR="00A42AEB">
        <w:rPr>
          <w:rFonts w:ascii="Verdana" w:hAnsi="Verdana"/>
          <w:sz w:val="24"/>
          <w:szCs w:val="24"/>
        </w:rPr>
        <w:t>ll</w:t>
      </w:r>
      <w:r>
        <w:rPr>
          <w:rFonts w:ascii="Verdana" w:hAnsi="Verdana"/>
          <w:sz w:val="24"/>
          <w:szCs w:val="24"/>
        </w:rPr>
        <w:t xml:space="preserve"> parts of the world. There are very few things as universally important to humankind as the care of our children. In the technological age of today, people are increasingly turning to gadgets and tech to help solve our everyday problems. </w:t>
      </w:r>
    </w:p>
    <w:p w14:paraId="73CBCF19" w14:textId="0F3B4776" w:rsidR="00725C39" w:rsidRDefault="00725C39" w:rsidP="004B635D">
      <w:pPr>
        <w:jc w:val="both"/>
        <w:rPr>
          <w:rFonts w:ascii="Verdana" w:hAnsi="Verdana"/>
          <w:color w:val="333333"/>
          <w:sz w:val="24"/>
          <w:szCs w:val="24"/>
          <w:shd w:val="clear" w:color="auto" w:fill="FFFFFF"/>
        </w:rPr>
      </w:pPr>
      <w:r>
        <w:rPr>
          <w:rFonts w:ascii="Verdana" w:hAnsi="Verdana"/>
          <w:sz w:val="24"/>
          <w:szCs w:val="24"/>
        </w:rPr>
        <w:t>Parents worldwide are using baby monitors as they can provide peace of mind around the comfort of their children, easing parental anxiety</w:t>
      </w:r>
      <w:r w:rsidR="00B3612B">
        <w:rPr>
          <w:rFonts w:ascii="Verdana" w:hAnsi="Verdana"/>
          <w:sz w:val="24"/>
          <w:szCs w:val="24"/>
        </w:rPr>
        <w:fldChar w:fldCharType="begin"/>
      </w:r>
      <w:r w:rsidR="00B3612B">
        <w:rPr>
          <w:rFonts w:ascii="Verdana" w:hAnsi="Verdana"/>
          <w:sz w:val="24"/>
          <w:szCs w:val="24"/>
        </w:rPr>
        <w:instrText xml:space="preserve"> ADDIN ZOTERO_ITEM CSL_CITATION {"citationID":"q0YiFLS8","properties":{"formattedCitation":"(Harwell, 2021)","plainCitation":"(Harwell, 2021)","noteIndex":0},"citationItems":[{"id":19,"uris":["http://zotero.org/users/7535039/items/S882NT2F"],"uri":["http://zotero.org/users/7535039/items/S882NT2F"],"itemData":{"id":19,"type":"article-newspaper","abstract":"Baby-monitor companies are pushing artificial-intelligence techniques into the nursery, promising that this kind of surveillance can ultimately save a child’s life. But is the technology just designed to prey on new parents’ anxieties instead?","container-title":"Washington Post","ISSN":"0190-8286","language":"en-US","source":"www.washingtonpost.com","title":"AI baby monitors attract anxious parents: ‘Fear is the quickest way to get people’s attention’","title-short":"AI baby monitors attract anxious parents","URL":"https://www.washingtonpost.com/technology/2020/02/25/ai-baby-monitors/","author":[{"family":"Harwell","given":"Drew"}],"accessed":{"date-parts":[["2021",2,18]]},"issued":{"date-parts":[["2021",2,18]]}}}],"schema":"https://github.com/citation-style-language/schema/raw/master/csl-citation.json"} </w:instrText>
      </w:r>
      <w:r w:rsidR="00B3612B">
        <w:rPr>
          <w:rFonts w:ascii="Verdana" w:hAnsi="Verdana"/>
          <w:sz w:val="24"/>
          <w:szCs w:val="24"/>
        </w:rPr>
        <w:fldChar w:fldCharType="separate"/>
      </w:r>
      <w:r w:rsidR="00B3612B" w:rsidRPr="00B3612B">
        <w:rPr>
          <w:rFonts w:ascii="Verdana" w:hAnsi="Verdana"/>
          <w:sz w:val="24"/>
        </w:rPr>
        <w:t>(Harwell, 2021)</w:t>
      </w:r>
      <w:r w:rsidR="00B3612B">
        <w:rPr>
          <w:rFonts w:ascii="Verdana" w:hAnsi="Verdana"/>
          <w:sz w:val="24"/>
          <w:szCs w:val="24"/>
        </w:rPr>
        <w:fldChar w:fldCharType="end"/>
      </w:r>
      <w:r>
        <w:rPr>
          <w:rFonts w:ascii="Verdana" w:hAnsi="Verdana"/>
          <w:sz w:val="24"/>
          <w:szCs w:val="24"/>
        </w:rPr>
        <w:t xml:space="preserve">. </w:t>
      </w:r>
      <w:r>
        <w:rPr>
          <w:rFonts w:ascii="Verdana" w:hAnsi="Verdana"/>
          <w:sz w:val="24"/>
          <w:szCs w:val="24"/>
        </w:rPr>
        <w:softHyphen/>
        <w:t xml:space="preserve">This anxiety leads to parents experiencing broken sleep patterns, due to getting out of bed to check on their children. An effect of this is </w:t>
      </w:r>
      <w:r w:rsidRPr="00D57CB0">
        <w:rPr>
          <w:rFonts w:ascii="Verdana" w:hAnsi="Verdana"/>
          <w:color w:val="333333"/>
          <w:sz w:val="24"/>
          <w:szCs w:val="24"/>
          <w:shd w:val="clear" w:color="auto" w:fill="FFFFFF"/>
        </w:rPr>
        <w:t>circadian rhythm disruption</w:t>
      </w:r>
      <w:r>
        <w:rPr>
          <w:rFonts w:ascii="Verdana" w:hAnsi="Verdana"/>
          <w:color w:val="333333"/>
          <w:sz w:val="24"/>
          <w:szCs w:val="24"/>
          <w:shd w:val="clear" w:color="auto" w:fill="FFFFFF"/>
        </w:rPr>
        <w:t xml:space="preserve">, </w:t>
      </w:r>
    </w:p>
    <w:p w14:paraId="6CD4F02F" w14:textId="5C391BCB" w:rsidR="00725C39" w:rsidRDefault="00725C39" w:rsidP="004B635D">
      <w:pPr>
        <w:ind w:firstLine="720"/>
        <w:jc w:val="both"/>
        <w:rPr>
          <w:rFonts w:ascii="Verdana" w:hAnsi="Verdana"/>
          <w:color w:val="333333"/>
          <w:sz w:val="24"/>
          <w:szCs w:val="24"/>
          <w:shd w:val="clear" w:color="auto" w:fill="FFFFFF"/>
        </w:rPr>
      </w:pPr>
      <w:r w:rsidRPr="0021507A">
        <w:rPr>
          <w:rFonts w:ascii="Verdana" w:hAnsi="Verdana"/>
          <w:sz w:val="24"/>
          <w:szCs w:val="24"/>
          <w:shd w:val="clear" w:color="auto" w:fill="FFFFFF"/>
        </w:rPr>
        <w:t xml:space="preserve">“Insufficient sleep and circadian rhythm disruption are associated with negative health outcomes, including obesity, cardiovascular disease, and cognitive impairment” </w:t>
      </w:r>
      <w:r>
        <w:rPr>
          <w:rFonts w:ascii="Verdana" w:hAnsi="Verdana"/>
          <w:color w:val="333333"/>
          <w:sz w:val="24"/>
          <w:szCs w:val="24"/>
          <w:shd w:val="clear" w:color="auto" w:fill="FFFFFF"/>
        </w:rPr>
        <w:fldChar w:fldCharType="begin"/>
      </w:r>
      <w:r w:rsidR="00B3612B">
        <w:rPr>
          <w:rFonts w:ascii="Verdana" w:hAnsi="Verdana"/>
          <w:color w:val="333333"/>
          <w:sz w:val="24"/>
          <w:szCs w:val="24"/>
          <w:shd w:val="clear" w:color="auto" w:fill="FFFFFF"/>
        </w:rPr>
        <w:instrText xml:space="preserve"> ADDIN ZOTERO_ITEM CSL_CITATION {"citationID":"gDovLX5B","properties":{"formattedCitation":"(M\\uc0\\u246{}ller-Levet {\\i{}et al.}, 2013)","plainCitation":"(Möller-Levet et al., 2013)","dontUpdate":true,"noteIndex":0},"citationItems":[{"id":122,"uris":["http://zotero.org/users/7535039/items/TH5MXYID"],"uri":["http://zotero.org/users/7535039/items/TH5MXYID"],"itemData":{"id":122,"type":"article-journal","abstract":"Insufficient sleep and circadian rhythm disruption are associated with negative health outcomes, including obesity, cardiovascular disease, and cognitive impairment, but the mechanisms involved remain largely unexplored. Twenty-six participants were exposed to 1 wk of insufficient sleep (sleep-restriction condition 5.70 h, SEM = 0.03 sleep per 24 h) and 1 wk of sufficient sleep (control condition 8.50 h sleep, SEM = 0.11). Immediately following each condition, 10 whole-blood RNA samples were collected from each participant, while controlling for the effects of light, activity, and food, during a period of total sleep deprivation. Transcriptome analysis revealed that 711 genes were up- or down-regulated by insufficient sleep. Insufficient sleep also reduced the number of genes with a circadian expression profile from 1,855 to 1,481, reduced the circadian amplitude of these genes, and led to an increase in the number of genes that responded to subsequent total sleep deprivation from 122 to 856. Genes affected by insufficient sleep were associated with circadian rhythms (PER1, PER2, PER3, CRY2, CLOCK, NR1D1, NR1D2, RORA, DEC1, CSNK1E), sleep homeostasis (IL6, STAT3, KCNV2, CAMK2D), oxidative stress (PRDX2, PRDX5), and metabolism (SLC2A3, SLC2A5, GHRL, ABCA1). Biological processes affected included chromatin modification, gene-expression regulation, macromolecular metabolism, and inflammatory, immune and stress responses. Thus, insufficient sleep affects the human blood transcriptome, disrupts its circadian regulation, and intensifies the effects of acute total sleep deprivation. The identified biological processes may be involved with the negative effects of sleep loss on health, and highlight the interrelatedness of sleep homeostasis, circadian rhythmicity, and metabolism.","container-title":"Proceedings of the National Academy of Sciences","DOI":"10.1073/pnas.1217154110","ISSN":"0027-8424, 1091-6490","issue":"12","journalAbbreviation":"PNAS","language":"en","note":"publisher: National Academy of Sciences\nsection: PNAS Plus\nPMID: 23440187","page":"E1132-E1141","source":"www.pnas.org","title":"Effects of insufficient sleep on circadian rhythmicity and expression amplitude of the human blood transcriptome","volume":"110","author":[{"family":"Möller-Levet","given":"Carla S."},{"family":"Archer","given":"Simon N."},{"family":"Bucca","given":"Giselda"},{"family":"Laing","given":"Emma E."},{"family":"Slak","given":"Ana"},{"family":"Kabiljo","given":"Renata"},{"family":"Lo","given":"June C. Y."},{"family":"Santhi","given":"Nayantara"},{"family":"Schantz","given":"Malcolm","dropping-particle":"von"},{"family":"Smith","given":"Colin P."},{"family":"Dijk","given":"Derk-Jan"}],"issued":{"date-parts":[["2013",3,19]]}}}],"schema":"https://github.com/citation-style-language/schema/raw/master/csl-citation.json"} </w:instrText>
      </w:r>
      <w:r>
        <w:rPr>
          <w:rFonts w:ascii="Verdana" w:hAnsi="Verdana"/>
          <w:color w:val="333333"/>
          <w:sz w:val="24"/>
          <w:szCs w:val="24"/>
          <w:shd w:val="clear" w:color="auto" w:fill="FFFFFF"/>
        </w:rPr>
        <w:fldChar w:fldCharType="separate"/>
      </w:r>
      <w:r>
        <w:rPr>
          <w:rFonts w:ascii="Verdana" w:hAnsi="Verdana"/>
          <w:color w:val="333333"/>
          <w:sz w:val="24"/>
          <w:szCs w:val="24"/>
          <w:shd w:val="clear" w:color="auto" w:fill="FFFFFF"/>
        </w:rPr>
        <w:fldChar w:fldCharType="begin"/>
      </w:r>
      <w:r>
        <w:rPr>
          <w:rFonts w:ascii="Verdana" w:hAnsi="Verdana"/>
          <w:color w:val="333333"/>
          <w:sz w:val="24"/>
          <w:szCs w:val="24"/>
          <w:shd w:val="clear" w:color="auto" w:fill="FFFFFF"/>
        </w:rPr>
        <w:instrText xml:space="preserve"> ADDIN ZOTERO_ITEM CSL_CITATION {"citationID":"ifWngbU7","properties":{"formattedCitation":"(M\\uc0\\u246{}ller-Levet {\\i{}et al.}, 2013)","plainCitation":"(Möller-Levet et al., 2013)","noteIndex":0},"citationItems":[{"id":122,"uris":["http://zotero.org/users/7535039/items/TH5MXYID"],"uri":["http://zotero.org/users/7535039/items/TH5MXYID"],"itemData":{"id":122,"type":"article-journal","abstract":"Insufficient sleep and circadian rhythm disruption are associated with negative health outcomes, including obesity, cardiovascular disease, and cognitive impairment, but the mechanisms involved remain largely unexplored. Twenty-six participants were exposed to 1 wk of insufficient sleep (sleep-restriction condition 5.70 h, SEM = 0.03 sleep per 24 h) and 1 wk of sufficient sleep (control condition 8.50 h sleep, SEM = 0.11). Immediately following each condition, 10 whole-blood RNA samples were collected from each participant, while controlling for the effects of light, activity, and food, during a period of total sleep deprivation. Transcriptome analysis revealed that 711 genes were up- or down-regulated by insufficient sleep. Insufficient sleep also reduced the number of genes with a circadian expression profile from 1,855 to 1,481, reduced the circadian amplitude of these genes, and led to an increase in the number of genes that responded to subsequent total sleep deprivation from 122 to 856. Genes affected by insufficient sleep were associated with circadian rhythms (PER1, PER2, PER3, CRY2, CLOCK, NR1D1, NR1D2, RORA, DEC1, CSNK1E), sleep homeostasis (IL6, STAT3, KCNV2, CAMK2D), oxidative stress (PRDX2, PRDX5), and metabolism (SLC2A3, SLC2A5, GHRL, ABCA1). Biological processes affected included chromatin modification, gene-expression regulation, macromolecular metabolism, and inflammatory, immune and stress responses. Thus, insufficient sleep affects the human blood transcriptome, disrupts its circadian regulation, and intensifies the effects of acute total sleep deprivation. The identified biological processes may be involved with the negative effects of sleep loss on health, and highlight the interrelatedness of sleep homeostasis, circadian rhythmicity, and metabolism.","container-title":"Proceedings of the National Academy of Sciences","DOI":"10.1073/pnas.1217154110","ISSN":"0027-8424, 1091-6490","issue":"12","journalAbbreviation":"PNAS","language":"en","note":"publisher: National Academy of Sciences\nsection: PNAS Plus\nPMID: 23440187","page":"E1132-E1141","source":"www.pnas.org","title":"Effects of insufficient sleep on circadian rhythmicity and expression amplitude of the human blood transcriptome","volume":"110","author":[{"family":"Möller-Levet","given":"Carla S."},{"family":"Archer","given":"Simon N."},{"family":"Bucca","given":"Giselda"},{"family":"Laing","given":"Emma E."},{"family":"Slak","given":"Ana"},{"family":"Kabiljo","given":"Renata"},{"family":"Lo","given":"June C. Y."},{"family":"Santhi","given":"Nayantara"},{"family":"Schantz","given":"Malcolm","dropping-particle":"von"},{"family":"Smith","given":"Colin P."},{"family":"Dijk","given":"Derk-Jan"}],"issued":{"date-parts":[["2013",3,19]]}}}],"schema":"https://github.com/citation-style-language/schema/raw/master/csl-citation.json"} </w:instrText>
      </w:r>
      <w:r>
        <w:rPr>
          <w:rFonts w:ascii="Verdana" w:hAnsi="Verdana"/>
          <w:color w:val="333333"/>
          <w:sz w:val="24"/>
          <w:szCs w:val="24"/>
          <w:shd w:val="clear" w:color="auto" w:fill="FFFFFF"/>
        </w:rPr>
        <w:fldChar w:fldCharType="separate"/>
      </w:r>
      <w:r w:rsidRPr="00150F5C">
        <w:rPr>
          <w:rFonts w:ascii="Verdana" w:hAnsi="Verdana" w:cs="Times New Roman"/>
          <w:sz w:val="24"/>
          <w:szCs w:val="24"/>
        </w:rPr>
        <w:t xml:space="preserve">(Möller-Levet </w:t>
      </w:r>
      <w:r w:rsidRPr="00150F5C">
        <w:rPr>
          <w:rFonts w:ascii="Verdana" w:hAnsi="Verdana" w:cs="Times New Roman"/>
          <w:i/>
          <w:iCs/>
          <w:sz w:val="24"/>
          <w:szCs w:val="24"/>
        </w:rPr>
        <w:t>et al.</w:t>
      </w:r>
      <w:r w:rsidRPr="00150F5C">
        <w:rPr>
          <w:rFonts w:ascii="Verdana" w:hAnsi="Verdana" w:cs="Times New Roman"/>
          <w:sz w:val="24"/>
          <w:szCs w:val="24"/>
        </w:rPr>
        <w:t>, 2013)</w:t>
      </w:r>
      <w:r>
        <w:rPr>
          <w:rFonts w:ascii="Verdana" w:hAnsi="Verdana"/>
          <w:color w:val="333333"/>
          <w:sz w:val="24"/>
          <w:szCs w:val="24"/>
          <w:shd w:val="clear" w:color="auto" w:fill="FFFFFF"/>
        </w:rPr>
        <w:fldChar w:fldCharType="end"/>
      </w:r>
      <w:r>
        <w:rPr>
          <w:rFonts w:ascii="Verdana" w:hAnsi="Verdana"/>
          <w:color w:val="333333"/>
          <w:sz w:val="24"/>
          <w:szCs w:val="24"/>
          <w:shd w:val="clear" w:color="auto" w:fill="FFFFFF"/>
        </w:rPr>
        <w:t>.</w:t>
      </w:r>
    </w:p>
    <w:p w14:paraId="400F2FE3" w14:textId="5AAFDCFE" w:rsidR="00725C39" w:rsidRDefault="00725C39" w:rsidP="004B635D">
      <w:pPr>
        <w:jc w:val="both"/>
        <w:rPr>
          <w:rFonts w:ascii="Verdana" w:hAnsi="Verdana" w:cs="Times New Roman"/>
          <w:sz w:val="24"/>
          <w:szCs w:val="24"/>
        </w:rPr>
      </w:pPr>
      <w:r>
        <w:rPr>
          <w:rFonts w:ascii="Verdana" w:hAnsi="Verdana"/>
          <w:color w:val="333333"/>
          <w:sz w:val="24"/>
          <w:szCs w:val="24"/>
          <w:shd w:val="clear" w:color="auto" w:fill="FFFFFF"/>
        </w:rPr>
        <w:fldChar w:fldCharType="end"/>
      </w:r>
      <w:r w:rsidR="713A79C1">
        <w:rPr>
          <w:rFonts w:ascii="Verdana" w:hAnsi="Verdana"/>
          <w:color w:val="333333"/>
          <w:sz w:val="24"/>
          <w:szCs w:val="24"/>
          <w:shd w:val="clear" w:color="auto" w:fill="FFFFFF"/>
        </w:rPr>
        <w:t>Considering</w:t>
      </w:r>
      <w:r>
        <w:rPr>
          <w:rFonts w:ascii="Verdana" w:hAnsi="Verdana"/>
          <w:color w:val="333333"/>
          <w:sz w:val="24"/>
          <w:szCs w:val="24"/>
          <w:shd w:val="clear" w:color="auto" w:fill="FFFFFF"/>
        </w:rPr>
        <w:t xml:space="preserve"> mental health having implications on physical health, such as BMI, further highlighted in a report on Social Jetlag and Obesity </w:t>
      </w:r>
      <w:r>
        <w:rPr>
          <w:rFonts w:ascii="Verdana" w:hAnsi="Verdana" w:cs="Times New Roman"/>
          <w:sz w:val="24"/>
          <w:szCs w:val="24"/>
        </w:rPr>
        <w:t xml:space="preserve">by </w:t>
      </w:r>
      <w:r w:rsidRPr="004331A5">
        <w:rPr>
          <w:rFonts w:ascii="Verdana" w:hAnsi="Verdana" w:cs="Times New Roman"/>
          <w:sz w:val="24"/>
          <w:szCs w:val="24"/>
        </w:rPr>
        <w:t xml:space="preserve">Roenneberg </w:t>
      </w:r>
      <w:r w:rsidRPr="004331A5">
        <w:rPr>
          <w:rFonts w:ascii="Verdana" w:hAnsi="Verdana" w:cs="Times New Roman"/>
          <w:i/>
          <w:iCs/>
          <w:sz w:val="24"/>
          <w:szCs w:val="24"/>
        </w:rPr>
        <w:t>et al.</w:t>
      </w:r>
      <w:r w:rsidRPr="004331A5">
        <w:rPr>
          <w:rFonts w:ascii="Verdana" w:hAnsi="Verdana" w:cs="Times New Roman"/>
          <w:sz w:val="24"/>
          <w:szCs w:val="24"/>
        </w:rPr>
        <w:t>, 2012</w:t>
      </w:r>
      <w:r>
        <w:rPr>
          <w:rFonts w:ascii="Verdana" w:hAnsi="Verdana" w:cs="Times New Roman"/>
          <w:sz w:val="24"/>
          <w:szCs w:val="24"/>
        </w:rPr>
        <w:t xml:space="preserve">, the use of a baby monitor can reassure, and lead to lower levels of anxiety in parents increased physical health. </w:t>
      </w:r>
    </w:p>
    <w:p w14:paraId="21ACF833" w14:textId="77777777" w:rsidR="00725C39" w:rsidRDefault="00725C39" w:rsidP="004B635D">
      <w:pPr>
        <w:jc w:val="both"/>
        <w:rPr>
          <w:rFonts w:ascii="Verdana" w:hAnsi="Verdana" w:cs="Times New Roman"/>
          <w:sz w:val="24"/>
          <w:szCs w:val="24"/>
        </w:rPr>
      </w:pPr>
      <w:r>
        <w:rPr>
          <w:rFonts w:ascii="Verdana" w:hAnsi="Verdana" w:cs="Times New Roman"/>
          <w:sz w:val="24"/>
          <w:szCs w:val="24"/>
        </w:rPr>
        <w:t>Another negative effect of disrupted sleep are elevated levels of tiredness, reducing people’s productivity in the workplace, leading to more stress and anxiety and a repeat of the cycle.</w:t>
      </w:r>
    </w:p>
    <w:p w14:paraId="03BA831D" w14:textId="115EB6A1" w:rsidR="00725C39" w:rsidRPr="009C47A7" w:rsidRDefault="00725C39" w:rsidP="004B635D">
      <w:pPr>
        <w:jc w:val="both"/>
        <w:rPr>
          <w:rFonts w:ascii="Verdana" w:hAnsi="Verdana" w:cs="Times New Roman"/>
          <w:sz w:val="24"/>
          <w:szCs w:val="24"/>
        </w:rPr>
      </w:pPr>
      <w:r>
        <w:rPr>
          <w:rFonts w:ascii="Verdana" w:hAnsi="Verdana" w:cs="Times New Roman"/>
          <w:sz w:val="24"/>
          <w:szCs w:val="24"/>
        </w:rPr>
        <w:t>As a solution to the above-mentioned problems, our group propose the installation of an IoT baby monitor featuring a crying-alert, night-light and a speaker which will play a lullaby. These components of the device will be triggered by a sound</w:t>
      </w:r>
      <w:r w:rsidR="009C47A7">
        <w:rPr>
          <w:rFonts w:ascii="Verdana" w:hAnsi="Verdana" w:cs="Times New Roman"/>
          <w:sz w:val="24"/>
          <w:szCs w:val="24"/>
        </w:rPr>
        <w:t xml:space="preserve">, and in later </w:t>
      </w:r>
      <w:r w:rsidR="0043266F">
        <w:rPr>
          <w:rFonts w:ascii="Verdana" w:hAnsi="Verdana" w:cs="Times New Roman"/>
          <w:sz w:val="24"/>
          <w:szCs w:val="24"/>
        </w:rPr>
        <w:t xml:space="preserve">iterations, </w:t>
      </w:r>
      <w:r w:rsidR="000B3304">
        <w:rPr>
          <w:rFonts w:ascii="Verdana" w:hAnsi="Verdana" w:cs="Times New Roman"/>
          <w:sz w:val="24"/>
          <w:szCs w:val="24"/>
        </w:rPr>
        <w:t>a movement sensor and temperature sensor.</w:t>
      </w:r>
      <w:r w:rsidR="0043266F">
        <w:rPr>
          <w:rFonts w:ascii="Verdana" w:hAnsi="Verdana" w:cs="Times New Roman"/>
          <w:sz w:val="24"/>
          <w:szCs w:val="24"/>
        </w:rPr>
        <w:t xml:space="preserve"> </w:t>
      </w:r>
    </w:p>
    <w:p w14:paraId="2544A70F" w14:textId="399429D1" w:rsidR="00725C39" w:rsidRDefault="00725C39" w:rsidP="004B635D">
      <w:pPr>
        <w:jc w:val="both"/>
        <w:rPr>
          <w:rFonts w:ascii="Verdana" w:hAnsi="Verdana" w:cs="Times New Roman"/>
          <w:sz w:val="24"/>
          <w:szCs w:val="24"/>
        </w:rPr>
      </w:pPr>
      <w:r>
        <w:rPr>
          <w:rFonts w:ascii="Verdana" w:hAnsi="Verdana" w:cs="Times New Roman"/>
          <w:sz w:val="24"/>
          <w:szCs w:val="24"/>
        </w:rPr>
        <w:t xml:space="preserve">The peace of mind provided by having this device can lead to a reduction in anxiety and a reduced need to get up to check on a child, thus alleviating some of the negative physical and </w:t>
      </w:r>
      <w:r w:rsidR="0B07DA31" w:rsidRPr="45FE7462">
        <w:rPr>
          <w:rFonts w:ascii="Verdana" w:hAnsi="Verdana" w:cs="Times New Roman"/>
          <w:sz w:val="24"/>
          <w:szCs w:val="24"/>
        </w:rPr>
        <w:t>mental</w:t>
      </w:r>
      <w:r>
        <w:rPr>
          <w:rFonts w:ascii="Verdana" w:hAnsi="Verdana" w:cs="Times New Roman"/>
          <w:sz w:val="24"/>
          <w:szCs w:val="24"/>
        </w:rPr>
        <w:t xml:space="preserve"> health effects experienced by people.</w:t>
      </w:r>
    </w:p>
    <w:p w14:paraId="129C791C" w14:textId="08B665E1" w:rsidR="00A75B93" w:rsidRPr="00866C1D" w:rsidRDefault="00725C39" w:rsidP="004B635D">
      <w:pPr>
        <w:ind w:firstLine="720"/>
        <w:jc w:val="both"/>
        <w:rPr>
          <w:rFonts w:ascii="Verdana" w:hAnsi="Verdana"/>
          <w:sz w:val="24"/>
          <w:szCs w:val="24"/>
        </w:rPr>
      </w:pPr>
      <w:r w:rsidRPr="00866C1D">
        <w:rPr>
          <w:rFonts w:ascii="Verdana" w:hAnsi="Verdana"/>
          <w:sz w:val="24"/>
          <w:szCs w:val="24"/>
        </w:rPr>
        <w:t xml:space="preserve">While not a new development, baby monitors are still a useful tool used by many, and with the rise of the Internet of Things, they can now take on a new dimension. The ability to produce a report on nightly activity of a child </w:t>
      </w:r>
      <w:r w:rsidR="2F0A3694" w:rsidRPr="45FE7462">
        <w:rPr>
          <w:rFonts w:ascii="Verdana" w:hAnsi="Verdana"/>
          <w:sz w:val="24"/>
          <w:szCs w:val="24"/>
        </w:rPr>
        <w:t>using</w:t>
      </w:r>
      <w:r w:rsidRPr="00866C1D">
        <w:rPr>
          <w:rFonts w:ascii="Verdana" w:hAnsi="Verdana"/>
          <w:sz w:val="24"/>
          <w:szCs w:val="24"/>
        </w:rPr>
        <w:t xml:space="preserve"> an API will allow a parent or career to monitor the child </w:t>
      </w:r>
      <w:r w:rsidR="000B3304" w:rsidRPr="00866C1D">
        <w:rPr>
          <w:rFonts w:ascii="Verdana" w:hAnsi="Verdana"/>
          <w:sz w:val="24"/>
          <w:szCs w:val="24"/>
        </w:rPr>
        <w:t>nighttime</w:t>
      </w:r>
      <w:r w:rsidRPr="00866C1D">
        <w:rPr>
          <w:rFonts w:ascii="Verdana" w:hAnsi="Verdana"/>
          <w:sz w:val="24"/>
          <w:szCs w:val="24"/>
        </w:rPr>
        <w:t xml:space="preserve"> </w:t>
      </w:r>
      <w:r w:rsidR="000B3304" w:rsidRPr="00866C1D">
        <w:rPr>
          <w:rFonts w:ascii="Verdana" w:hAnsi="Verdana"/>
          <w:sz w:val="24"/>
          <w:szCs w:val="24"/>
        </w:rPr>
        <w:t>behavior</w:t>
      </w:r>
      <w:r w:rsidRPr="00866C1D">
        <w:rPr>
          <w:rFonts w:ascii="Verdana" w:hAnsi="Verdana"/>
          <w:sz w:val="24"/>
          <w:szCs w:val="24"/>
        </w:rPr>
        <w:t xml:space="preserve">, further enforcing their comfort in not always rising to check on the child. </w:t>
      </w:r>
    </w:p>
    <w:p w14:paraId="1D4B94AC" w14:textId="77777777" w:rsidR="00866C1D" w:rsidRPr="002F1FF9" w:rsidRDefault="00866C1D" w:rsidP="004B635D">
      <w:pPr>
        <w:ind w:firstLine="720"/>
        <w:jc w:val="both"/>
        <w:rPr>
          <w:rFonts w:ascii="Verdana" w:hAnsi="Verdana"/>
          <w:color w:val="70AD47" w:themeColor="accent6"/>
          <w:sz w:val="24"/>
          <w:szCs w:val="24"/>
        </w:rPr>
      </w:pPr>
    </w:p>
    <w:p w14:paraId="135FDB58" w14:textId="5C02CA5F" w:rsidR="009414DE" w:rsidRPr="0090324C" w:rsidRDefault="00003F43" w:rsidP="00B00882">
      <w:pPr>
        <w:pStyle w:val="Heading1"/>
        <w:ind w:firstLine="1080"/>
        <w:rPr>
          <w:sz w:val="36"/>
          <w:szCs w:val="52"/>
        </w:rPr>
      </w:pPr>
      <w:bookmarkStart w:id="104" w:name="_Toc66478025"/>
      <w:bookmarkStart w:id="105" w:name="_Toc71198786"/>
      <w:r w:rsidRPr="0090324C">
        <w:rPr>
          <w:sz w:val="36"/>
          <w:szCs w:val="52"/>
        </w:rPr>
        <w:t>REQUIREMENTS</w:t>
      </w:r>
      <w:bookmarkEnd w:id="104"/>
      <w:bookmarkEnd w:id="105"/>
    </w:p>
    <w:p w14:paraId="6F4BF405" w14:textId="5778087F" w:rsidR="00D660D2" w:rsidRPr="008E7DFF" w:rsidRDefault="005078C6" w:rsidP="00B528ED">
      <w:pPr>
        <w:pStyle w:val="ListParagraph"/>
        <w:numPr>
          <w:ilvl w:val="0"/>
          <w:numId w:val="1"/>
        </w:numPr>
        <w:jc w:val="both"/>
        <w:rPr>
          <w:rFonts w:ascii="Verdana" w:hAnsi="Verdana"/>
          <w:sz w:val="24"/>
          <w:szCs w:val="24"/>
        </w:rPr>
      </w:pPr>
      <w:r w:rsidRPr="008E7DFF">
        <w:rPr>
          <w:rFonts w:ascii="Verdana" w:hAnsi="Verdana"/>
          <w:sz w:val="24"/>
          <w:szCs w:val="24"/>
        </w:rPr>
        <w:t xml:space="preserve">The device </w:t>
      </w:r>
      <w:r w:rsidR="345935BD" w:rsidRPr="02FDFA6A">
        <w:rPr>
          <w:rFonts w:ascii="Verdana" w:hAnsi="Verdana"/>
          <w:sz w:val="24"/>
          <w:szCs w:val="24"/>
        </w:rPr>
        <w:t>must</w:t>
      </w:r>
      <w:r w:rsidRPr="008E7DFF">
        <w:rPr>
          <w:rFonts w:ascii="Verdana" w:hAnsi="Verdana"/>
          <w:sz w:val="24"/>
          <w:szCs w:val="24"/>
        </w:rPr>
        <w:t xml:space="preserve"> detect sound</w:t>
      </w:r>
      <w:r w:rsidR="00984377" w:rsidRPr="008E7DFF">
        <w:rPr>
          <w:rFonts w:ascii="Verdana" w:hAnsi="Verdana"/>
          <w:sz w:val="24"/>
          <w:szCs w:val="24"/>
        </w:rPr>
        <w:t>.</w:t>
      </w:r>
    </w:p>
    <w:p w14:paraId="2C5A0361" w14:textId="00CED359" w:rsidR="009414DE" w:rsidRPr="008E7DFF" w:rsidRDefault="003626B5" w:rsidP="00B528ED">
      <w:pPr>
        <w:pStyle w:val="ListParagraph"/>
        <w:jc w:val="both"/>
        <w:rPr>
          <w:rFonts w:ascii="Verdana" w:hAnsi="Verdana"/>
          <w:sz w:val="24"/>
          <w:szCs w:val="24"/>
        </w:rPr>
      </w:pPr>
      <w:r w:rsidRPr="008E7DFF">
        <w:rPr>
          <w:rFonts w:ascii="Verdana" w:hAnsi="Verdana"/>
          <w:sz w:val="24"/>
          <w:szCs w:val="24"/>
        </w:rPr>
        <w:t xml:space="preserve">Using the </w:t>
      </w:r>
      <w:r w:rsidR="008E7DFF" w:rsidRPr="008E7DFF">
        <w:rPr>
          <w:rFonts w:ascii="Verdana" w:hAnsi="Verdana"/>
          <w:sz w:val="24"/>
          <w:szCs w:val="24"/>
        </w:rPr>
        <w:t>G</w:t>
      </w:r>
      <w:r w:rsidRPr="008E7DFF">
        <w:rPr>
          <w:rFonts w:ascii="Verdana" w:hAnsi="Verdana"/>
          <w:sz w:val="24"/>
          <w:szCs w:val="24"/>
        </w:rPr>
        <w:t>r</w:t>
      </w:r>
      <w:r w:rsidR="008E7DFF" w:rsidRPr="008E7DFF">
        <w:rPr>
          <w:rFonts w:ascii="Verdana" w:hAnsi="Verdana"/>
          <w:sz w:val="24"/>
          <w:szCs w:val="24"/>
        </w:rPr>
        <w:t>ov</w:t>
      </w:r>
      <w:r w:rsidRPr="008E7DFF">
        <w:rPr>
          <w:rFonts w:ascii="Verdana" w:hAnsi="Verdana"/>
          <w:sz w:val="24"/>
          <w:szCs w:val="24"/>
        </w:rPr>
        <w:t>e sound</w:t>
      </w:r>
      <w:r w:rsidR="00D95BE2">
        <w:rPr>
          <w:rFonts w:ascii="Verdana" w:hAnsi="Verdana"/>
          <w:sz w:val="24"/>
          <w:szCs w:val="24"/>
        </w:rPr>
        <w:t>-</w:t>
      </w:r>
      <w:r w:rsidRPr="008E7DFF">
        <w:rPr>
          <w:rFonts w:ascii="Verdana" w:hAnsi="Verdana"/>
          <w:sz w:val="24"/>
          <w:szCs w:val="24"/>
        </w:rPr>
        <w:t xml:space="preserve">sensor </w:t>
      </w:r>
      <w:r w:rsidR="00D95BE2">
        <w:rPr>
          <w:rFonts w:ascii="Verdana" w:hAnsi="Verdana"/>
          <w:sz w:val="24"/>
          <w:szCs w:val="24"/>
        </w:rPr>
        <w:t>t</w:t>
      </w:r>
      <w:r w:rsidRPr="008E7DFF">
        <w:rPr>
          <w:rFonts w:ascii="Verdana" w:hAnsi="Verdana"/>
          <w:sz w:val="24"/>
          <w:szCs w:val="24"/>
        </w:rPr>
        <w:t>he device will detect when a child is crying</w:t>
      </w:r>
      <w:r w:rsidR="008E7DFF" w:rsidRPr="008E7DFF">
        <w:rPr>
          <w:rFonts w:ascii="Verdana" w:hAnsi="Verdana"/>
          <w:sz w:val="24"/>
          <w:szCs w:val="24"/>
        </w:rPr>
        <w:t xml:space="preserve"> and alert parent if required to do so.</w:t>
      </w:r>
    </w:p>
    <w:p w14:paraId="3514FE28" w14:textId="77777777" w:rsidR="008E7DFF" w:rsidRPr="008E7DFF" w:rsidRDefault="008E7DFF" w:rsidP="003626B5">
      <w:pPr>
        <w:pStyle w:val="ListParagraph"/>
        <w:rPr>
          <w:rFonts w:ascii="Verdana" w:hAnsi="Verdana"/>
          <w:sz w:val="24"/>
          <w:szCs w:val="24"/>
        </w:rPr>
      </w:pPr>
    </w:p>
    <w:p w14:paraId="4617F731" w14:textId="5D229068" w:rsidR="00E96541" w:rsidRPr="00E96541" w:rsidRDefault="00E96541" w:rsidP="00B528ED">
      <w:pPr>
        <w:pStyle w:val="ListParagraph"/>
        <w:numPr>
          <w:ilvl w:val="0"/>
          <w:numId w:val="1"/>
        </w:numPr>
        <w:jc w:val="both"/>
        <w:rPr>
          <w:rFonts w:ascii="Verdana" w:hAnsi="Verdana"/>
          <w:sz w:val="24"/>
          <w:szCs w:val="24"/>
        </w:rPr>
      </w:pPr>
      <w:r>
        <w:rPr>
          <w:rFonts w:ascii="Verdana" w:hAnsi="Verdana"/>
          <w:sz w:val="24"/>
          <w:szCs w:val="24"/>
        </w:rPr>
        <w:t>Device will detect and record room temperature</w:t>
      </w:r>
    </w:p>
    <w:p w14:paraId="699BFC62" w14:textId="2072E992" w:rsidR="009F6185" w:rsidRDefault="009F6185" w:rsidP="00B528ED">
      <w:pPr>
        <w:pStyle w:val="ListParagraph"/>
        <w:jc w:val="both"/>
        <w:rPr>
          <w:rFonts w:ascii="Verdana" w:hAnsi="Verdana"/>
          <w:sz w:val="24"/>
          <w:szCs w:val="24"/>
        </w:rPr>
      </w:pPr>
    </w:p>
    <w:p w14:paraId="340D9FD7" w14:textId="04201C91" w:rsidR="00D468F5" w:rsidRDefault="00D468F5" w:rsidP="00B528ED">
      <w:pPr>
        <w:pStyle w:val="ListParagraph"/>
        <w:numPr>
          <w:ilvl w:val="0"/>
          <w:numId w:val="1"/>
        </w:numPr>
        <w:jc w:val="both"/>
        <w:rPr>
          <w:rFonts w:ascii="Verdana" w:hAnsi="Verdana"/>
          <w:sz w:val="24"/>
          <w:szCs w:val="24"/>
        </w:rPr>
      </w:pPr>
      <w:r>
        <w:rPr>
          <w:rFonts w:ascii="Verdana" w:hAnsi="Verdana"/>
          <w:sz w:val="24"/>
          <w:szCs w:val="24"/>
        </w:rPr>
        <w:t>Print sensor data to Arduino serial monitor.</w:t>
      </w:r>
    </w:p>
    <w:p w14:paraId="5EF49AF9" w14:textId="79C2B222" w:rsidR="00D468F5" w:rsidRDefault="00451046" w:rsidP="00B528ED">
      <w:pPr>
        <w:pStyle w:val="ListParagraph"/>
        <w:jc w:val="both"/>
        <w:rPr>
          <w:rFonts w:ascii="Verdana" w:hAnsi="Verdana"/>
          <w:sz w:val="24"/>
          <w:szCs w:val="24"/>
        </w:rPr>
      </w:pPr>
      <w:r>
        <w:rPr>
          <w:rFonts w:ascii="Verdana" w:hAnsi="Verdana"/>
          <w:sz w:val="24"/>
          <w:szCs w:val="24"/>
        </w:rPr>
        <w:t xml:space="preserve">The </w:t>
      </w:r>
      <w:r w:rsidR="00266A50">
        <w:rPr>
          <w:rFonts w:ascii="Verdana" w:hAnsi="Verdana"/>
          <w:sz w:val="24"/>
          <w:szCs w:val="24"/>
        </w:rPr>
        <w:t>device will send data read from all sensors to the serial monitor for analysis</w:t>
      </w:r>
      <w:r w:rsidR="00980F69">
        <w:rPr>
          <w:rFonts w:ascii="Verdana" w:hAnsi="Verdana"/>
          <w:sz w:val="24"/>
          <w:szCs w:val="24"/>
        </w:rPr>
        <w:t>.</w:t>
      </w:r>
    </w:p>
    <w:p w14:paraId="3D38C3C1" w14:textId="77777777" w:rsidR="00360A08" w:rsidRDefault="00360A08" w:rsidP="00D468F5">
      <w:pPr>
        <w:pStyle w:val="ListParagraph"/>
        <w:rPr>
          <w:rFonts w:ascii="Verdana" w:hAnsi="Verdana"/>
          <w:sz w:val="24"/>
          <w:szCs w:val="24"/>
        </w:rPr>
      </w:pPr>
    </w:p>
    <w:p w14:paraId="366089B4" w14:textId="2163A27D" w:rsidR="0072603A" w:rsidRDefault="0072603A" w:rsidP="00B528ED">
      <w:pPr>
        <w:pStyle w:val="ListParagraph"/>
        <w:numPr>
          <w:ilvl w:val="0"/>
          <w:numId w:val="1"/>
        </w:numPr>
        <w:jc w:val="both"/>
        <w:rPr>
          <w:rFonts w:ascii="Verdana" w:hAnsi="Verdana"/>
          <w:sz w:val="24"/>
          <w:szCs w:val="24"/>
        </w:rPr>
      </w:pPr>
      <w:r>
        <w:rPr>
          <w:rFonts w:ascii="Verdana" w:hAnsi="Verdana"/>
          <w:sz w:val="24"/>
          <w:szCs w:val="24"/>
        </w:rPr>
        <w:t>Activate a nightlight</w:t>
      </w:r>
      <w:r w:rsidR="00360A08">
        <w:rPr>
          <w:rFonts w:ascii="Verdana" w:hAnsi="Verdana"/>
          <w:sz w:val="24"/>
          <w:szCs w:val="24"/>
        </w:rPr>
        <w:t>.</w:t>
      </w:r>
    </w:p>
    <w:p w14:paraId="767B01EC" w14:textId="2E50B2FD" w:rsidR="00980F69" w:rsidRDefault="00360A08" w:rsidP="00B528ED">
      <w:pPr>
        <w:pStyle w:val="ListParagraph"/>
        <w:jc w:val="both"/>
        <w:rPr>
          <w:rFonts w:ascii="Verdana" w:hAnsi="Verdana"/>
          <w:sz w:val="24"/>
          <w:szCs w:val="24"/>
        </w:rPr>
      </w:pPr>
      <w:r>
        <w:rPr>
          <w:rFonts w:ascii="Verdana" w:hAnsi="Verdana"/>
          <w:sz w:val="24"/>
          <w:szCs w:val="24"/>
        </w:rPr>
        <w:t xml:space="preserve">If the sound-threshold value in our code is breached, the </w:t>
      </w:r>
      <w:r w:rsidR="008904B4">
        <w:rPr>
          <w:rFonts w:ascii="Verdana" w:hAnsi="Verdana"/>
          <w:sz w:val="24"/>
          <w:szCs w:val="24"/>
        </w:rPr>
        <w:t xml:space="preserve">monitor will activate a Night Light in </w:t>
      </w:r>
      <w:r w:rsidR="2F2015C5" w:rsidRPr="02FDFA6A">
        <w:rPr>
          <w:rFonts w:ascii="Verdana" w:hAnsi="Verdana"/>
          <w:sz w:val="24"/>
          <w:szCs w:val="24"/>
        </w:rPr>
        <w:t>an</w:t>
      </w:r>
      <w:r w:rsidR="008904B4">
        <w:rPr>
          <w:rFonts w:ascii="Verdana" w:hAnsi="Verdana"/>
          <w:sz w:val="24"/>
          <w:szCs w:val="24"/>
        </w:rPr>
        <w:t xml:space="preserve"> initial attempt to sooth t</w:t>
      </w:r>
      <w:r w:rsidR="00B707AD">
        <w:rPr>
          <w:rFonts w:ascii="Verdana" w:hAnsi="Verdana"/>
          <w:sz w:val="24"/>
          <w:szCs w:val="24"/>
        </w:rPr>
        <w:t>h</w:t>
      </w:r>
      <w:r w:rsidR="008904B4">
        <w:rPr>
          <w:rFonts w:ascii="Verdana" w:hAnsi="Verdana"/>
          <w:sz w:val="24"/>
          <w:szCs w:val="24"/>
        </w:rPr>
        <w:t>e child.</w:t>
      </w:r>
    </w:p>
    <w:p w14:paraId="748D2EBA" w14:textId="77777777" w:rsidR="008904B4" w:rsidRDefault="008904B4" w:rsidP="00B528ED">
      <w:pPr>
        <w:pStyle w:val="ListParagraph"/>
        <w:jc w:val="both"/>
        <w:rPr>
          <w:rFonts w:ascii="Verdana" w:hAnsi="Verdana"/>
          <w:sz w:val="24"/>
          <w:szCs w:val="24"/>
        </w:rPr>
      </w:pPr>
    </w:p>
    <w:p w14:paraId="63AD81A7" w14:textId="388C2E68" w:rsidR="00980F69" w:rsidRDefault="00980F69" w:rsidP="00B528ED">
      <w:pPr>
        <w:pStyle w:val="ListParagraph"/>
        <w:numPr>
          <w:ilvl w:val="0"/>
          <w:numId w:val="1"/>
        </w:numPr>
        <w:jc w:val="both"/>
        <w:rPr>
          <w:rFonts w:ascii="Verdana" w:hAnsi="Verdana"/>
          <w:sz w:val="24"/>
          <w:szCs w:val="24"/>
        </w:rPr>
      </w:pPr>
      <w:r>
        <w:rPr>
          <w:rFonts w:ascii="Verdana" w:hAnsi="Verdana"/>
          <w:sz w:val="24"/>
          <w:szCs w:val="24"/>
        </w:rPr>
        <w:t>Play sound / lullaby / white noise.</w:t>
      </w:r>
    </w:p>
    <w:p w14:paraId="74DD132F" w14:textId="594A6D7D" w:rsidR="00980F69" w:rsidRPr="00C427DA" w:rsidRDefault="00C427DA" w:rsidP="00B528ED">
      <w:pPr>
        <w:pStyle w:val="ListParagraph"/>
        <w:jc w:val="both"/>
        <w:rPr>
          <w:rFonts w:ascii="Verdana" w:hAnsi="Verdana"/>
          <w:sz w:val="24"/>
          <w:szCs w:val="24"/>
        </w:rPr>
      </w:pPr>
      <w:r>
        <w:rPr>
          <w:rFonts w:ascii="Verdana" w:hAnsi="Verdana"/>
          <w:sz w:val="24"/>
          <w:szCs w:val="24"/>
        </w:rPr>
        <w:t xml:space="preserve">Baby monitor will play sound / lullaby / white noise </w:t>
      </w:r>
      <w:r w:rsidR="008904B4">
        <w:rPr>
          <w:rFonts w:ascii="Verdana" w:hAnsi="Verdana"/>
          <w:sz w:val="24"/>
          <w:szCs w:val="24"/>
        </w:rPr>
        <w:t>to</w:t>
      </w:r>
      <w:r>
        <w:rPr>
          <w:rFonts w:ascii="Verdana" w:hAnsi="Verdana"/>
          <w:sz w:val="24"/>
          <w:szCs w:val="24"/>
        </w:rPr>
        <w:t xml:space="preserve"> comfort the child</w:t>
      </w:r>
      <w:r w:rsidR="00460044">
        <w:rPr>
          <w:rFonts w:ascii="Verdana" w:hAnsi="Verdana"/>
          <w:sz w:val="24"/>
          <w:szCs w:val="24"/>
        </w:rPr>
        <w:t xml:space="preserve"> </w:t>
      </w:r>
    </w:p>
    <w:p w14:paraId="4E78C031" w14:textId="13F24B3E" w:rsidR="00887C16" w:rsidRDefault="00460044" w:rsidP="00B528ED">
      <w:pPr>
        <w:pStyle w:val="ListParagraph"/>
        <w:jc w:val="both"/>
        <w:rPr>
          <w:rFonts w:ascii="Verdana" w:hAnsi="Verdana"/>
          <w:sz w:val="24"/>
          <w:szCs w:val="24"/>
        </w:rPr>
      </w:pPr>
      <w:r>
        <w:rPr>
          <w:rFonts w:ascii="Verdana" w:hAnsi="Verdana"/>
          <w:sz w:val="24"/>
          <w:szCs w:val="24"/>
        </w:rPr>
        <w:t>when</w:t>
      </w:r>
      <w:r w:rsidR="008904B4">
        <w:rPr>
          <w:rFonts w:ascii="Verdana" w:hAnsi="Verdana"/>
          <w:sz w:val="24"/>
          <w:szCs w:val="24"/>
        </w:rPr>
        <w:t xml:space="preserve"> both</w:t>
      </w:r>
      <w:r>
        <w:rPr>
          <w:rFonts w:ascii="Verdana" w:hAnsi="Verdana"/>
          <w:sz w:val="24"/>
          <w:szCs w:val="24"/>
        </w:rPr>
        <w:t xml:space="preserve"> the </w:t>
      </w:r>
      <w:r w:rsidR="0072603A">
        <w:rPr>
          <w:rFonts w:ascii="Verdana" w:hAnsi="Verdana"/>
          <w:sz w:val="24"/>
          <w:szCs w:val="24"/>
        </w:rPr>
        <w:t>code’s</w:t>
      </w:r>
      <w:r>
        <w:rPr>
          <w:rFonts w:ascii="Verdana" w:hAnsi="Verdana"/>
          <w:sz w:val="24"/>
          <w:szCs w:val="24"/>
        </w:rPr>
        <w:t xml:space="preserve"> </w:t>
      </w:r>
      <w:r w:rsidR="008904B4">
        <w:rPr>
          <w:rFonts w:ascii="Verdana" w:hAnsi="Verdana"/>
          <w:sz w:val="24"/>
          <w:szCs w:val="24"/>
        </w:rPr>
        <w:t xml:space="preserve">sound and movement </w:t>
      </w:r>
      <w:r>
        <w:rPr>
          <w:rFonts w:ascii="Verdana" w:hAnsi="Verdana"/>
          <w:sz w:val="24"/>
          <w:szCs w:val="24"/>
        </w:rPr>
        <w:t>threshold values are broken</w:t>
      </w:r>
      <w:r w:rsidR="0072603A">
        <w:rPr>
          <w:rFonts w:ascii="Verdana" w:hAnsi="Verdana"/>
          <w:sz w:val="24"/>
          <w:szCs w:val="24"/>
        </w:rPr>
        <w:t>.</w:t>
      </w:r>
    </w:p>
    <w:p w14:paraId="513D5187" w14:textId="77777777" w:rsidR="00FA2E6E" w:rsidRDefault="00FA2E6E" w:rsidP="00B528ED">
      <w:pPr>
        <w:pStyle w:val="ListParagraph"/>
        <w:jc w:val="both"/>
        <w:rPr>
          <w:rFonts w:ascii="Verdana" w:hAnsi="Verdana"/>
          <w:sz w:val="24"/>
          <w:szCs w:val="24"/>
        </w:rPr>
      </w:pPr>
    </w:p>
    <w:p w14:paraId="2CEC3BA5" w14:textId="7BB61937" w:rsidR="00887C16" w:rsidRDefault="006C5432" w:rsidP="00B528ED">
      <w:pPr>
        <w:pStyle w:val="ListParagraph"/>
        <w:numPr>
          <w:ilvl w:val="0"/>
          <w:numId w:val="1"/>
        </w:numPr>
        <w:jc w:val="both"/>
        <w:rPr>
          <w:rFonts w:ascii="Verdana" w:hAnsi="Verdana"/>
          <w:sz w:val="24"/>
          <w:szCs w:val="24"/>
        </w:rPr>
      </w:pPr>
      <w:r>
        <w:rPr>
          <w:rFonts w:ascii="Verdana" w:hAnsi="Verdana"/>
          <w:sz w:val="24"/>
          <w:szCs w:val="24"/>
        </w:rPr>
        <w:t>Have all components working together</w:t>
      </w:r>
      <w:r w:rsidR="00FA2E6E">
        <w:rPr>
          <w:rFonts w:ascii="Verdana" w:hAnsi="Verdana"/>
          <w:sz w:val="24"/>
          <w:szCs w:val="24"/>
        </w:rPr>
        <w:t>.</w:t>
      </w:r>
    </w:p>
    <w:p w14:paraId="7AD663DE" w14:textId="0DC2303E" w:rsidR="00FB44B2" w:rsidRDefault="00FB44B2" w:rsidP="00B528ED">
      <w:pPr>
        <w:jc w:val="both"/>
        <w:rPr>
          <w:rFonts w:ascii="Verdana" w:hAnsi="Verdana"/>
          <w:sz w:val="24"/>
          <w:szCs w:val="24"/>
        </w:rPr>
      </w:pPr>
    </w:p>
    <w:p w14:paraId="6DC15FE9" w14:textId="2FC031B7" w:rsidR="00FB44B2" w:rsidRDefault="00FB44B2" w:rsidP="0072603A">
      <w:pPr>
        <w:rPr>
          <w:rFonts w:ascii="Verdana" w:hAnsi="Verdana"/>
          <w:sz w:val="24"/>
          <w:szCs w:val="24"/>
        </w:rPr>
      </w:pPr>
    </w:p>
    <w:p w14:paraId="7B400E99" w14:textId="4256CF4C" w:rsidR="000113A0" w:rsidRDefault="000113A0" w:rsidP="0072603A">
      <w:pPr>
        <w:rPr>
          <w:rFonts w:ascii="Verdana" w:hAnsi="Verdana"/>
          <w:sz w:val="24"/>
          <w:szCs w:val="24"/>
        </w:rPr>
      </w:pPr>
    </w:p>
    <w:p w14:paraId="175B7C4A" w14:textId="56B2C5E2" w:rsidR="000113A0" w:rsidRDefault="000113A0" w:rsidP="0072603A">
      <w:pPr>
        <w:rPr>
          <w:rFonts w:ascii="Verdana" w:hAnsi="Verdana"/>
          <w:sz w:val="24"/>
          <w:szCs w:val="24"/>
        </w:rPr>
      </w:pPr>
    </w:p>
    <w:p w14:paraId="235E4DE3" w14:textId="74509DC3" w:rsidR="000113A0" w:rsidRDefault="000113A0" w:rsidP="0072603A">
      <w:pPr>
        <w:rPr>
          <w:rFonts w:ascii="Verdana" w:hAnsi="Verdana"/>
          <w:sz w:val="24"/>
          <w:szCs w:val="24"/>
        </w:rPr>
      </w:pPr>
    </w:p>
    <w:p w14:paraId="53C138AD" w14:textId="27E6C841" w:rsidR="000113A0" w:rsidRDefault="000113A0" w:rsidP="0072603A">
      <w:pPr>
        <w:rPr>
          <w:rFonts w:ascii="Verdana" w:hAnsi="Verdana"/>
          <w:sz w:val="24"/>
          <w:szCs w:val="24"/>
        </w:rPr>
      </w:pPr>
    </w:p>
    <w:p w14:paraId="5B9D1E08" w14:textId="777A5E6E" w:rsidR="000113A0" w:rsidRDefault="000113A0" w:rsidP="0072603A">
      <w:pPr>
        <w:rPr>
          <w:rFonts w:ascii="Verdana" w:hAnsi="Verdana"/>
          <w:sz w:val="24"/>
          <w:szCs w:val="24"/>
        </w:rPr>
      </w:pPr>
    </w:p>
    <w:p w14:paraId="2C8591D5" w14:textId="5B62541B" w:rsidR="000113A0" w:rsidRDefault="000113A0" w:rsidP="0072603A">
      <w:pPr>
        <w:rPr>
          <w:rFonts w:ascii="Verdana" w:hAnsi="Verdana"/>
          <w:sz w:val="24"/>
          <w:szCs w:val="24"/>
        </w:rPr>
      </w:pPr>
    </w:p>
    <w:p w14:paraId="664182BF" w14:textId="1CACEFC6" w:rsidR="000113A0" w:rsidRDefault="000113A0" w:rsidP="0072603A">
      <w:pPr>
        <w:rPr>
          <w:rFonts w:ascii="Verdana" w:hAnsi="Verdana"/>
          <w:sz w:val="24"/>
          <w:szCs w:val="24"/>
        </w:rPr>
      </w:pPr>
    </w:p>
    <w:p w14:paraId="31772DD6" w14:textId="0F6B5B44" w:rsidR="000113A0" w:rsidRDefault="000113A0" w:rsidP="0072603A">
      <w:pPr>
        <w:rPr>
          <w:rFonts w:ascii="Verdana" w:hAnsi="Verdana"/>
          <w:sz w:val="24"/>
          <w:szCs w:val="24"/>
        </w:rPr>
      </w:pPr>
    </w:p>
    <w:p w14:paraId="2498FC19" w14:textId="2A8933A1" w:rsidR="000113A0" w:rsidRDefault="000113A0" w:rsidP="0072603A">
      <w:pPr>
        <w:rPr>
          <w:rFonts w:ascii="Verdana" w:hAnsi="Verdana"/>
          <w:sz w:val="24"/>
          <w:szCs w:val="24"/>
        </w:rPr>
      </w:pPr>
    </w:p>
    <w:p w14:paraId="6C8E7629" w14:textId="77777777" w:rsidR="000113A0" w:rsidRDefault="000113A0" w:rsidP="0072603A">
      <w:pPr>
        <w:rPr>
          <w:rFonts w:ascii="Verdana" w:hAnsi="Verdana"/>
          <w:sz w:val="24"/>
          <w:szCs w:val="24"/>
        </w:rPr>
      </w:pPr>
    </w:p>
    <w:p w14:paraId="6790EE36" w14:textId="0F98D9D6" w:rsidR="001D6561" w:rsidRPr="0090324C" w:rsidRDefault="003E6608" w:rsidP="003E6608">
      <w:pPr>
        <w:pStyle w:val="Heading1"/>
        <w:ind w:left="0"/>
        <w:rPr>
          <w:sz w:val="36"/>
          <w:szCs w:val="52"/>
        </w:rPr>
      </w:pPr>
      <w:bookmarkStart w:id="106" w:name="_Toc66478026"/>
      <w:bookmarkStart w:id="107" w:name="_Toc71198787"/>
      <w:r w:rsidRPr="0090324C">
        <w:rPr>
          <w:sz w:val="36"/>
          <w:szCs w:val="52"/>
        </w:rPr>
        <w:t>1.</w:t>
      </w:r>
      <w:r w:rsidR="00307D13" w:rsidRPr="0090324C">
        <w:rPr>
          <w:sz w:val="36"/>
          <w:szCs w:val="52"/>
        </w:rPr>
        <w:t>RESEARCH</w:t>
      </w:r>
      <w:bookmarkEnd w:id="106"/>
      <w:bookmarkEnd w:id="107"/>
    </w:p>
    <w:p w14:paraId="14B4DB7D" w14:textId="36E8AFE4" w:rsidR="00975A1B" w:rsidRDefault="00975A1B" w:rsidP="00975A1B">
      <w:pPr>
        <w:pStyle w:val="Heading2"/>
        <w:rPr>
          <w:caps/>
          <w:sz w:val="32"/>
          <w:szCs w:val="32"/>
        </w:rPr>
      </w:pPr>
      <w:bookmarkStart w:id="108" w:name="_Toc71198788"/>
      <w:r w:rsidRPr="00623D5B">
        <w:rPr>
          <w:sz w:val="32"/>
          <w:szCs w:val="32"/>
        </w:rPr>
        <w:t>1.</w:t>
      </w:r>
      <w:r w:rsidR="004041FF" w:rsidRPr="00623D5B">
        <w:rPr>
          <w:sz w:val="32"/>
          <w:szCs w:val="32"/>
        </w:rPr>
        <w:t>1</w:t>
      </w:r>
      <w:r w:rsidRPr="00623D5B">
        <w:rPr>
          <w:sz w:val="32"/>
          <w:szCs w:val="32"/>
        </w:rPr>
        <w:t xml:space="preserve"> </w:t>
      </w:r>
      <w:r w:rsidRPr="00623D5B">
        <w:rPr>
          <w:caps/>
          <w:sz w:val="32"/>
          <w:szCs w:val="32"/>
        </w:rPr>
        <w:t>Online Research of Babies Sleep Cycles.</w:t>
      </w:r>
      <w:bookmarkEnd w:id="108"/>
    </w:p>
    <w:p w14:paraId="17B07D72" w14:textId="77777777" w:rsidR="00623D5B" w:rsidRPr="00623D5B" w:rsidRDefault="00623D5B" w:rsidP="00623D5B"/>
    <w:p w14:paraId="79551170" w14:textId="6D8E778E" w:rsidR="00975A1B" w:rsidRPr="00623D5B" w:rsidRDefault="00975A1B" w:rsidP="00975A1B">
      <w:pPr>
        <w:pStyle w:val="Heading3"/>
        <w:rPr>
          <w:caps/>
          <w:color w:val="538135" w:themeColor="accent6" w:themeShade="BF"/>
          <w:sz w:val="32"/>
          <w:szCs w:val="32"/>
        </w:rPr>
      </w:pPr>
      <w:bookmarkStart w:id="109" w:name="_Toc66478029"/>
      <w:bookmarkStart w:id="110" w:name="_Toc71198789"/>
      <w:r w:rsidRPr="00623D5B">
        <w:rPr>
          <w:caps/>
          <w:color w:val="538135" w:themeColor="accent6" w:themeShade="BF"/>
          <w:sz w:val="32"/>
          <w:szCs w:val="32"/>
        </w:rPr>
        <w:t>1.</w:t>
      </w:r>
      <w:r w:rsidR="004041FF" w:rsidRPr="00623D5B">
        <w:rPr>
          <w:caps/>
          <w:color w:val="538135" w:themeColor="accent6" w:themeShade="BF"/>
          <w:sz w:val="32"/>
          <w:szCs w:val="32"/>
        </w:rPr>
        <w:t>1</w:t>
      </w:r>
      <w:r w:rsidRPr="00623D5B">
        <w:rPr>
          <w:caps/>
          <w:color w:val="538135" w:themeColor="accent6" w:themeShade="BF"/>
          <w:sz w:val="32"/>
          <w:szCs w:val="32"/>
        </w:rPr>
        <w:t>.1 Sleep-movement and Noise</w:t>
      </w:r>
      <w:bookmarkEnd w:id="109"/>
      <w:bookmarkEnd w:id="110"/>
    </w:p>
    <w:p w14:paraId="4F8AFD62" w14:textId="3D5251B8" w:rsidR="00975A1B" w:rsidRPr="00B528ED" w:rsidRDefault="00975A1B" w:rsidP="00B528ED">
      <w:pPr>
        <w:jc w:val="both"/>
        <w:rPr>
          <w:rFonts w:ascii="Verdana" w:hAnsi="Verdana"/>
          <w:sz w:val="24"/>
          <w:szCs w:val="24"/>
        </w:rPr>
      </w:pPr>
      <w:r w:rsidRPr="00B528ED">
        <w:rPr>
          <w:rFonts w:ascii="Verdana" w:hAnsi="Verdana"/>
          <w:sz w:val="24"/>
          <w:szCs w:val="24"/>
        </w:rPr>
        <w:t xml:space="preserve">Over a 24-hour period a baby can sleep for 14-15 hours, this is broken up into 2-to-3-hour periods, as you can see from the below graph the sleep cycle of a child changes rapidly as they get older. Soon after being born the child will sleep equally through the night and day. As they get older there sleeping cycle will closer resemble a normal pattern, that being sleeping mostly during the night. </w:t>
      </w:r>
    </w:p>
    <w:p w14:paraId="222770A5" w14:textId="6750EC64" w:rsidR="00975A1B" w:rsidRPr="00B528ED" w:rsidRDefault="00975A1B" w:rsidP="00B528ED">
      <w:pPr>
        <w:jc w:val="both"/>
        <w:rPr>
          <w:rFonts w:ascii="Verdana" w:hAnsi="Verdana"/>
          <w:sz w:val="24"/>
          <w:szCs w:val="24"/>
        </w:rPr>
      </w:pPr>
      <w:r w:rsidRPr="00B528ED">
        <w:rPr>
          <w:rFonts w:ascii="Verdana" w:hAnsi="Verdana"/>
          <w:sz w:val="24"/>
          <w:szCs w:val="24"/>
        </w:rPr>
        <w:t xml:space="preserve">Newborn babies are </w:t>
      </w:r>
      <w:r w:rsidR="78FD60E7" w:rsidRPr="02FDFA6A">
        <w:rPr>
          <w:rFonts w:ascii="Verdana" w:hAnsi="Verdana"/>
          <w:sz w:val="24"/>
          <w:szCs w:val="24"/>
        </w:rPr>
        <w:t>highly</w:t>
      </w:r>
      <w:r w:rsidRPr="00B528ED">
        <w:rPr>
          <w:rFonts w:ascii="Verdana" w:hAnsi="Verdana"/>
          <w:sz w:val="24"/>
          <w:szCs w:val="24"/>
        </w:rPr>
        <w:t xml:space="preserve"> active sleepers. The move and wake up a lot, this is down to the fact that that they spend half their sleep in REM (Rapid Eye Movement) or active sleep when the baby’s eyes move around. They move their arms and legs and open and close their mouths. The other half of their sleep is spent in NREM (Non-rapid Eye Movement) or quiet sleep. This is where the baby is fully asleep and does not move and make noise as frequently. As they get older there sleeping becomes sounder and they sleep better through the night. </w:t>
      </w:r>
    </w:p>
    <w:p w14:paraId="00A47910" w14:textId="6B5D1871" w:rsidR="00623D5B" w:rsidRDefault="00975A1B" w:rsidP="00B528ED">
      <w:pPr>
        <w:jc w:val="both"/>
        <w:rPr>
          <w:rFonts w:ascii="Verdana" w:hAnsi="Verdana"/>
          <w:sz w:val="24"/>
          <w:szCs w:val="24"/>
        </w:rPr>
      </w:pPr>
      <w:r w:rsidRPr="00B528ED">
        <w:rPr>
          <w:rFonts w:ascii="Verdana" w:hAnsi="Verdana"/>
          <w:sz w:val="24"/>
          <w:szCs w:val="24"/>
        </w:rPr>
        <w:tab/>
        <w:t xml:space="preserve">Parallel to movement Newborn babies are also quite noisy sleepers, their breathing can be irregular, and they may wake up briefly and whimper. It is recommended by doctors to wait out the babies first whimpers without lifting or comforting the child. It is </w:t>
      </w:r>
      <w:r w:rsidR="412EA13F" w:rsidRPr="00B528ED">
        <w:rPr>
          <w:rFonts w:ascii="Verdana" w:hAnsi="Verdana"/>
          <w:sz w:val="24"/>
          <w:szCs w:val="24"/>
        </w:rPr>
        <w:t>highly</w:t>
      </w:r>
      <w:r w:rsidRPr="00B528ED">
        <w:rPr>
          <w:rFonts w:ascii="Verdana" w:hAnsi="Verdana"/>
          <w:sz w:val="24"/>
          <w:szCs w:val="24"/>
        </w:rPr>
        <w:t xml:space="preserve"> likely that the baby is still in a light sleep. The child should only be picked up and comforted if </w:t>
      </w:r>
      <w:r w:rsidR="46EAD26D" w:rsidRPr="00B528ED">
        <w:rPr>
          <w:rFonts w:ascii="Verdana" w:hAnsi="Verdana"/>
          <w:sz w:val="24"/>
          <w:szCs w:val="24"/>
        </w:rPr>
        <w:t>it is</w:t>
      </w:r>
      <w:r w:rsidRPr="00B528ED">
        <w:rPr>
          <w:rFonts w:ascii="Verdana" w:hAnsi="Verdana"/>
          <w:sz w:val="24"/>
          <w:szCs w:val="24"/>
        </w:rPr>
        <w:t xml:space="preserve"> clear that they are awake.</w:t>
      </w:r>
    </w:p>
    <w:p w14:paraId="2B4CBFAE" w14:textId="6E3704A5" w:rsidR="009615A0" w:rsidRPr="00B528ED" w:rsidRDefault="003960D0" w:rsidP="00B528ED">
      <w:pPr>
        <w:jc w:val="both"/>
        <w:rPr>
          <w:rFonts w:ascii="Verdana" w:hAnsi="Verdana"/>
          <w:sz w:val="24"/>
          <w:szCs w:val="24"/>
        </w:rPr>
      </w:pPr>
      <w:r>
        <w:rPr>
          <w:noProof/>
        </w:rPr>
        <w:drawing>
          <wp:anchor distT="0" distB="0" distL="114300" distR="114300" simplePos="0" relativeHeight="251658266" behindDoc="0" locked="0" layoutInCell="1" allowOverlap="1" wp14:anchorId="2F484AA3" wp14:editId="50300E2D">
            <wp:simplePos x="0" y="0"/>
            <wp:positionH relativeFrom="column">
              <wp:posOffset>-1270</wp:posOffset>
            </wp:positionH>
            <wp:positionV relativeFrom="paragraph">
              <wp:posOffset>301888</wp:posOffset>
            </wp:positionV>
            <wp:extent cx="2386965" cy="1621155"/>
            <wp:effectExtent l="0" t="0" r="0" b="0"/>
            <wp:wrapThrough wrapText="bothSides">
              <wp:wrapPolygon edited="0">
                <wp:start x="0" y="0"/>
                <wp:lineTo x="0" y="21321"/>
                <wp:lineTo x="21376" y="21321"/>
                <wp:lineTo x="21376" y="0"/>
                <wp:lineTo x="0" y="0"/>
              </wp:wrapPolygon>
            </wp:wrapThrough>
            <wp:docPr id="13" name="Picture 13" descr="Educational Insight: Our Daily Journey In Consciousn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ucational Insight: Our Daily Journey In Consciousness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6965" cy="1621155"/>
                    </a:xfrm>
                    <a:prstGeom prst="rect">
                      <a:avLst/>
                    </a:prstGeom>
                    <a:noFill/>
                    <a:ln>
                      <a:noFill/>
                    </a:ln>
                  </pic:spPr>
                </pic:pic>
              </a:graphicData>
            </a:graphic>
          </wp:anchor>
        </w:drawing>
      </w:r>
    </w:p>
    <w:p w14:paraId="25D27E2D" w14:textId="24AA04B3" w:rsidR="00B528ED" w:rsidRDefault="003960D0" w:rsidP="003960D0">
      <w:pPr>
        <w:keepNext/>
        <w:jc w:val="right"/>
      </w:pPr>
      <w:r>
        <w:rPr>
          <w:noProof/>
        </w:rPr>
        <mc:AlternateContent>
          <mc:Choice Requires="wps">
            <w:drawing>
              <wp:anchor distT="0" distB="0" distL="114300" distR="114300" simplePos="0" relativeHeight="251658267" behindDoc="0" locked="0" layoutInCell="1" allowOverlap="1" wp14:anchorId="05B38925" wp14:editId="5E9CA57E">
                <wp:simplePos x="0" y="0"/>
                <wp:positionH relativeFrom="column">
                  <wp:posOffset>117475</wp:posOffset>
                </wp:positionH>
                <wp:positionV relativeFrom="paragraph">
                  <wp:posOffset>1690824</wp:posOffset>
                </wp:positionV>
                <wp:extent cx="2386965" cy="635"/>
                <wp:effectExtent l="0" t="0" r="0" b="0"/>
                <wp:wrapThrough wrapText="bothSides">
                  <wp:wrapPolygon edited="0">
                    <wp:start x="0" y="0"/>
                    <wp:lineTo x="0" y="21600"/>
                    <wp:lineTo x="21600" y="21600"/>
                    <wp:lineTo x="21600" y="0"/>
                  </wp:wrapPolygon>
                </wp:wrapThrough>
                <wp:docPr id="54" name="Text Box 54"/>
                <wp:cNvGraphicFramePr/>
                <a:graphic xmlns:a="http://schemas.openxmlformats.org/drawingml/2006/main">
                  <a:graphicData uri="http://schemas.microsoft.com/office/word/2010/wordprocessingShape">
                    <wps:wsp>
                      <wps:cNvSpPr txBox="1"/>
                      <wps:spPr>
                        <a:xfrm>
                          <a:off x="0" y="0"/>
                          <a:ext cx="2386965" cy="635"/>
                        </a:xfrm>
                        <a:prstGeom prst="rect">
                          <a:avLst/>
                        </a:prstGeom>
                        <a:solidFill>
                          <a:prstClr val="white"/>
                        </a:solidFill>
                        <a:ln>
                          <a:noFill/>
                        </a:ln>
                      </wps:spPr>
                      <wps:txbx>
                        <w:txbxContent>
                          <w:p w14:paraId="4337E62B" w14:textId="14ECE97B" w:rsidR="00F334EA" w:rsidRPr="00BB560E" w:rsidRDefault="00F334EA" w:rsidP="003960D0">
                            <w:pPr>
                              <w:pStyle w:val="Caption"/>
                              <w:rPr>
                                <w:noProof/>
                              </w:rPr>
                            </w:pPr>
                            <w:bookmarkStart w:id="111" w:name="_Toc71198742"/>
                            <w:r>
                              <w:t xml:space="preserve">Figure </w:t>
                            </w:r>
                            <w:r>
                              <w:fldChar w:fldCharType="begin"/>
                            </w:r>
                            <w:r>
                              <w:instrText xml:space="preserve"> SEQ Figure \* ARABIC </w:instrText>
                            </w:r>
                            <w:r>
                              <w:fldChar w:fldCharType="separate"/>
                            </w:r>
                            <w:r w:rsidR="006677F7">
                              <w:rPr>
                                <w:noProof/>
                              </w:rPr>
                              <w:t>1</w:t>
                            </w:r>
                            <w:r>
                              <w:fldChar w:fldCharType="end"/>
                            </w:r>
                            <w:r w:rsidRPr="0022074C">
                              <w:t xml:space="preserve"> Baby Sleep patterns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38925" id="Text Box 54" o:spid="_x0000_s1033" type="#_x0000_t202" style="position:absolute;left:0;text-align:left;margin-left:9.25pt;margin-top:133.15pt;width:187.9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ytQLwIAAGY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" stroked="f">
                <v:textbox style="mso-fit-shape-to-text:t" inset="0,0,0,0">
                  <w:txbxContent>
                    <w:p w14:paraId="4337E62B" w14:textId="14ECE97B" w:rsidR="00F334EA" w:rsidRPr="00BB560E" w:rsidRDefault="00F334EA" w:rsidP="003960D0">
                      <w:pPr>
                        <w:pStyle w:val="Caption"/>
                        <w:rPr>
                          <w:noProof/>
                        </w:rPr>
                      </w:pPr>
                      <w:bookmarkStart w:id="112" w:name="_Toc71198742"/>
                      <w:r>
                        <w:t xml:space="preserve">Figure </w:t>
                      </w:r>
                      <w:r>
                        <w:fldChar w:fldCharType="begin"/>
                      </w:r>
                      <w:r>
                        <w:instrText xml:space="preserve"> SEQ Figure \* ARABIC </w:instrText>
                      </w:r>
                      <w:r>
                        <w:fldChar w:fldCharType="separate"/>
                      </w:r>
                      <w:r w:rsidR="006677F7">
                        <w:rPr>
                          <w:noProof/>
                        </w:rPr>
                        <w:t>1</w:t>
                      </w:r>
                      <w:r>
                        <w:fldChar w:fldCharType="end"/>
                      </w:r>
                      <w:r w:rsidRPr="0022074C">
                        <w:t xml:space="preserve"> Baby Sleep patterns</w:t>
                      </w:r>
                      <w:bookmarkEnd w:id="112"/>
                    </w:p>
                  </w:txbxContent>
                </v:textbox>
                <w10:wrap type="through"/>
              </v:shape>
            </w:pict>
          </mc:Fallback>
        </mc:AlternateContent>
      </w:r>
      <w:r>
        <w:t xml:space="preserve">      </w:t>
      </w:r>
      <w:r w:rsidR="00975A1B">
        <w:rPr>
          <w:noProof/>
        </w:rPr>
        <w:drawing>
          <wp:inline distT="0" distB="0" distL="0" distR="0" wp14:anchorId="1DC8A005" wp14:editId="3A85C81D">
            <wp:extent cx="2505694" cy="1577554"/>
            <wp:effectExtent l="0" t="0" r="952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35253" cy="1596164"/>
                    </a:xfrm>
                    <a:prstGeom prst="rect">
                      <a:avLst/>
                    </a:prstGeom>
                    <a:noFill/>
                    <a:ln>
                      <a:noFill/>
                    </a:ln>
                  </pic:spPr>
                </pic:pic>
              </a:graphicData>
            </a:graphic>
          </wp:inline>
        </w:drawing>
      </w:r>
    </w:p>
    <w:p w14:paraId="4065A8B5" w14:textId="29ACDFF7" w:rsidR="00B74DB6" w:rsidRDefault="00B528ED" w:rsidP="003960D0">
      <w:pPr>
        <w:pStyle w:val="Caption"/>
        <w:ind w:left="1134" w:firstLine="567"/>
        <w:jc w:val="both"/>
      </w:pPr>
      <w:bookmarkStart w:id="113" w:name="_Toc67645430"/>
      <w:bookmarkStart w:id="114" w:name="_Toc67645936"/>
      <w:r>
        <w:t xml:space="preserve">Figure </w:t>
      </w:r>
      <w:r>
        <w:fldChar w:fldCharType="begin"/>
      </w:r>
      <w:r>
        <w:instrText xml:space="preserve"> SEQ Figure \* ARABIC </w:instrText>
      </w:r>
      <w:r>
        <w:fldChar w:fldCharType="separate"/>
      </w:r>
      <w:r w:rsidR="006677F7">
        <w:rPr>
          <w:noProof/>
        </w:rPr>
        <w:t>2</w:t>
      </w:r>
      <w:r>
        <w:fldChar w:fldCharType="end"/>
      </w:r>
      <w:r>
        <w:t xml:space="preserve"> </w:t>
      </w:r>
      <w:r w:rsidRPr="00AE11A8">
        <w:t xml:space="preserve">Baby sleep chart based </w:t>
      </w:r>
      <w:bookmarkEnd w:id="113"/>
      <w:bookmarkEnd w:id="114"/>
      <w:r w:rsidR="003960D0">
        <w:t>on</w:t>
      </w:r>
      <w:bookmarkStart w:id="115" w:name="_Toc67645431"/>
      <w:r w:rsidR="003960D0">
        <w:t xml:space="preserve"> </w:t>
      </w:r>
      <w:r w:rsidRPr="00AE11A8">
        <w:t>Swiss study (Iglowstein et al 2003)</w:t>
      </w:r>
      <w:r w:rsidR="0018083E">
        <w:t xml:space="preserve">                             </w:t>
      </w:r>
      <w:r w:rsidR="0018083E">
        <w:tab/>
      </w:r>
      <w:r w:rsidR="0018083E">
        <w:tab/>
      </w:r>
      <w:r w:rsidR="0018083E">
        <w:tab/>
      </w:r>
      <w:bookmarkEnd w:id="115"/>
      <w:r w:rsidR="0018083E">
        <w:t xml:space="preserve"> </w:t>
      </w:r>
    </w:p>
    <w:p w14:paraId="164377B6" w14:textId="42D8EE01" w:rsidR="004A1894" w:rsidRDefault="004A1894" w:rsidP="004A1894">
      <w:pPr>
        <w:keepNext/>
      </w:pPr>
    </w:p>
    <w:p w14:paraId="461F3F0B" w14:textId="43538E97" w:rsidR="0018083E" w:rsidRPr="0018083E" w:rsidRDefault="0018083E" w:rsidP="0018083E"/>
    <w:p w14:paraId="49521111" w14:textId="37DE87D7" w:rsidR="00975A1B" w:rsidRPr="00623D5B" w:rsidRDefault="00975A1B" w:rsidP="00B74DB6">
      <w:pPr>
        <w:pStyle w:val="Heading3"/>
        <w:jc w:val="both"/>
        <w:rPr>
          <w:caps/>
          <w:color w:val="538135" w:themeColor="accent6" w:themeShade="BF"/>
          <w:sz w:val="32"/>
          <w:szCs w:val="32"/>
        </w:rPr>
      </w:pPr>
      <w:bookmarkStart w:id="116" w:name="_Music_/_White"/>
      <w:bookmarkStart w:id="117" w:name="_Toc66478030"/>
      <w:bookmarkStart w:id="118" w:name="_Toc71198790"/>
      <w:bookmarkEnd w:id="116"/>
      <w:r w:rsidRPr="00623D5B">
        <w:rPr>
          <w:caps/>
          <w:color w:val="538135" w:themeColor="accent6" w:themeShade="BF"/>
          <w:sz w:val="32"/>
          <w:szCs w:val="32"/>
        </w:rPr>
        <w:t>1.</w:t>
      </w:r>
      <w:r w:rsidR="004041FF" w:rsidRPr="00623D5B">
        <w:rPr>
          <w:caps/>
          <w:color w:val="538135" w:themeColor="accent6" w:themeShade="BF"/>
          <w:sz w:val="32"/>
          <w:szCs w:val="32"/>
        </w:rPr>
        <w:t>1</w:t>
      </w:r>
      <w:r w:rsidRPr="00623D5B">
        <w:rPr>
          <w:caps/>
          <w:color w:val="538135" w:themeColor="accent6" w:themeShade="BF"/>
          <w:sz w:val="32"/>
          <w:szCs w:val="32"/>
        </w:rPr>
        <w:t>.2 Music / White noise</w:t>
      </w:r>
      <w:bookmarkEnd w:id="117"/>
      <w:bookmarkEnd w:id="118"/>
    </w:p>
    <w:p w14:paraId="6C65A54B" w14:textId="77777777" w:rsidR="00975A1B" w:rsidRPr="00837618" w:rsidRDefault="00975A1B" w:rsidP="00B74DB6">
      <w:pPr>
        <w:jc w:val="both"/>
        <w:rPr>
          <w:sz w:val="24"/>
          <w:szCs w:val="24"/>
        </w:rPr>
      </w:pPr>
      <w:r w:rsidRPr="00837618">
        <w:rPr>
          <w:sz w:val="24"/>
          <w:szCs w:val="24"/>
        </w:rPr>
        <w:t xml:space="preserve">As a newborn baby is still getting used to the world, they may not be used to silence. Before they are born, they were constantly hearing noises made by their mother most importantly her heartbeat. Newborn babies may find silence mildly distressing. </w:t>
      </w:r>
    </w:p>
    <w:p w14:paraId="12833293" w14:textId="77777777" w:rsidR="00975A1B" w:rsidRPr="00837618" w:rsidRDefault="00975A1B" w:rsidP="00B74DB6">
      <w:pPr>
        <w:jc w:val="both"/>
        <w:rPr>
          <w:sz w:val="24"/>
          <w:szCs w:val="24"/>
        </w:rPr>
      </w:pPr>
      <w:r w:rsidRPr="00837618">
        <w:rPr>
          <w:sz w:val="24"/>
          <w:szCs w:val="24"/>
        </w:rPr>
        <w:t xml:space="preserve">Studies have shown that, the hum of a fan/ soft music or white noise being immitted through a speaker may ease this discomfort. </w:t>
      </w:r>
    </w:p>
    <w:p w14:paraId="4E37DC7C" w14:textId="77777777" w:rsidR="00975A1B" w:rsidRPr="00837618" w:rsidRDefault="00975A1B" w:rsidP="00B74DB6">
      <w:pPr>
        <w:jc w:val="both"/>
        <w:rPr>
          <w:sz w:val="24"/>
          <w:szCs w:val="24"/>
        </w:rPr>
      </w:pPr>
      <w:r w:rsidRPr="00837618">
        <w:rPr>
          <w:sz w:val="24"/>
          <w:szCs w:val="24"/>
        </w:rPr>
        <w:t xml:space="preserve">Again, as with movement and noise this eases as they get older, as their sleeping pattern becomes more regular. </w:t>
      </w:r>
    </w:p>
    <w:p w14:paraId="50126BE5" w14:textId="77777777" w:rsidR="00975A1B" w:rsidRPr="00837618" w:rsidRDefault="00975A1B" w:rsidP="00B74DB6">
      <w:pPr>
        <w:jc w:val="both"/>
        <w:rPr>
          <w:sz w:val="24"/>
          <w:szCs w:val="24"/>
        </w:rPr>
      </w:pPr>
    </w:p>
    <w:p w14:paraId="6DC20AC7" w14:textId="0970F8FF" w:rsidR="00975A1B" w:rsidRPr="00623D5B" w:rsidRDefault="00975A1B" w:rsidP="00B74DB6">
      <w:pPr>
        <w:pStyle w:val="Heading3"/>
        <w:jc w:val="both"/>
        <w:rPr>
          <w:caps/>
          <w:color w:val="538135" w:themeColor="accent6" w:themeShade="BF"/>
          <w:sz w:val="32"/>
          <w:szCs w:val="32"/>
        </w:rPr>
      </w:pPr>
      <w:bookmarkStart w:id="119" w:name="_Toc66478031"/>
      <w:bookmarkStart w:id="120" w:name="_Toc71198791"/>
      <w:r w:rsidRPr="00623D5B">
        <w:rPr>
          <w:caps/>
          <w:color w:val="538135" w:themeColor="accent6" w:themeShade="BF"/>
          <w:sz w:val="32"/>
          <w:szCs w:val="32"/>
        </w:rPr>
        <w:t>1.</w:t>
      </w:r>
      <w:r w:rsidR="004041FF" w:rsidRPr="00623D5B">
        <w:rPr>
          <w:caps/>
          <w:color w:val="538135" w:themeColor="accent6" w:themeShade="BF"/>
          <w:sz w:val="32"/>
          <w:szCs w:val="32"/>
        </w:rPr>
        <w:t>1</w:t>
      </w:r>
      <w:r w:rsidRPr="00623D5B">
        <w:rPr>
          <w:caps/>
          <w:color w:val="538135" w:themeColor="accent6" w:themeShade="BF"/>
          <w:sz w:val="32"/>
          <w:szCs w:val="32"/>
        </w:rPr>
        <w:t>.3 Applying research to the scope of our project</w:t>
      </w:r>
      <w:bookmarkEnd w:id="119"/>
      <w:bookmarkEnd w:id="120"/>
      <w:r w:rsidRPr="00623D5B">
        <w:rPr>
          <w:caps/>
          <w:color w:val="538135" w:themeColor="accent6" w:themeShade="BF"/>
          <w:sz w:val="32"/>
          <w:szCs w:val="32"/>
        </w:rPr>
        <w:t xml:space="preserve"> </w:t>
      </w:r>
    </w:p>
    <w:p w14:paraId="48246549" w14:textId="77777777" w:rsidR="00975A1B" w:rsidRPr="00837618" w:rsidRDefault="00975A1B" w:rsidP="00B74DB6">
      <w:pPr>
        <w:jc w:val="both"/>
        <w:rPr>
          <w:sz w:val="24"/>
          <w:szCs w:val="24"/>
        </w:rPr>
      </w:pPr>
      <w:r w:rsidRPr="00837618">
        <w:rPr>
          <w:sz w:val="24"/>
          <w:szCs w:val="24"/>
        </w:rPr>
        <w:t>Our research has highlighted areas which may prove to be problematic.</w:t>
      </w:r>
    </w:p>
    <w:p w14:paraId="374E7810" w14:textId="77777777" w:rsidR="00975A1B" w:rsidRPr="00837618" w:rsidRDefault="00975A1B" w:rsidP="00B74DB6">
      <w:pPr>
        <w:pStyle w:val="ListParagraph"/>
        <w:numPr>
          <w:ilvl w:val="0"/>
          <w:numId w:val="2"/>
        </w:numPr>
        <w:jc w:val="both"/>
        <w:rPr>
          <w:sz w:val="24"/>
          <w:szCs w:val="24"/>
        </w:rPr>
      </w:pPr>
      <w:r w:rsidRPr="00837618">
        <w:rPr>
          <w:sz w:val="24"/>
          <w:szCs w:val="24"/>
        </w:rPr>
        <w:t xml:space="preserve">There are big differences in the sleep cycles of newborn babies and babies as they get older. This will need to be considered when designing rue prototype, A one size fits all strategy will not work. </w:t>
      </w:r>
    </w:p>
    <w:p w14:paraId="5860CFC8" w14:textId="77777777" w:rsidR="00975A1B" w:rsidRPr="00837618" w:rsidRDefault="00975A1B" w:rsidP="00B74DB6">
      <w:pPr>
        <w:pStyle w:val="ListParagraph"/>
        <w:numPr>
          <w:ilvl w:val="0"/>
          <w:numId w:val="2"/>
        </w:numPr>
        <w:jc w:val="both"/>
        <w:rPr>
          <w:sz w:val="24"/>
          <w:szCs w:val="24"/>
        </w:rPr>
      </w:pPr>
      <w:r w:rsidRPr="00837618">
        <w:rPr>
          <w:sz w:val="24"/>
          <w:szCs w:val="24"/>
        </w:rPr>
        <w:t>There are also quite varied differences between one baby to the next. A configuration that accurately monitors and comforts one baby may not be suitable for another.</w:t>
      </w:r>
    </w:p>
    <w:p w14:paraId="151020EC" w14:textId="7D26356B" w:rsidR="00975A1B" w:rsidRPr="00837618" w:rsidRDefault="00975A1B" w:rsidP="00B74DB6">
      <w:pPr>
        <w:pStyle w:val="ListParagraph"/>
        <w:numPr>
          <w:ilvl w:val="0"/>
          <w:numId w:val="2"/>
        </w:numPr>
        <w:jc w:val="both"/>
        <w:rPr>
          <w:sz w:val="24"/>
          <w:szCs w:val="24"/>
        </w:rPr>
      </w:pPr>
      <w:r w:rsidRPr="00837618">
        <w:rPr>
          <w:sz w:val="24"/>
          <w:szCs w:val="24"/>
        </w:rPr>
        <w:t xml:space="preserve">For example, as outlined in the research I have read, soft music or playing a lullaby may comfort some babies whilst hindering another child’s sleep. This can also be said for white noise, this may aid or damage a newborn’s ability to fall asleep, depending on the specific baby. </w:t>
      </w:r>
    </w:p>
    <w:p w14:paraId="26CBBB7A" w14:textId="45DFFAA3" w:rsidR="00975A1B" w:rsidRPr="00837618" w:rsidRDefault="00975A1B" w:rsidP="00B74DB6">
      <w:pPr>
        <w:pStyle w:val="ListParagraph"/>
        <w:numPr>
          <w:ilvl w:val="0"/>
          <w:numId w:val="2"/>
        </w:numPr>
        <w:jc w:val="both"/>
        <w:rPr>
          <w:sz w:val="24"/>
          <w:szCs w:val="24"/>
        </w:rPr>
      </w:pPr>
      <w:r w:rsidRPr="00837618">
        <w:rPr>
          <w:sz w:val="24"/>
          <w:szCs w:val="24"/>
        </w:rPr>
        <w:t>Differentiating between a baby that is in a light REM sleep and a baby that is awake will prove difficult as while in light sleep, they baby may move around and make noise.</w:t>
      </w:r>
    </w:p>
    <w:p w14:paraId="70E40492" w14:textId="77777777" w:rsidR="00975A1B" w:rsidRPr="00837618" w:rsidRDefault="00975A1B" w:rsidP="00B74DB6">
      <w:pPr>
        <w:pStyle w:val="ListParagraph"/>
        <w:ind w:left="408"/>
        <w:jc w:val="both"/>
        <w:rPr>
          <w:sz w:val="24"/>
          <w:szCs w:val="24"/>
        </w:rPr>
      </w:pPr>
    </w:p>
    <w:p w14:paraId="78951EDE" w14:textId="77777777" w:rsidR="00975A1B" w:rsidRPr="00837618" w:rsidRDefault="00975A1B" w:rsidP="00B74DB6">
      <w:pPr>
        <w:pStyle w:val="ListParagraph"/>
        <w:ind w:left="408"/>
        <w:jc w:val="both"/>
        <w:rPr>
          <w:sz w:val="24"/>
          <w:szCs w:val="24"/>
        </w:rPr>
      </w:pPr>
    </w:p>
    <w:p w14:paraId="0BCE1C65" w14:textId="6695077F" w:rsidR="00975A1B" w:rsidRPr="00623D5B" w:rsidRDefault="00975A1B" w:rsidP="00B74DB6">
      <w:pPr>
        <w:pStyle w:val="Heading3"/>
        <w:jc w:val="both"/>
        <w:rPr>
          <w:caps/>
          <w:color w:val="538135" w:themeColor="accent6" w:themeShade="BF"/>
          <w:sz w:val="32"/>
          <w:szCs w:val="32"/>
        </w:rPr>
      </w:pPr>
      <w:bookmarkStart w:id="121" w:name="_Toc66478032"/>
      <w:bookmarkStart w:id="122" w:name="_Toc71198792"/>
      <w:r w:rsidRPr="00623D5B">
        <w:rPr>
          <w:caps/>
          <w:color w:val="538135" w:themeColor="accent6" w:themeShade="BF"/>
          <w:sz w:val="32"/>
          <w:szCs w:val="32"/>
        </w:rPr>
        <w:t>1.</w:t>
      </w:r>
      <w:r w:rsidR="004041FF" w:rsidRPr="00623D5B">
        <w:rPr>
          <w:caps/>
          <w:color w:val="538135" w:themeColor="accent6" w:themeShade="BF"/>
          <w:sz w:val="32"/>
          <w:szCs w:val="32"/>
        </w:rPr>
        <w:t>1</w:t>
      </w:r>
      <w:r w:rsidRPr="00623D5B">
        <w:rPr>
          <w:caps/>
          <w:color w:val="538135" w:themeColor="accent6" w:themeShade="BF"/>
          <w:sz w:val="32"/>
          <w:szCs w:val="32"/>
        </w:rPr>
        <w:t>.4 Possible solutions</w:t>
      </w:r>
      <w:bookmarkEnd w:id="121"/>
      <w:bookmarkEnd w:id="122"/>
      <w:r w:rsidRPr="00623D5B">
        <w:rPr>
          <w:caps/>
          <w:color w:val="538135" w:themeColor="accent6" w:themeShade="BF"/>
          <w:sz w:val="32"/>
          <w:szCs w:val="32"/>
        </w:rPr>
        <w:t xml:space="preserve"> </w:t>
      </w:r>
    </w:p>
    <w:p w14:paraId="7D23F7F9" w14:textId="77777777" w:rsidR="00975A1B" w:rsidRPr="00837618" w:rsidRDefault="00975A1B" w:rsidP="00B74DB6">
      <w:pPr>
        <w:pStyle w:val="ListParagraph"/>
        <w:numPr>
          <w:ilvl w:val="0"/>
          <w:numId w:val="2"/>
        </w:numPr>
        <w:jc w:val="both"/>
        <w:rPr>
          <w:sz w:val="24"/>
          <w:szCs w:val="24"/>
          <w:u w:val="single"/>
        </w:rPr>
      </w:pPr>
      <w:r w:rsidRPr="00837618">
        <w:rPr>
          <w:sz w:val="24"/>
          <w:szCs w:val="24"/>
        </w:rPr>
        <w:t xml:space="preserve">The main takeaway from the research was that there is a great need to be able to adjust the device and its responses based on both the babies age and individuality. </w:t>
      </w:r>
    </w:p>
    <w:p w14:paraId="67ED0EE1" w14:textId="77777777" w:rsidR="00975A1B" w:rsidRPr="00837618" w:rsidRDefault="00975A1B" w:rsidP="00B74DB6">
      <w:pPr>
        <w:pStyle w:val="ListParagraph"/>
        <w:numPr>
          <w:ilvl w:val="0"/>
          <w:numId w:val="2"/>
        </w:numPr>
        <w:jc w:val="both"/>
        <w:rPr>
          <w:sz w:val="24"/>
          <w:szCs w:val="24"/>
          <w:u w:val="single"/>
        </w:rPr>
      </w:pPr>
      <w:r w:rsidRPr="00837618">
        <w:rPr>
          <w:sz w:val="24"/>
          <w:szCs w:val="24"/>
        </w:rPr>
        <w:t>We could do this by having two are three different configurations built into the device, with the tolerances for the sensors tailored to specific age groups.</w:t>
      </w:r>
    </w:p>
    <w:p w14:paraId="0C60BEA9" w14:textId="77777777" w:rsidR="00975A1B" w:rsidRPr="00837618" w:rsidRDefault="00975A1B" w:rsidP="00B74DB6">
      <w:pPr>
        <w:ind w:left="720"/>
        <w:jc w:val="both"/>
        <w:rPr>
          <w:sz w:val="24"/>
          <w:szCs w:val="24"/>
          <w:u w:val="single"/>
        </w:rPr>
      </w:pPr>
      <w:r w:rsidRPr="00837618">
        <w:rPr>
          <w:sz w:val="24"/>
          <w:szCs w:val="24"/>
        </w:rPr>
        <w:t xml:space="preserve">E.g., Greater tolerances for newborns as not to trigger the responses while the baby is still lightly sleeping, and tighter tolerances for when the baby gets older as he or she will not be moving around as much nor make as much noise. </w:t>
      </w:r>
    </w:p>
    <w:p w14:paraId="767F029A" w14:textId="77777777" w:rsidR="00975A1B" w:rsidRPr="00837618" w:rsidRDefault="00975A1B" w:rsidP="00B74DB6">
      <w:pPr>
        <w:pStyle w:val="ListParagraph"/>
        <w:numPr>
          <w:ilvl w:val="0"/>
          <w:numId w:val="2"/>
        </w:numPr>
        <w:jc w:val="both"/>
        <w:rPr>
          <w:sz w:val="24"/>
          <w:szCs w:val="24"/>
          <w:u w:val="single"/>
        </w:rPr>
      </w:pPr>
      <w:r w:rsidRPr="00837618">
        <w:rPr>
          <w:sz w:val="24"/>
          <w:szCs w:val="24"/>
        </w:rPr>
        <w:t xml:space="preserve">The noise that should be played when the baby wakes up should be able to be changed. The parents may then choose the noise that souths their baby the most. Lullaby’s / heartbeats and white noise all could be included in the device. </w:t>
      </w:r>
    </w:p>
    <w:p w14:paraId="0193CA68" w14:textId="24EF4614" w:rsidR="00975A1B" w:rsidRPr="00837618" w:rsidRDefault="00975A1B" w:rsidP="00B74DB6">
      <w:pPr>
        <w:pStyle w:val="ListParagraph"/>
        <w:numPr>
          <w:ilvl w:val="0"/>
          <w:numId w:val="2"/>
        </w:numPr>
        <w:jc w:val="both"/>
        <w:rPr>
          <w:sz w:val="24"/>
          <w:szCs w:val="24"/>
          <w:u w:val="single"/>
        </w:rPr>
      </w:pPr>
      <w:r w:rsidRPr="00837618">
        <w:rPr>
          <w:sz w:val="24"/>
          <w:szCs w:val="24"/>
        </w:rPr>
        <w:t xml:space="preserve">A further iteration of the device could include a report of the baby’s night sleep, </w:t>
      </w:r>
      <w:r w:rsidR="2371CFFA" w:rsidRPr="5B56E0A3">
        <w:rPr>
          <w:sz w:val="24"/>
          <w:szCs w:val="24"/>
        </w:rPr>
        <w:t>like</w:t>
      </w:r>
      <w:r w:rsidRPr="00837618">
        <w:rPr>
          <w:sz w:val="24"/>
          <w:szCs w:val="24"/>
        </w:rPr>
        <w:t xml:space="preserve"> a smart watch, giving information on how long the child slept for, when the baby was in REM or EREM sleep, what noise soothed that child most. This would help inform the parents decision of what configuration would suit their child. Using data analytics, over time the device may also be able to suggest the optimal setting based on the sleeping data over a period. </w:t>
      </w:r>
    </w:p>
    <w:p w14:paraId="180DBD10" w14:textId="77777777" w:rsidR="00975A1B" w:rsidRPr="00837618" w:rsidRDefault="00975A1B" w:rsidP="00B74DB6">
      <w:pPr>
        <w:jc w:val="both"/>
        <w:rPr>
          <w:sz w:val="24"/>
          <w:szCs w:val="24"/>
        </w:rPr>
      </w:pPr>
    </w:p>
    <w:p w14:paraId="3FFF3D3C" w14:textId="1B34BA2B" w:rsidR="00307D13" w:rsidRPr="00623D5B" w:rsidRDefault="003E6608" w:rsidP="00B74DB6">
      <w:pPr>
        <w:pStyle w:val="Heading2"/>
        <w:jc w:val="both"/>
        <w:rPr>
          <w:sz w:val="32"/>
          <w:szCs w:val="32"/>
        </w:rPr>
      </w:pPr>
      <w:bookmarkStart w:id="123" w:name="_Toc71198793"/>
      <w:r w:rsidRPr="00623D5B">
        <w:rPr>
          <w:sz w:val="32"/>
          <w:szCs w:val="32"/>
        </w:rPr>
        <w:t>1.</w:t>
      </w:r>
      <w:r w:rsidR="004041FF" w:rsidRPr="00623D5B">
        <w:rPr>
          <w:sz w:val="32"/>
          <w:szCs w:val="32"/>
        </w:rPr>
        <w:t>2</w:t>
      </w:r>
      <w:r w:rsidRPr="00623D5B">
        <w:rPr>
          <w:sz w:val="32"/>
          <w:szCs w:val="32"/>
        </w:rPr>
        <w:t xml:space="preserve"> </w:t>
      </w:r>
      <w:r w:rsidR="00830A79" w:rsidRPr="00623D5B">
        <w:rPr>
          <w:sz w:val="32"/>
          <w:szCs w:val="32"/>
        </w:rPr>
        <w:t xml:space="preserve">EXTERNAL </w:t>
      </w:r>
      <w:r w:rsidR="00B40888" w:rsidRPr="00623D5B">
        <w:rPr>
          <w:sz w:val="32"/>
          <w:szCs w:val="32"/>
        </w:rPr>
        <w:t>SURVEY</w:t>
      </w:r>
      <w:bookmarkEnd w:id="123"/>
    </w:p>
    <w:p w14:paraId="06A488FC" w14:textId="7BE151BE" w:rsidR="00B40888" w:rsidRPr="00837618" w:rsidRDefault="00BC543F" w:rsidP="00B74DB6">
      <w:pPr>
        <w:jc w:val="both"/>
        <w:rPr>
          <w:sz w:val="24"/>
          <w:szCs w:val="24"/>
        </w:rPr>
      </w:pPr>
      <w:r w:rsidRPr="00837618">
        <w:rPr>
          <w:sz w:val="24"/>
          <w:szCs w:val="24"/>
        </w:rPr>
        <w:t>As part</w:t>
      </w:r>
      <w:r w:rsidR="006720B5" w:rsidRPr="00837618">
        <w:rPr>
          <w:sz w:val="24"/>
          <w:szCs w:val="24"/>
        </w:rPr>
        <w:t xml:space="preserve"> </w:t>
      </w:r>
      <w:r w:rsidR="003E2D38" w:rsidRPr="00837618">
        <w:rPr>
          <w:sz w:val="24"/>
          <w:szCs w:val="24"/>
        </w:rPr>
        <w:t>of our secondary research process, the group decided to complete some surveys online</w:t>
      </w:r>
      <w:r w:rsidR="0046451E" w:rsidRPr="00837618">
        <w:rPr>
          <w:sz w:val="24"/>
          <w:szCs w:val="24"/>
        </w:rPr>
        <w:t xml:space="preserve"> to get a feel for the type of questions that we could ask in </w:t>
      </w:r>
      <w:r w:rsidR="0011372F" w:rsidRPr="00837618">
        <w:rPr>
          <w:sz w:val="24"/>
          <w:szCs w:val="24"/>
        </w:rPr>
        <w:t>o</w:t>
      </w:r>
      <w:r w:rsidR="0046451E" w:rsidRPr="00837618">
        <w:rPr>
          <w:sz w:val="24"/>
          <w:szCs w:val="24"/>
        </w:rPr>
        <w:t xml:space="preserve">ur own survey of parents and baby </w:t>
      </w:r>
      <w:r w:rsidR="0011372F" w:rsidRPr="00837618">
        <w:rPr>
          <w:sz w:val="24"/>
          <w:szCs w:val="24"/>
        </w:rPr>
        <w:t>monitor</w:t>
      </w:r>
      <w:r w:rsidR="0046451E" w:rsidRPr="00837618">
        <w:rPr>
          <w:sz w:val="24"/>
          <w:szCs w:val="24"/>
        </w:rPr>
        <w:t xml:space="preserve"> owner</w:t>
      </w:r>
      <w:r w:rsidR="0011372F" w:rsidRPr="00837618">
        <w:rPr>
          <w:sz w:val="24"/>
          <w:szCs w:val="24"/>
        </w:rPr>
        <w:t>s.</w:t>
      </w:r>
      <w:r w:rsidR="003E2D38" w:rsidRPr="00837618">
        <w:rPr>
          <w:sz w:val="24"/>
          <w:szCs w:val="24"/>
        </w:rPr>
        <w:t xml:space="preserve"> </w:t>
      </w:r>
      <w:r w:rsidR="0011372F" w:rsidRPr="00837618">
        <w:rPr>
          <w:sz w:val="24"/>
          <w:szCs w:val="24"/>
        </w:rPr>
        <w:t xml:space="preserve">We </w:t>
      </w:r>
      <w:r w:rsidR="00337DCC" w:rsidRPr="00837618">
        <w:rPr>
          <w:sz w:val="24"/>
          <w:szCs w:val="24"/>
        </w:rPr>
        <w:t xml:space="preserve">noted the most frequently asked questions and pooled our research findings </w:t>
      </w:r>
      <w:r w:rsidR="00A54166" w:rsidRPr="00837618">
        <w:rPr>
          <w:sz w:val="24"/>
          <w:szCs w:val="24"/>
        </w:rPr>
        <w:t>to populate our own survey</w:t>
      </w:r>
    </w:p>
    <w:p w14:paraId="0C10E172" w14:textId="0FD3D743" w:rsidR="00830A79" w:rsidRPr="00837618" w:rsidRDefault="00A16B53" w:rsidP="00B74DB6">
      <w:pPr>
        <w:jc w:val="both"/>
        <w:rPr>
          <w:rStyle w:val="Hyperlink"/>
          <w:sz w:val="24"/>
          <w:szCs w:val="24"/>
        </w:rPr>
      </w:pPr>
      <w:hyperlink r:id="rId25" w:history="1">
        <w:r w:rsidR="00CE0B57" w:rsidRPr="00837618">
          <w:rPr>
            <w:rStyle w:val="Hyperlink"/>
            <w:sz w:val="24"/>
            <w:szCs w:val="24"/>
          </w:rPr>
          <w:t>Link to survey research analysis</w:t>
        </w:r>
      </w:hyperlink>
    </w:p>
    <w:p w14:paraId="4CF5EE8B" w14:textId="77777777" w:rsidR="00F1459E" w:rsidRPr="00837618" w:rsidRDefault="00F1459E" w:rsidP="00B74DB6">
      <w:pPr>
        <w:jc w:val="both"/>
        <w:rPr>
          <w:sz w:val="24"/>
          <w:szCs w:val="24"/>
        </w:rPr>
      </w:pPr>
    </w:p>
    <w:p w14:paraId="335C9325" w14:textId="522F0065" w:rsidR="00307D13" w:rsidRPr="00623D5B" w:rsidRDefault="003E6608" w:rsidP="00B74DB6">
      <w:pPr>
        <w:pStyle w:val="Heading2"/>
        <w:jc w:val="both"/>
        <w:rPr>
          <w:sz w:val="32"/>
          <w:szCs w:val="32"/>
        </w:rPr>
      </w:pPr>
      <w:bookmarkStart w:id="124" w:name="_RESEARCH_SURVEY"/>
      <w:bookmarkStart w:id="125" w:name="_Toc66478027"/>
      <w:bookmarkStart w:id="126" w:name="_Toc71198794"/>
      <w:bookmarkEnd w:id="124"/>
      <w:r w:rsidRPr="00623D5B">
        <w:rPr>
          <w:sz w:val="32"/>
          <w:szCs w:val="32"/>
        </w:rPr>
        <w:t>1.</w:t>
      </w:r>
      <w:r w:rsidR="004041FF" w:rsidRPr="00623D5B">
        <w:rPr>
          <w:sz w:val="32"/>
          <w:szCs w:val="32"/>
        </w:rPr>
        <w:t>3</w:t>
      </w:r>
      <w:r w:rsidRPr="00623D5B">
        <w:rPr>
          <w:sz w:val="32"/>
          <w:szCs w:val="32"/>
        </w:rPr>
        <w:t xml:space="preserve"> </w:t>
      </w:r>
      <w:r w:rsidR="00EA5468" w:rsidRPr="00623D5B">
        <w:rPr>
          <w:sz w:val="32"/>
          <w:szCs w:val="32"/>
        </w:rPr>
        <w:t>U</w:t>
      </w:r>
      <w:r w:rsidR="00283F20" w:rsidRPr="00623D5B">
        <w:rPr>
          <w:sz w:val="32"/>
          <w:szCs w:val="32"/>
        </w:rPr>
        <w:t>SER</w:t>
      </w:r>
      <w:r w:rsidR="00385964" w:rsidRPr="00623D5B">
        <w:rPr>
          <w:sz w:val="32"/>
          <w:szCs w:val="32"/>
        </w:rPr>
        <w:t xml:space="preserve"> SURVEY</w:t>
      </w:r>
      <w:bookmarkEnd w:id="125"/>
      <w:bookmarkEnd w:id="126"/>
    </w:p>
    <w:p w14:paraId="148F1487" w14:textId="120ABD00" w:rsidR="006F2442" w:rsidRPr="00837618" w:rsidRDefault="0099363A" w:rsidP="00B74DB6">
      <w:pPr>
        <w:jc w:val="both"/>
        <w:rPr>
          <w:sz w:val="24"/>
          <w:szCs w:val="24"/>
        </w:rPr>
      </w:pPr>
      <w:r w:rsidRPr="00837618">
        <w:rPr>
          <w:sz w:val="24"/>
          <w:szCs w:val="24"/>
        </w:rPr>
        <w:t xml:space="preserve">For our project we broke our research down into two parts, the first was to research articles and papers online, this provided us with a base of knowledge in the market our project would be present in. We also looked up and completed surveys for babies sleeping patterns and baby monitoring devices and noted the most frequently asked questions. We combined this information to then write our own survey. We got 15 responses in total. One of our team members also translated the survey into Arabic, to diversify the data we ended up with. The responses we received gave us the hard, firsthand data we needed to inform our design ideas. </w:t>
      </w:r>
      <w:bookmarkStart w:id="127" w:name="_Toc66478033"/>
    </w:p>
    <w:p w14:paraId="41016CF6" w14:textId="6883DB92" w:rsidR="00865F73" w:rsidRDefault="00865F73" w:rsidP="00B74DB6">
      <w:pPr>
        <w:jc w:val="both"/>
        <w:rPr>
          <w:sz w:val="24"/>
          <w:szCs w:val="24"/>
        </w:rPr>
      </w:pPr>
    </w:p>
    <w:p w14:paraId="258B575E" w14:textId="25B8D992" w:rsidR="0018083E" w:rsidRDefault="0018083E" w:rsidP="00B74DB6">
      <w:pPr>
        <w:jc w:val="both"/>
        <w:rPr>
          <w:sz w:val="24"/>
          <w:szCs w:val="24"/>
        </w:rPr>
      </w:pPr>
    </w:p>
    <w:p w14:paraId="3F7F74AE" w14:textId="17AC0B5C" w:rsidR="0018083E" w:rsidRDefault="0018083E" w:rsidP="00B74DB6">
      <w:pPr>
        <w:jc w:val="both"/>
        <w:rPr>
          <w:sz w:val="24"/>
          <w:szCs w:val="24"/>
        </w:rPr>
      </w:pPr>
    </w:p>
    <w:p w14:paraId="3E3C7B39" w14:textId="31501964" w:rsidR="0018083E" w:rsidRDefault="0018083E" w:rsidP="00B74DB6">
      <w:pPr>
        <w:jc w:val="both"/>
        <w:rPr>
          <w:sz w:val="24"/>
          <w:szCs w:val="24"/>
        </w:rPr>
      </w:pPr>
    </w:p>
    <w:p w14:paraId="68EAE971" w14:textId="170A8545" w:rsidR="0018083E" w:rsidRDefault="0018083E" w:rsidP="00B74DB6">
      <w:pPr>
        <w:jc w:val="both"/>
        <w:rPr>
          <w:sz w:val="24"/>
          <w:szCs w:val="24"/>
        </w:rPr>
      </w:pPr>
    </w:p>
    <w:p w14:paraId="09A76D27" w14:textId="771336C6" w:rsidR="0018083E" w:rsidRDefault="0018083E" w:rsidP="00B74DB6">
      <w:pPr>
        <w:jc w:val="both"/>
        <w:rPr>
          <w:sz w:val="24"/>
          <w:szCs w:val="24"/>
        </w:rPr>
      </w:pPr>
    </w:p>
    <w:p w14:paraId="37294051" w14:textId="77777777" w:rsidR="0018083E" w:rsidRPr="00837618" w:rsidRDefault="0018083E" w:rsidP="00B74DB6">
      <w:pPr>
        <w:jc w:val="both"/>
        <w:rPr>
          <w:sz w:val="24"/>
          <w:szCs w:val="24"/>
        </w:rPr>
      </w:pPr>
    </w:p>
    <w:p w14:paraId="3486E9C2" w14:textId="1E8B7EDE" w:rsidR="00283F20" w:rsidRPr="00623D5B" w:rsidRDefault="00F7390A" w:rsidP="00B74DB6">
      <w:pPr>
        <w:pStyle w:val="Heading2"/>
        <w:jc w:val="both"/>
        <w:rPr>
          <w:sz w:val="32"/>
          <w:szCs w:val="32"/>
        </w:rPr>
      </w:pPr>
      <w:bookmarkStart w:id="128" w:name="_Toc71198795"/>
      <w:r w:rsidRPr="00623D5B">
        <w:rPr>
          <w:sz w:val="32"/>
          <w:szCs w:val="32"/>
        </w:rPr>
        <w:t>1.</w:t>
      </w:r>
      <w:r w:rsidR="004041FF" w:rsidRPr="00623D5B">
        <w:rPr>
          <w:sz w:val="32"/>
          <w:szCs w:val="32"/>
        </w:rPr>
        <w:t>4</w:t>
      </w:r>
      <w:r w:rsidRPr="00623D5B">
        <w:rPr>
          <w:sz w:val="32"/>
          <w:szCs w:val="32"/>
        </w:rPr>
        <w:t xml:space="preserve"> </w:t>
      </w:r>
      <w:r w:rsidR="00283F20" w:rsidRPr="00623D5B">
        <w:rPr>
          <w:sz w:val="32"/>
          <w:szCs w:val="32"/>
        </w:rPr>
        <w:t>RESEARCH ANALYSIS</w:t>
      </w:r>
      <w:bookmarkEnd w:id="127"/>
      <w:bookmarkEnd w:id="128"/>
    </w:p>
    <w:p w14:paraId="75979AC7" w14:textId="47E11C67" w:rsidR="00266986" w:rsidRPr="00623D5B" w:rsidRDefault="000528F2" w:rsidP="00B74DB6">
      <w:pPr>
        <w:pStyle w:val="Heading3"/>
        <w:jc w:val="both"/>
        <w:rPr>
          <w:sz w:val="28"/>
          <w:szCs w:val="28"/>
        </w:rPr>
      </w:pPr>
      <w:bookmarkStart w:id="129" w:name="_1.3.1_SURVEY_ANALYSIS"/>
      <w:bookmarkStart w:id="130" w:name="_Toc66478034"/>
      <w:bookmarkStart w:id="131" w:name="_Toc71198796"/>
      <w:bookmarkEnd w:id="129"/>
      <w:r w:rsidRPr="00623D5B">
        <w:rPr>
          <w:sz w:val="28"/>
          <w:szCs w:val="28"/>
        </w:rPr>
        <w:t>1.</w:t>
      </w:r>
      <w:r w:rsidR="004041FF" w:rsidRPr="00623D5B">
        <w:rPr>
          <w:sz w:val="28"/>
          <w:szCs w:val="28"/>
        </w:rPr>
        <w:t>4</w:t>
      </w:r>
      <w:r w:rsidRPr="00623D5B">
        <w:rPr>
          <w:sz w:val="28"/>
          <w:szCs w:val="28"/>
        </w:rPr>
        <w:t>.</w:t>
      </w:r>
      <w:r w:rsidR="00C13A33" w:rsidRPr="00623D5B">
        <w:rPr>
          <w:sz w:val="28"/>
          <w:szCs w:val="28"/>
        </w:rPr>
        <w:t xml:space="preserve">1 </w:t>
      </w:r>
      <w:r w:rsidR="00283F20" w:rsidRPr="00623D5B">
        <w:rPr>
          <w:sz w:val="28"/>
          <w:szCs w:val="28"/>
        </w:rPr>
        <w:t>SURVEY ANALYSIS</w:t>
      </w:r>
      <w:bookmarkEnd w:id="130"/>
      <w:bookmarkEnd w:id="131"/>
    </w:p>
    <w:p w14:paraId="3737E22A" w14:textId="77777777" w:rsidR="00283F20" w:rsidRPr="00837618" w:rsidRDefault="00283F20" w:rsidP="00B74DB6">
      <w:pPr>
        <w:jc w:val="both"/>
        <w:rPr>
          <w:rFonts w:ascii="Verdana" w:hAnsi="Verdana"/>
          <w:b/>
          <w:bCs/>
          <w:sz w:val="24"/>
          <w:szCs w:val="24"/>
        </w:rPr>
      </w:pPr>
      <w:r w:rsidRPr="00837618">
        <w:rPr>
          <w:rFonts w:ascii="Verdana" w:hAnsi="Verdana"/>
          <w:b/>
          <w:bCs/>
          <w:sz w:val="24"/>
          <w:szCs w:val="24"/>
        </w:rPr>
        <w:t>Q1.</w:t>
      </w:r>
    </w:p>
    <w:p w14:paraId="75EC2997" w14:textId="03E131F9" w:rsidR="00283F20" w:rsidRPr="00837618" w:rsidRDefault="5255E5BC" w:rsidP="00B74DB6">
      <w:pPr>
        <w:jc w:val="both"/>
        <w:rPr>
          <w:rFonts w:ascii="Verdana" w:hAnsi="Verdana"/>
          <w:b/>
          <w:bCs/>
          <w:sz w:val="24"/>
          <w:szCs w:val="24"/>
        </w:rPr>
      </w:pPr>
      <w:r w:rsidRPr="5B56E0A3">
        <w:rPr>
          <w:rFonts w:ascii="Verdana" w:hAnsi="Verdana"/>
          <w:sz w:val="24"/>
          <w:szCs w:val="24"/>
        </w:rPr>
        <w:t>User's</w:t>
      </w:r>
      <w:r w:rsidR="00283F20" w:rsidRPr="00837618">
        <w:rPr>
          <w:rFonts w:ascii="Verdana" w:hAnsi="Verdana"/>
          <w:sz w:val="24"/>
          <w:szCs w:val="24"/>
        </w:rPr>
        <w:t xml:space="preserve"> name</w:t>
      </w:r>
    </w:p>
    <w:p w14:paraId="000478E0" w14:textId="77777777" w:rsidR="00283F20" w:rsidRPr="00837618" w:rsidRDefault="00283F20" w:rsidP="00B74DB6">
      <w:pPr>
        <w:pStyle w:val="ListParagraph"/>
        <w:numPr>
          <w:ilvl w:val="0"/>
          <w:numId w:val="2"/>
        </w:numPr>
        <w:jc w:val="both"/>
        <w:rPr>
          <w:rFonts w:ascii="Verdana" w:hAnsi="Verdana"/>
          <w:sz w:val="24"/>
          <w:szCs w:val="24"/>
        </w:rPr>
      </w:pPr>
      <w:r w:rsidRPr="00837618">
        <w:rPr>
          <w:rFonts w:ascii="Verdana" w:hAnsi="Verdana"/>
          <w:sz w:val="24"/>
          <w:szCs w:val="24"/>
        </w:rPr>
        <w:t xml:space="preserve">This question just asks the user to fill out their name. </w:t>
      </w:r>
    </w:p>
    <w:p w14:paraId="469DD5F5" w14:textId="77777777" w:rsidR="00283F20" w:rsidRPr="00837618" w:rsidRDefault="00283F20" w:rsidP="00B74DB6">
      <w:pPr>
        <w:jc w:val="both"/>
        <w:rPr>
          <w:rFonts w:ascii="Verdana" w:hAnsi="Verdana"/>
          <w:sz w:val="24"/>
          <w:szCs w:val="24"/>
        </w:rPr>
      </w:pPr>
    </w:p>
    <w:p w14:paraId="3025F4C5" w14:textId="77777777" w:rsidR="00283F20" w:rsidRPr="00837618" w:rsidRDefault="00283F20" w:rsidP="00B74DB6">
      <w:pPr>
        <w:jc w:val="both"/>
        <w:rPr>
          <w:rFonts w:ascii="Verdana" w:hAnsi="Verdana"/>
          <w:b/>
          <w:bCs/>
          <w:sz w:val="24"/>
          <w:szCs w:val="24"/>
        </w:rPr>
      </w:pPr>
      <w:r w:rsidRPr="00837618">
        <w:rPr>
          <w:rFonts w:ascii="Verdana" w:hAnsi="Verdana"/>
          <w:b/>
          <w:bCs/>
          <w:sz w:val="24"/>
          <w:szCs w:val="24"/>
        </w:rPr>
        <w:t>Q2.</w:t>
      </w:r>
    </w:p>
    <w:p w14:paraId="54F56AAD" w14:textId="77777777" w:rsidR="00837618" w:rsidRDefault="00283F20" w:rsidP="00837618">
      <w:pPr>
        <w:keepNext/>
        <w:jc w:val="center"/>
      </w:pPr>
      <w:r w:rsidRPr="00837618">
        <w:rPr>
          <w:rFonts w:ascii="Verdana" w:hAnsi="Verdana"/>
          <w:noProof/>
          <w:sz w:val="24"/>
          <w:szCs w:val="24"/>
        </w:rPr>
        <w:drawing>
          <wp:inline distT="0" distB="0" distL="0" distR="0" wp14:anchorId="5139F7C2" wp14:editId="395AC53F">
            <wp:extent cx="3766185" cy="182979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59206" cy="1874993"/>
                    </a:xfrm>
                    <a:prstGeom prst="rect">
                      <a:avLst/>
                    </a:prstGeom>
                    <a:noFill/>
                    <a:ln>
                      <a:noFill/>
                    </a:ln>
                  </pic:spPr>
                </pic:pic>
              </a:graphicData>
            </a:graphic>
          </wp:inline>
        </w:drawing>
      </w:r>
    </w:p>
    <w:p w14:paraId="33331CA8" w14:textId="0BAF74D3" w:rsidR="00837618" w:rsidRDefault="00837618" w:rsidP="00837618">
      <w:pPr>
        <w:pStyle w:val="Caption"/>
        <w:jc w:val="center"/>
      </w:pPr>
      <w:bookmarkStart w:id="132" w:name="_Toc67645432"/>
      <w:bookmarkStart w:id="133" w:name="_Toc67645938"/>
      <w:r>
        <w:t xml:space="preserve">Figure </w:t>
      </w:r>
      <w:r>
        <w:fldChar w:fldCharType="begin"/>
      </w:r>
      <w:r>
        <w:instrText xml:space="preserve"> SEQ Figure \* ARABIC </w:instrText>
      </w:r>
      <w:r>
        <w:fldChar w:fldCharType="separate"/>
      </w:r>
      <w:r w:rsidR="006677F7">
        <w:rPr>
          <w:noProof/>
        </w:rPr>
        <w:t>3</w:t>
      </w:r>
      <w:bookmarkEnd w:id="132"/>
      <w:bookmarkEnd w:id="133"/>
      <w:r>
        <w:fldChar w:fldCharType="end"/>
      </w:r>
    </w:p>
    <w:p w14:paraId="1E21D148" w14:textId="77777777" w:rsidR="00283F20" w:rsidRPr="00837618" w:rsidRDefault="00283F20" w:rsidP="00B74DB6">
      <w:pPr>
        <w:pStyle w:val="ListParagraph"/>
        <w:numPr>
          <w:ilvl w:val="0"/>
          <w:numId w:val="2"/>
        </w:numPr>
        <w:jc w:val="both"/>
        <w:rPr>
          <w:rFonts w:ascii="Verdana" w:hAnsi="Verdana"/>
          <w:sz w:val="24"/>
          <w:szCs w:val="24"/>
        </w:rPr>
      </w:pPr>
      <w:r w:rsidRPr="00837618">
        <w:rPr>
          <w:rFonts w:ascii="Verdana" w:hAnsi="Verdana"/>
          <w:sz w:val="24"/>
          <w:szCs w:val="24"/>
        </w:rPr>
        <w:t>As you can see from the above bar chart, we have 5 female and 6 male responses.</w:t>
      </w:r>
    </w:p>
    <w:p w14:paraId="12667281" w14:textId="7B845E46" w:rsidR="00905486" w:rsidRDefault="00905486" w:rsidP="00B74DB6">
      <w:pPr>
        <w:jc w:val="both"/>
        <w:rPr>
          <w:rFonts w:ascii="Verdana" w:hAnsi="Verdana"/>
          <w:b/>
          <w:bCs/>
          <w:sz w:val="24"/>
          <w:szCs w:val="24"/>
        </w:rPr>
      </w:pPr>
    </w:p>
    <w:p w14:paraId="7F436CF1" w14:textId="7B845E46" w:rsidR="00283F20" w:rsidRPr="00837618" w:rsidRDefault="00283F20" w:rsidP="00B74DB6">
      <w:pPr>
        <w:jc w:val="both"/>
        <w:rPr>
          <w:rFonts w:ascii="Verdana" w:hAnsi="Verdana"/>
          <w:b/>
          <w:bCs/>
          <w:noProof/>
          <w:sz w:val="24"/>
          <w:szCs w:val="24"/>
        </w:rPr>
      </w:pPr>
      <w:r w:rsidRPr="00837618">
        <w:rPr>
          <w:rFonts w:ascii="Verdana" w:hAnsi="Verdana"/>
          <w:b/>
          <w:bCs/>
          <w:sz w:val="24"/>
          <w:szCs w:val="24"/>
        </w:rPr>
        <w:t>Q3.</w:t>
      </w:r>
    </w:p>
    <w:p w14:paraId="2B40EC2F" w14:textId="77777777" w:rsidR="00837618" w:rsidRDefault="00283F20" w:rsidP="00837618">
      <w:pPr>
        <w:keepNext/>
        <w:jc w:val="center"/>
      </w:pPr>
      <w:r w:rsidRPr="00837618">
        <w:rPr>
          <w:rFonts w:ascii="Verdana" w:hAnsi="Verdana"/>
          <w:noProof/>
          <w:sz w:val="24"/>
          <w:szCs w:val="24"/>
        </w:rPr>
        <w:drawing>
          <wp:inline distT="0" distB="0" distL="0" distR="0" wp14:anchorId="0F02AB8A" wp14:editId="6A4DCB04">
            <wp:extent cx="4914900" cy="2247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4247" b="6744"/>
                    <a:stretch/>
                  </pic:blipFill>
                  <pic:spPr bwMode="auto">
                    <a:xfrm>
                      <a:off x="0" y="0"/>
                      <a:ext cx="4914900"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4E8AFAB6" w14:textId="0C4925A8" w:rsidR="00B74DB6" w:rsidRPr="00837618" w:rsidRDefault="00837618" w:rsidP="00837618">
      <w:pPr>
        <w:pStyle w:val="Caption"/>
        <w:jc w:val="center"/>
        <w:rPr>
          <w:sz w:val="24"/>
          <w:szCs w:val="24"/>
        </w:rPr>
      </w:pPr>
      <w:bookmarkStart w:id="134" w:name="_Toc67645433"/>
      <w:bookmarkStart w:id="135" w:name="_Toc67645939"/>
      <w:r>
        <w:t xml:space="preserve">Figure </w:t>
      </w:r>
      <w:r>
        <w:fldChar w:fldCharType="begin"/>
      </w:r>
      <w:r>
        <w:instrText xml:space="preserve"> SEQ Figure \* ARABIC </w:instrText>
      </w:r>
      <w:r>
        <w:fldChar w:fldCharType="separate"/>
      </w:r>
      <w:r w:rsidR="006677F7">
        <w:rPr>
          <w:noProof/>
        </w:rPr>
        <w:t>4</w:t>
      </w:r>
      <w:bookmarkEnd w:id="134"/>
      <w:bookmarkEnd w:id="135"/>
      <w:r>
        <w:fldChar w:fldCharType="end"/>
      </w:r>
    </w:p>
    <w:p w14:paraId="0B4EC635" w14:textId="7B845E46" w:rsidR="00283F20" w:rsidRPr="00837618" w:rsidRDefault="00283F20" w:rsidP="00B74DB6">
      <w:pPr>
        <w:pStyle w:val="ListParagraph"/>
        <w:numPr>
          <w:ilvl w:val="0"/>
          <w:numId w:val="2"/>
        </w:numPr>
        <w:jc w:val="both"/>
        <w:rPr>
          <w:rFonts w:ascii="Verdana" w:hAnsi="Verdana"/>
          <w:sz w:val="24"/>
          <w:szCs w:val="24"/>
        </w:rPr>
      </w:pPr>
      <w:r w:rsidRPr="00837618">
        <w:rPr>
          <w:rFonts w:ascii="Verdana" w:hAnsi="Verdana"/>
          <w:sz w:val="24"/>
          <w:szCs w:val="24"/>
        </w:rPr>
        <w:t xml:space="preserve">This was a vitally important question, as outlined in the above section. A baby’s sleeping pattern changes rapidly as they get older. The age of the babies add context to the rest of the answers in the survey. </w:t>
      </w:r>
    </w:p>
    <w:p w14:paraId="6816A070" w14:textId="77777777" w:rsidR="00283F20" w:rsidRPr="00837618" w:rsidRDefault="00283F20" w:rsidP="00B74DB6">
      <w:pPr>
        <w:pStyle w:val="ListParagraph"/>
        <w:ind w:left="408"/>
        <w:jc w:val="both"/>
        <w:rPr>
          <w:rFonts w:ascii="Verdana" w:hAnsi="Verdana"/>
          <w:sz w:val="24"/>
          <w:szCs w:val="24"/>
        </w:rPr>
      </w:pPr>
    </w:p>
    <w:p w14:paraId="4715E9F0" w14:textId="77777777" w:rsidR="00283F20" w:rsidRPr="00837618" w:rsidRDefault="00283F20" w:rsidP="00B74DB6">
      <w:pPr>
        <w:jc w:val="both"/>
        <w:rPr>
          <w:rFonts w:ascii="Verdana" w:hAnsi="Verdana"/>
          <w:b/>
          <w:bCs/>
          <w:noProof/>
          <w:sz w:val="24"/>
          <w:szCs w:val="24"/>
        </w:rPr>
      </w:pPr>
      <w:r w:rsidRPr="00837618">
        <w:rPr>
          <w:rFonts w:ascii="Verdana" w:hAnsi="Verdana"/>
          <w:b/>
          <w:bCs/>
          <w:sz w:val="24"/>
          <w:szCs w:val="24"/>
        </w:rPr>
        <w:t>Q4.</w:t>
      </w:r>
    </w:p>
    <w:p w14:paraId="4443212F" w14:textId="77777777" w:rsidR="00837618" w:rsidRDefault="00283F20" w:rsidP="00837618">
      <w:pPr>
        <w:keepNext/>
        <w:jc w:val="center"/>
      </w:pPr>
      <w:r w:rsidRPr="00837618">
        <w:rPr>
          <w:rFonts w:ascii="Verdana" w:hAnsi="Verdana"/>
          <w:noProof/>
          <w:sz w:val="24"/>
          <w:szCs w:val="24"/>
        </w:rPr>
        <w:drawing>
          <wp:inline distT="0" distB="0" distL="0" distR="0" wp14:anchorId="407A986C" wp14:editId="45723D15">
            <wp:extent cx="4267200" cy="24104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5549"/>
                    <a:stretch/>
                  </pic:blipFill>
                  <pic:spPr bwMode="auto">
                    <a:xfrm>
                      <a:off x="0" y="0"/>
                      <a:ext cx="426720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3BCF78CF" w14:textId="7E52DEE5" w:rsidR="00837618" w:rsidRDefault="00837618" w:rsidP="00837618">
      <w:pPr>
        <w:pStyle w:val="Caption"/>
        <w:jc w:val="center"/>
      </w:pPr>
      <w:bookmarkStart w:id="136" w:name="_Toc67645434"/>
      <w:bookmarkStart w:id="137" w:name="_Toc67645940"/>
      <w:r>
        <w:t xml:space="preserve">Figure </w:t>
      </w:r>
      <w:r>
        <w:fldChar w:fldCharType="begin"/>
      </w:r>
      <w:r>
        <w:instrText xml:space="preserve"> SEQ Figure \* ARABIC </w:instrText>
      </w:r>
      <w:r>
        <w:fldChar w:fldCharType="separate"/>
      </w:r>
      <w:r w:rsidR="006677F7">
        <w:rPr>
          <w:noProof/>
        </w:rPr>
        <w:t>5</w:t>
      </w:r>
      <w:bookmarkEnd w:id="136"/>
      <w:bookmarkEnd w:id="137"/>
      <w:r>
        <w:fldChar w:fldCharType="end"/>
      </w:r>
    </w:p>
    <w:p w14:paraId="10EE865D" w14:textId="77777777" w:rsidR="00283F20" w:rsidRPr="00837618" w:rsidRDefault="00283F20" w:rsidP="00B74DB6">
      <w:pPr>
        <w:pStyle w:val="ListParagraph"/>
        <w:numPr>
          <w:ilvl w:val="0"/>
          <w:numId w:val="2"/>
        </w:numPr>
        <w:jc w:val="both"/>
        <w:rPr>
          <w:rFonts w:ascii="Verdana" w:hAnsi="Verdana"/>
          <w:sz w:val="24"/>
          <w:szCs w:val="24"/>
        </w:rPr>
      </w:pPr>
      <w:r w:rsidRPr="00837618">
        <w:rPr>
          <w:rFonts w:ascii="Verdana" w:hAnsi="Verdana"/>
          <w:sz w:val="24"/>
          <w:szCs w:val="24"/>
        </w:rPr>
        <w:t xml:space="preserve">Most of the people who answered this survey had male babies. </w:t>
      </w:r>
    </w:p>
    <w:p w14:paraId="003920C7" w14:textId="77777777" w:rsidR="006A20A7" w:rsidRPr="0018083E" w:rsidRDefault="006A20A7" w:rsidP="0018083E">
      <w:pPr>
        <w:jc w:val="both"/>
        <w:rPr>
          <w:rFonts w:ascii="Verdana" w:hAnsi="Verdana"/>
          <w:sz w:val="24"/>
          <w:szCs w:val="24"/>
        </w:rPr>
      </w:pPr>
    </w:p>
    <w:p w14:paraId="683BA8C5" w14:textId="77777777" w:rsidR="00283F20" w:rsidRPr="00837618" w:rsidRDefault="00283F20" w:rsidP="00B74DB6">
      <w:pPr>
        <w:jc w:val="both"/>
        <w:rPr>
          <w:rFonts w:ascii="Verdana" w:hAnsi="Verdana"/>
          <w:b/>
          <w:bCs/>
          <w:sz w:val="24"/>
          <w:szCs w:val="24"/>
        </w:rPr>
      </w:pPr>
      <w:r w:rsidRPr="00837618">
        <w:rPr>
          <w:rFonts w:ascii="Verdana" w:hAnsi="Verdana"/>
          <w:b/>
          <w:bCs/>
          <w:sz w:val="24"/>
          <w:szCs w:val="24"/>
        </w:rPr>
        <w:t>Q5.</w:t>
      </w:r>
    </w:p>
    <w:p w14:paraId="4D7B54C3" w14:textId="77777777" w:rsidR="00C0239D" w:rsidRDefault="00283F20" w:rsidP="00C0239D">
      <w:pPr>
        <w:keepNext/>
        <w:jc w:val="center"/>
      </w:pPr>
      <w:r w:rsidRPr="00837618">
        <w:rPr>
          <w:rFonts w:ascii="Verdana" w:hAnsi="Verdana"/>
          <w:noProof/>
          <w:sz w:val="24"/>
          <w:szCs w:val="24"/>
        </w:rPr>
        <w:drawing>
          <wp:inline distT="0" distB="0" distL="0" distR="0" wp14:anchorId="4EA4C4FD" wp14:editId="4A9E264B">
            <wp:extent cx="5383033" cy="2558521"/>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29219" cy="2580473"/>
                    </a:xfrm>
                    <a:prstGeom prst="rect">
                      <a:avLst/>
                    </a:prstGeom>
                    <a:noFill/>
                    <a:ln>
                      <a:noFill/>
                    </a:ln>
                  </pic:spPr>
                </pic:pic>
              </a:graphicData>
            </a:graphic>
          </wp:inline>
        </w:drawing>
      </w:r>
    </w:p>
    <w:p w14:paraId="02761909" w14:textId="6EBEDC03" w:rsidR="00283F20" w:rsidRPr="00C0239D" w:rsidRDefault="00C0239D" w:rsidP="00C0239D">
      <w:pPr>
        <w:pStyle w:val="Caption"/>
        <w:jc w:val="center"/>
        <w:rPr>
          <w:sz w:val="24"/>
          <w:szCs w:val="24"/>
        </w:rPr>
      </w:pPr>
      <w:bookmarkStart w:id="138" w:name="_Toc67645435"/>
      <w:bookmarkStart w:id="139" w:name="_Toc67645941"/>
      <w:r>
        <w:t xml:space="preserve">Figure </w:t>
      </w:r>
      <w:r>
        <w:fldChar w:fldCharType="begin"/>
      </w:r>
      <w:r>
        <w:instrText xml:space="preserve"> SEQ Figure \* ARABIC </w:instrText>
      </w:r>
      <w:r>
        <w:fldChar w:fldCharType="separate"/>
      </w:r>
      <w:r w:rsidR="006677F7">
        <w:rPr>
          <w:noProof/>
        </w:rPr>
        <w:t>6</w:t>
      </w:r>
      <w:bookmarkEnd w:id="138"/>
      <w:bookmarkEnd w:id="139"/>
      <w:r>
        <w:fldChar w:fldCharType="end"/>
      </w:r>
      <w:r w:rsidR="00283F20" w:rsidRPr="00837618">
        <w:rPr>
          <w:rFonts w:ascii="Verdana" w:hAnsi="Verdana"/>
          <w:sz w:val="24"/>
          <w:szCs w:val="24"/>
        </w:rPr>
        <w:t xml:space="preserve">  </w:t>
      </w:r>
    </w:p>
    <w:p w14:paraId="42F399B6" w14:textId="7B845E46" w:rsidR="006A20A7" w:rsidRDefault="006A20A7" w:rsidP="00B74DB6">
      <w:pPr>
        <w:jc w:val="both"/>
        <w:rPr>
          <w:rFonts w:ascii="Verdana" w:hAnsi="Verdana"/>
          <w:b/>
          <w:bCs/>
          <w:sz w:val="24"/>
          <w:szCs w:val="24"/>
        </w:rPr>
      </w:pPr>
    </w:p>
    <w:p w14:paraId="2648522F" w14:textId="7B845E46" w:rsidR="00905486" w:rsidRDefault="00905486" w:rsidP="00B74DB6">
      <w:pPr>
        <w:jc w:val="both"/>
        <w:rPr>
          <w:rFonts w:ascii="Verdana" w:hAnsi="Verdana"/>
          <w:b/>
          <w:bCs/>
          <w:sz w:val="24"/>
          <w:szCs w:val="24"/>
        </w:rPr>
      </w:pPr>
    </w:p>
    <w:p w14:paraId="026F6868" w14:textId="7B845E46" w:rsidR="00905486" w:rsidRDefault="00905486" w:rsidP="00B74DB6">
      <w:pPr>
        <w:jc w:val="both"/>
        <w:rPr>
          <w:rFonts w:ascii="Verdana" w:hAnsi="Verdana"/>
          <w:b/>
          <w:bCs/>
          <w:sz w:val="24"/>
          <w:szCs w:val="24"/>
        </w:rPr>
      </w:pPr>
    </w:p>
    <w:p w14:paraId="664EDB5A" w14:textId="7B845E46" w:rsidR="00905486" w:rsidRDefault="00905486" w:rsidP="00B74DB6">
      <w:pPr>
        <w:jc w:val="both"/>
        <w:rPr>
          <w:rFonts w:ascii="Verdana" w:hAnsi="Verdana"/>
          <w:b/>
          <w:bCs/>
          <w:sz w:val="24"/>
          <w:szCs w:val="24"/>
        </w:rPr>
      </w:pPr>
    </w:p>
    <w:p w14:paraId="22C81500" w14:textId="70DA6CFA" w:rsidR="0018083E" w:rsidRDefault="0018083E" w:rsidP="00B74DB6">
      <w:pPr>
        <w:jc w:val="both"/>
        <w:rPr>
          <w:rFonts w:ascii="Verdana" w:hAnsi="Verdana"/>
          <w:b/>
          <w:bCs/>
          <w:sz w:val="24"/>
          <w:szCs w:val="24"/>
        </w:rPr>
      </w:pPr>
    </w:p>
    <w:p w14:paraId="069393B5" w14:textId="77777777" w:rsidR="0018083E" w:rsidRPr="00837618" w:rsidRDefault="0018083E" w:rsidP="00B74DB6">
      <w:pPr>
        <w:jc w:val="both"/>
        <w:rPr>
          <w:rFonts w:ascii="Verdana" w:hAnsi="Verdana"/>
          <w:b/>
          <w:bCs/>
          <w:sz w:val="24"/>
          <w:szCs w:val="24"/>
        </w:rPr>
      </w:pPr>
    </w:p>
    <w:p w14:paraId="0FF9B952" w14:textId="65F94B09" w:rsidR="00C0239D" w:rsidRDefault="00283F20" w:rsidP="00C0239D">
      <w:pPr>
        <w:jc w:val="both"/>
        <w:rPr>
          <w:rFonts w:ascii="Verdana" w:hAnsi="Verdana"/>
          <w:noProof/>
          <w:sz w:val="24"/>
          <w:szCs w:val="24"/>
        </w:rPr>
      </w:pPr>
      <w:r w:rsidRPr="00837618">
        <w:rPr>
          <w:rFonts w:ascii="Verdana" w:hAnsi="Verdana"/>
          <w:b/>
          <w:bCs/>
          <w:sz w:val="24"/>
          <w:szCs w:val="24"/>
        </w:rPr>
        <w:t>Q6.</w:t>
      </w:r>
    </w:p>
    <w:p w14:paraId="76E2C514" w14:textId="77777777" w:rsidR="00676C8E" w:rsidRDefault="00283F20" w:rsidP="00676C8E">
      <w:pPr>
        <w:keepNext/>
        <w:jc w:val="both"/>
      </w:pPr>
      <w:r w:rsidRPr="00837618">
        <w:rPr>
          <w:rFonts w:ascii="Verdana" w:hAnsi="Verdana"/>
          <w:noProof/>
          <w:sz w:val="24"/>
          <w:szCs w:val="24"/>
        </w:rPr>
        <w:drawing>
          <wp:inline distT="0" distB="0" distL="0" distR="0" wp14:anchorId="24B29D07" wp14:editId="302FF904">
            <wp:extent cx="5811023" cy="276194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23924" cy="2768074"/>
                    </a:xfrm>
                    <a:prstGeom prst="rect">
                      <a:avLst/>
                    </a:prstGeom>
                    <a:noFill/>
                    <a:ln>
                      <a:noFill/>
                    </a:ln>
                  </pic:spPr>
                </pic:pic>
              </a:graphicData>
            </a:graphic>
          </wp:inline>
        </w:drawing>
      </w:r>
    </w:p>
    <w:p w14:paraId="21A65724" w14:textId="6974184B" w:rsidR="00C0239D" w:rsidRDefault="00676C8E" w:rsidP="00676C8E">
      <w:pPr>
        <w:pStyle w:val="Caption"/>
        <w:jc w:val="center"/>
        <w:rPr>
          <w:sz w:val="24"/>
          <w:szCs w:val="24"/>
        </w:rPr>
      </w:pPr>
      <w:bookmarkStart w:id="140" w:name="_Toc67645436"/>
      <w:bookmarkStart w:id="141" w:name="_Toc67645942"/>
      <w:r>
        <w:t xml:space="preserve">Figure </w:t>
      </w:r>
      <w:r>
        <w:fldChar w:fldCharType="begin"/>
      </w:r>
      <w:r>
        <w:instrText xml:space="preserve"> SEQ Figure \* ARABIC </w:instrText>
      </w:r>
      <w:r>
        <w:fldChar w:fldCharType="separate"/>
      </w:r>
      <w:r w:rsidR="006677F7">
        <w:rPr>
          <w:noProof/>
        </w:rPr>
        <w:t>7</w:t>
      </w:r>
      <w:bookmarkEnd w:id="140"/>
      <w:bookmarkEnd w:id="141"/>
      <w:r>
        <w:fldChar w:fldCharType="end"/>
      </w:r>
    </w:p>
    <w:p w14:paraId="17590959" w14:textId="47055F57" w:rsidR="00283F20" w:rsidRDefault="00283F20" w:rsidP="00B74DB6">
      <w:pPr>
        <w:pStyle w:val="ListParagraph"/>
        <w:numPr>
          <w:ilvl w:val="0"/>
          <w:numId w:val="2"/>
        </w:numPr>
        <w:jc w:val="both"/>
        <w:rPr>
          <w:rFonts w:ascii="Verdana" w:hAnsi="Verdana"/>
          <w:sz w:val="24"/>
          <w:szCs w:val="24"/>
        </w:rPr>
      </w:pPr>
      <w:r w:rsidRPr="00837618">
        <w:rPr>
          <w:rFonts w:ascii="Verdana" w:hAnsi="Verdana"/>
          <w:sz w:val="24"/>
          <w:szCs w:val="24"/>
        </w:rPr>
        <w:t xml:space="preserve">As seen from the above graph there is a huge variation in the amount of sleep each child is getting per night and the number of times they wake. A factor in this is the individuality of the child resulting in some babies sleeping more than others. This primary research also highlighted that another factor to be examined is the age of each baby. Breaking this down to the different age ranges we can examine this information more accurately. </w:t>
      </w:r>
    </w:p>
    <w:p w14:paraId="34275B5B" w14:textId="77777777" w:rsidR="00676C8E" w:rsidRPr="00837618" w:rsidRDefault="00676C8E" w:rsidP="00676C8E">
      <w:pPr>
        <w:pStyle w:val="ListParagraph"/>
        <w:ind w:left="408"/>
        <w:jc w:val="both"/>
        <w:rPr>
          <w:rFonts w:ascii="Verdana" w:hAnsi="Verdana"/>
          <w:sz w:val="24"/>
          <w:szCs w:val="24"/>
        </w:rPr>
      </w:pPr>
    </w:p>
    <w:p w14:paraId="4DC85B9F" w14:textId="77777777" w:rsidR="00283F20" w:rsidRPr="00837618" w:rsidRDefault="00283F20" w:rsidP="00B74DB6">
      <w:pPr>
        <w:pStyle w:val="ListParagraph"/>
        <w:jc w:val="both"/>
        <w:rPr>
          <w:rFonts w:ascii="Verdana" w:hAnsi="Verdana"/>
          <w:sz w:val="24"/>
          <w:szCs w:val="24"/>
        </w:rPr>
      </w:pPr>
    </w:p>
    <w:p w14:paraId="1A6FB6C2" w14:textId="77777777" w:rsidR="00283F20" w:rsidRPr="00837618" w:rsidRDefault="00283F20" w:rsidP="00B74DB6">
      <w:pPr>
        <w:pStyle w:val="ListParagraph"/>
        <w:numPr>
          <w:ilvl w:val="0"/>
          <w:numId w:val="11"/>
        </w:numPr>
        <w:jc w:val="both"/>
        <w:rPr>
          <w:rFonts w:ascii="Verdana" w:hAnsi="Verdana"/>
          <w:sz w:val="24"/>
          <w:szCs w:val="24"/>
        </w:rPr>
      </w:pPr>
      <w:r w:rsidRPr="00837618">
        <w:rPr>
          <w:rFonts w:ascii="Verdana" w:hAnsi="Verdana"/>
          <w:sz w:val="24"/>
          <w:szCs w:val="24"/>
        </w:rPr>
        <w:t>1–6-month age range</w:t>
      </w:r>
    </w:p>
    <w:p w14:paraId="4AC2FBB4" w14:textId="77777777" w:rsidR="00283F20" w:rsidRPr="00837618" w:rsidRDefault="00283F20" w:rsidP="00B74DB6">
      <w:pPr>
        <w:pStyle w:val="ListParagraph"/>
        <w:numPr>
          <w:ilvl w:val="1"/>
          <w:numId w:val="11"/>
        </w:numPr>
        <w:jc w:val="both"/>
        <w:rPr>
          <w:rFonts w:ascii="Verdana" w:hAnsi="Verdana"/>
          <w:sz w:val="24"/>
          <w:szCs w:val="24"/>
        </w:rPr>
      </w:pPr>
      <w:r w:rsidRPr="00837618">
        <w:rPr>
          <w:rFonts w:ascii="Verdana" w:hAnsi="Verdana"/>
          <w:sz w:val="24"/>
          <w:szCs w:val="24"/>
        </w:rPr>
        <w:t xml:space="preserve">The average number of hours sleep per night for the babies in this age range is 7.6, With each baby waking on average 1.6 times per night. </w:t>
      </w:r>
    </w:p>
    <w:p w14:paraId="353F1051" w14:textId="77777777" w:rsidR="00283F20" w:rsidRPr="00837618" w:rsidRDefault="00283F20" w:rsidP="00B74DB6">
      <w:pPr>
        <w:pStyle w:val="ListParagraph"/>
        <w:numPr>
          <w:ilvl w:val="0"/>
          <w:numId w:val="11"/>
        </w:numPr>
        <w:jc w:val="both"/>
        <w:rPr>
          <w:rFonts w:ascii="Verdana" w:hAnsi="Verdana"/>
          <w:sz w:val="24"/>
          <w:szCs w:val="24"/>
        </w:rPr>
      </w:pPr>
      <w:r w:rsidRPr="00837618">
        <w:rPr>
          <w:rFonts w:ascii="Verdana" w:hAnsi="Verdana"/>
          <w:sz w:val="24"/>
          <w:szCs w:val="24"/>
        </w:rPr>
        <w:t>1 year old</w:t>
      </w:r>
    </w:p>
    <w:p w14:paraId="4F61CACB" w14:textId="77777777" w:rsidR="00283F20" w:rsidRPr="00837618" w:rsidRDefault="00283F20" w:rsidP="00B74DB6">
      <w:pPr>
        <w:pStyle w:val="ListParagraph"/>
        <w:numPr>
          <w:ilvl w:val="1"/>
          <w:numId w:val="11"/>
        </w:numPr>
        <w:jc w:val="both"/>
        <w:rPr>
          <w:rFonts w:ascii="Verdana" w:hAnsi="Verdana"/>
          <w:sz w:val="24"/>
          <w:szCs w:val="24"/>
        </w:rPr>
      </w:pPr>
      <w:r w:rsidRPr="00837618">
        <w:rPr>
          <w:rFonts w:ascii="Verdana" w:hAnsi="Verdana"/>
          <w:sz w:val="24"/>
          <w:szCs w:val="24"/>
        </w:rPr>
        <w:t xml:space="preserve">The average sleep for babies at this range is 8.75 hours per night with each baby waking up on average 1 time per night. </w:t>
      </w:r>
    </w:p>
    <w:p w14:paraId="75AD9FA4" w14:textId="77777777" w:rsidR="00283F20" w:rsidRPr="00837618" w:rsidRDefault="00283F20" w:rsidP="00B74DB6">
      <w:pPr>
        <w:pStyle w:val="ListParagraph"/>
        <w:numPr>
          <w:ilvl w:val="0"/>
          <w:numId w:val="11"/>
        </w:numPr>
        <w:jc w:val="both"/>
        <w:rPr>
          <w:rFonts w:ascii="Verdana" w:hAnsi="Verdana"/>
          <w:sz w:val="24"/>
          <w:szCs w:val="24"/>
        </w:rPr>
      </w:pPr>
      <w:r w:rsidRPr="00837618">
        <w:rPr>
          <w:rFonts w:ascii="Verdana" w:hAnsi="Verdana"/>
          <w:sz w:val="24"/>
          <w:szCs w:val="24"/>
        </w:rPr>
        <w:t>2-3 years</w:t>
      </w:r>
    </w:p>
    <w:p w14:paraId="20D244E0" w14:textId="367D8F56" w:rsidR="00283F20" w:rsidRPr="00837618" w:rsidRDefault="00283F20" w:rsidP="00B74DB6">
      <w:pPr>
        <w:pStyle w:val="ListParagraph"/>
        <w:numPr>
          <w:ilvl w:val="1"/>
          <w:numId w:val="11"/>
        </w:numPr>
        <w:jc w:val="both"/>
        <w:rPr>
          <w:rFonts w:ascii="Verdana" w:hAnsi="Verdana"/>
          <w:sz w:val="24"/>
          <w:szCs w:val="24"/>
        </w:rPr>
      </w:pPr>
      <w:r w:rsidRPr="00837618">
        <w:rPr>
          <w:rFonts w:ascii="Verdana" w:hAnsi="Verdana"/>
          <w:sz w:val="24"/>
          <w:szCs w:val="24"/>
        </w:rPr>
        <w:t xml:space="preserve">Babies on average slept for 10 hours per night with waking during the night being </w:t>
      </w:r>
      <w:r w:rsidR="01FD4B32" w:rsidRPr="18C229ED">
        <w:rPr>
          <w:rFonts w:ascii="Verdana" w:hAnsi="Verdana"/>
          <w:sz w:val="24"/>
          <w:szCs w:val="24"/>
        </w:rPr>
        <w:t>an exceedingly</w:t>
      </w:r>
      <w:r w:rsidRPr="00837618">
        <w:rPr>
          <w:rFonts w:ascii="Verdana" w:hAnsi="Verdana"/>
          <w:sz w:val="24"/>
          <w:szCs w:val="24"/>
        </w:rPr>
        <w:t xml:space="preserve"> rare occurrence. </w:t>
      </w:r>
    </w:p>
    <w:p w14:paraId="3DA9073D" w14:textId="77777777" w:rsidR="00283F20" w:rsidRPr="00837618" w:rsidRDefault="00283F20" w:rsidP="00B74DB6">
      <w:pPr>
        <w:pStyle w:val="ListParagraph"/>
        <w:numPr>
          <w:ilvl w:val="0"/>
          <w:numId w:val="11"/>
        </w:numPr>
        <w:jc w:val="both"/>
        <w:rPr>
          <w:rFonts w:ascii="Verdana" w:hAnsi="Verdana"/>
          <w:sz w:val="24"/>
          <w:szCs w:val="24"/>
        </w:rPr>
      </w:pPr>
      <w:r w:rsidRPr="00837618">
        <w:rPr>
          <w:rFonts w:ascii="Verdana" w:hAnsi="Verdana"/>
          <w:sz w:val="24"/>
          <w:szCs w:val="24"/>
        </w:rPr>
        <w:t>3-5</w:t>
      </w:r>
    </w:p>
    <w:p w14:paraId="18877C0A" w14:textId="64B31DB6" w:rsidR="00283F20" w:rsidRPr="00837618" w:rsidRDefault="00283F20" w:rsidP="00B74DB6">
      <w:pPr>
        <w:pStyle w:val="ListParagraph"/>
        <w:numPr>
          <w:ilvl w:val="1"/>
          <w:numId w:val="11"/>
        </w:numPr>
        <w:jc w:val="both"/>
        <w:rPr>
          <w:rFonts w:ascii="Verdana" w:hAnsi="Verdana"/>
          <w:sz w:val="24"/>
          <w:szCs w:val="24"/>
        </w:rPr>
      </w:pPr>
      <w:r w:rsidRPr="00837618">
        <w:rPr>
          <w:rFonts w:ascii="Verdana" w:hAnsi="Verdana"/>
          <w:sz w:val="24"/>
          <w:szCs w:val="24"/>
        </w:rPr>
        <w:t xml:space="preserve">The sleeping pattern on average matches very closely to that of the 2–3-year age range with babies sleeping for about 10 hours and waking up during the night being a rare occurrence. </w:t>
      </w:r>
    </w:p>
    <w:p w14:paraId="20AE4D0C" w14:textId="64E88839" w:rsidR="00283F20" w:rsidRDefault="00283F20" w:rsidP="00B74DB6">
      <w:pPr>
        <w:pStyle w:val="ListParagraph"/>
        <w:ind w:left="408" w:firstLine="312"/>
        <w:jc w:val="both"/>
        <w:rPr>
          <w:rFonts w:ascii="Verdana" w:hAnsi="Verdana"/>
          <w:sz w:val="24"/>
          <w:szCs w:val="24"/>
        </w:rPr>
      </w:pPr>
    </w:p>
    <w:p w14:paraId="47BEEE90" w14:textId="669634FC" w:rsidR="00676C8E" w:rsidRDefault="00676C8E" w:rsidP="00B74DB6">
      <w:pPr>
        <w:pStyle w:val="ListParagraph"/>
        <w:ind w:left="408" w:firstLine="312"/>
        <w:jc w:val="both"/>
        <w:rPr>
          <w:rFonts w:ascii="Verdana" w:hAnsi="Verdana"/>
          <w:sz w:val="24"/>
          <w:szCs w:val="24"/>
        </w:rPr>
      </w:pPr>
    </w:p>
    <w:p w14:paraId="2B7B8429" w14:textId="77777777" w:rsidR="0018083E" w:rsidRPr="00837618" w:rsidRDefault="0018083E" w:rsidP="00B74DB6">
      <w:pPr>
        <w:pStyle w:val="ListParagraph"/>
        <w:ind w:left="408" w:firstLine="312"/>
        <w:jc w:val="both"/>
        <w:rPr>
          <w:rFonts w:ascii="Verdana" w:hAnsi="Verdana"/>
          <w:sz w:val="24"/>
          <w:szCs w:val="24"/>
        </w:rPr>
      </w:pPr>
    </w:p>
    <w:p w14:paraId="30598E87" w14:textId="77777777" w:rsidR="00283F20" w:rsidRPr="00837618" w:rsidRDefault="00283F20" w:rsidP="00B74DB6">
      <w:pPr>
        <w:jc w:val="both"/>
        <w:rPr>
          <w:rFonts w:ascii="Verdana" w:hAnsi="Verdana"/>
          <w:b/>
          <w:bCs/>
          <w:sz w:val="24"/>
          <w:szCs w:val="24"/>
        </w:rPr>
      </w:pPr>
      <w:r w:rsidRPr="00837618">
        <w:rPr>
          <w:rFonts w:ascii="Verdana" w:hAnsi="Verdana"/>
          <w:b/>
          <w:bCs/>
          <w:sz w:val="24"/>
          <w:szCs w:val="24"/>
        </w:rPr>
        <w:t>Q7.</w:t>
      </w:r>
    </w:p>
    <w:p w14:paraId="76BD8EB5" w14:textId="77777777" w:rsidR="00283F20" w:rsidRPr="00837618" w:rsidRDefault="00283F20" w:rsidP="00B74DB6">
      <w:pPr>
        <w:jc w:val="both"/>
        <w:rPr>
          <w:rFonts w:ascii="Verdana" w:hAnsi="Verdana"/>
          <w:sz w:val="24"/>
          <w:szCs w:val="24"/>
        </w:rPr>
      </w:pPr>
      <w:r w:rsidRPr="00837618">
        <w:rPr>
          <w:rFonts w:ascii="Verdana" w:hAnsi="Verdana"/>
          <w:sz w:val="24"/>
          <w:szCs w:val="24"/>
        </w:rPr>
        <w:t xml:space="preserve">Is your house usually noisy? </w:t>
      </w:r>
    </w:p>
    <w:p w14:paraId="6118A266" w14:textId="77777777" w:rsidR="00283F20" w:rsidRPr="00837618" w:rsidRDefault="00283F20" w:rsidP="00B74DB6">
      <w:pPr>
        <w:jc w:val="both"/>
        <w:rPr>
          <w:rFonts w:ascii="Verdana" w:hAnsi="Verdana"/>
          <w:noProof/>
          <w:sz w:val="24"/>
          <w:szCs w:val="24"/>
        </w:rPr>
      </w:pPr>
    </w:p>
    <w:p w14:paraId="3023A999" w14:textId="77777777" w:rsidR="00676C8E" w:rsidRDefault="00283F20" w:rsidP="00676C8E">
      <w:pPr>
        <w:keepNext/>
        <w:jc w:val="center"/>
      </w:pPr>
      <w:r w:rsidRPr="00837618">
        <w:rPr>
          <w:rFonts w:ascii="Verdana" w:hAnsi="Verdana"/>
          <w:noProof/>
          <w:sz w:val="24"/>
          <w:szCs w:val="24"/>
        </w:rPr>
        <w:drawing>
          <wp:inline distT="0" distB="0" distL="0" distR="0" wp14:anchorId="4F4761B9" wp14:editId="3B70EC44">
            <wp:extent cx="3372929" cy="17028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6696"/>
                    <a:stretch/>
                  </pic:blipFill>
                  <pic:spPr bwMode="auto">
                    <a:xfrm>
                      <a:off x="0" y="0"/>
                      <a:ext cx="3385942" cy="1709413"/>
                    </a:xfrm>
                    <a:prstGeom prst="rect">
                      <a:avLst/>
                    </a:prstGeom>
                    <a:noFill/>
                    <a:ln>
                      <a:noFill/>
                    </a:ln>
                    <a:extLst>
                      <a:ext uri="{53640926-AAD7-44D8-BBD7-CCE9431645EC}">
                        <a14:shadowObscured xmlns:a14="http://schemas.microsoft.com/office/drawing/2010/main"/>
                      </a:ext>
                    </a:extLst>
                  </pic:spPr>
                </pic:pic>
              </a:graphicData>
            </a:graphic>
          </wp:inline>
        </w:drawing>
      </w:r>
    </w:p>
    <w:p w14:paraId="4D98D433" w14:textId="5BB1C27A" w:rsidR="006A20A7" w:rsidRPr="005C06D5" w:rsidRDefault="00676C8E" w:rsidP="005C06D5">
      <w:pPr>
        <w:pStyle w:val="Caption"/>
        <w:jc w:val="center"/>
      </w:pPr>
      <w:bookmarkStart w:id="142" w:name="_Toc67645437"/>
      <w:bookmarkStart w:id="143" w:name="_Toc67645943"/>
      <w:r>
        <w:t xml:space="preserve">Figure </w:t>
      </w:r>
      <w:r>
        <w:fldChar w:fldCharType="begin"/>
      </w:r>
      <w:r>
        <w:instrText xml:space="preserve"> SEQ Figure \* ARABIC </w:instrText>
      </w:r>
      <w:r>
        <w:fldChar w:fldCharType="separate"/>
      </w:r>
      <w:r w:rsidR="006677F7">
        <w:rPr>
          <w:noProof/>
        </w:rPr>
        <w:t>8</w:t>
      </w:r>
      <w:bookmarkEnd w:id="142"/>
      <w:bookmarkEnd w:id="143"/>
      <w:r>
        <w:fldChar w:fldCharType="end"/>
      </w:r>
    </w:p>
    <w:p w14:paraId="4C737BE4" w14:textId="77777777" w:rsidR="00283F20" w:rsidRPr="00837618" w:rsidRDefault="00283F20" w:rsidP="00B74DB6">
      <w:pPr>
        <w:jc w:val="both"/>
        <w:rPr>
          <w:rFonts w:ascii="Verdana" w:hAnsi="Verdana"/>
          <w:b/>
          <w:bCs/>
          <w:sz w:val="24"/>
          <w:szCs w:val="24"/>
        </w:rPr>
      </w:pPr>
      <w:r w:rsidRPr="00837618">
        <w:rPr>
          <w:rFonts w:ascii="Verdana" w:hAnsi="Verdana"/>
          <w:b/>
          <w:bCs/>
          <w:sz w:val="24"/>
          <w:szCs w:val="24"/>
        </w:rPr>
        <w:t>Q8.</w:t>
      </w:r>
    </w:p>
    <w:p w14:paraId="6C56E62C" w14:textId="77777777" w:rsidR="0018083E" w:rsidRDefault="00283F20" w:rsidP="0018083E">
      <w:pPr>
        <w:keepNext/>
        <w:jc w:val="center"/>
      </w:pPr>
      <w:r w:rsidRPr="00837618">
        <w:rPr>
          <w:rFonts w:ascii="Verdana" w:hAnsi="Verdana"/>
          <w:noProof/>
          <w:sz w:val="24"/>
          <w:szCs w:val="24"/>
        </w:rPr>
        <w:drawing>
          <wp:inline distT="0" distB="0" distL="0" distR="0" wp14:anchorId="5037A32B" wp14:editId="7624B010">
            <wp:extent cx="3731012" cy="1667507"/>
            <wp:effectExtent l="0" t="0" r="317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27703" cy="1755414"/>
                    </a:xfrm>
                    <a:prstGeom prst="rect">
                      <a:avLst/>
                    </a:prstGeom>
                    <a:noFill/>
                    <a:ln>
                      <a:noFill/>
                    </a:ln>
                  </pic:spPr>
                </pic:pic>
              </a:graphicData>
            </a:graphic>
          </wp:inline>
        </w:drawing>
      </w:r>
    </w:p>
    <w:p w14:paraId="1BCE9676" w14:textId="6DEA9887" w:rsidR="005C06D5" w:rsidRDefault="0018083E" w:rsidP="0018083E">
      <w:pPr>
        <w:pStyle w:val="Caption"/>
        <w:jc w:val="center"/>
      </w:pPr>
      <w:bookmarkStart w:id="144" w:name="_Toc67645438"/>
      <w:bookmarkStart w:id="145" w:name="_Toc67645944"/>
      <w:r>
        <w:t xml:space="preserve">Figure </w:t>
      </w:r>
      <w:r>
        <w:fldChar w:fldCharType="begin"/>
      </w:r>
      <w:r>
        <w:instrText xml:space="preserve"> SEQ Figure \* ARABIC </w:instrText>
      </w:r>
      <w:r>
        <w:fldChar w:fldCharType="separate"/>
      </w:r>
      <w:r w:rsidR="006677F7">
        <w:rPr>
          <w:noProof/>
        </w:rPr>
        <w:t>9</w:t>
      </w:r>
      <w:bookmarkEnd w:id="144"/>
      <w:bookmarkEnd w:id="145"/>
      <w:r>
        <w:fldChar w:fldCharType="end"/>
      </w:r>
    </w:p>
    <w:p w14:paraId="024AC470" w14:textId="11599A1B" w:rsidR="00283F20" w:rsidRPr="00837618" w:rsidRDefault="00283F20" w:rsidP="00B74DB6">
      <w:pPr>
        <w:pStyle w:val="ListParagraph"/>
        <w:numPr>
          <w:ilvl w:val="0"/>
          <w:numId w:val="9"/>
        </w:numPr>
        <w:jc w:val="both"/>
        <w:rPr>
          <w:rFonts w:ascii="Verdana" w:hAnsi="Verdana"/>
          <w:sz w:val="24"/>
          <w:szCs w:val="24"/>
        </w:rPr>
      </w:pPr>
      <w:r w:rsidRPr="00837618">
        <w:rPr>
          <w:rFonts w:ascii="Verdana" w:hAnsi="Verdana"/>
          <w:sz w:val="24"/>
          <w:szCs w:val="24"/>
        </w:rPr>
        <w:t xml:space="preserve">During our survey research, we discovered that the noise levels and temperatures in a house may affect how well a baby sleeps. Examining the data, it is difficult to draw a clear conclusion as the sample size of answers is too small. They may be something we examine further for a major project. </w:t>
      </w:r>
    </w:p>
    <w:p w14:paraId="473B667C" w14:textId="109F83F6" w:rsidR="00283F20" w:rsidRDefault="00283F20" w:rsidP="00B74DB6">
      <w:pPr>
        <w:jc w:val="both"/>
        <w:rPr>
          <w:rFonts w:ascii="Verdana" w:hAnsi="Verdana"/>
          <w:sz w:val="24"/>
          <w:szCs w:val="24"/>
        </w:rPr>
      </w:pPr>
    </w:p>
    <w:p w14:paraId="52962D63" w14:textId="66581192" w:rsidR="0018083E" w:rsidRDefault="0018083E" w:rsidP="00B74DB6">
      <w:pPr>
        <w:jc w:val="both"/>
        <w:rPr>
          <w:rFonts w:ascii="Verdana" w:hAnsi="Verdana"/>
          <w:sz w:val="24"/>
          <w:szCs w:val="24"/>
        </w:rPr>
      </w:pPr>
    </w:p>
    <w:p w14:paraId="5BA6E960" w14:textId="2D53F1D3" w:rsidR="0018083E" w:rsidRDefault="0018083E" w:rsidP="00B74DB6">
      <w:pPr>
        <w:jc w:val="both"/>
        <w:rPr>
          <w:rFonts w:ascii="Verdana" w:hAnsi="Verdana"/>
          <w:sz w:val="24"/>
          <w:szCs w:val="24"/>
        </w:rPr>
      </w:pPr>
    </w:p>
    <w:p w14:paraId="0870FF5A" w14:textId="7200CF0C" w:rsidR="0018083E" w:rsidRDefault="0018083E" w:rsidP="00B74DB6">
      <w:pPr>
        <w:jc w:val="both"/>
        <w:rPr>
          <w:rFonts w:ascii="Verdana" w:hAnsi="Verdana"/>
          <w:sz w:val="24"/>
          <w:szCs w:val="24"/>
        </w:rPr>
      </w:pPr>
    </w:p>
    <w:p w14:paraId="2413F7C5" w14:textId="2D151683" w:rsidR="0018083E" w:rsidRDefault="0018083E" w:rsidP="00B74DB6">
      <w:pPr>
        <w:jc w:val="both"/>
        <w:rPr>
          <w:rFonts w:ascii="Verdana" w:hAnsi="Verdana"/>
          <w:sz w:val="24"/>
          <w:szCs w:val="24"/>
        </w:rPr>
      </w:pPr>
    </w:p>
    <w:p w14:paraId="1D0D602E" w14:textId="252F8E38" w:rsidR="0018083E" w:rsidRDefault="0018083E" w:rsidP="00B74DB6">
      <w:pPr>
        <w:jc w:val="both"/>
        <w:rPr>
          <w:rFonts w:ascii="Verdana" w:hAnsi="Verdana"/>
          <w:sz w:val="24"/>
          <w:szCs w:val="24"/>
        </w:rPr>
      </w:pPr>
    </w:p>
    <w:p w14:paraId="2C6FB517" w14:textId="5482F66A" w:rsidR="0018083E" w:rsidRDefault="0018083E" w:rsidP="00B74DB6">
      <w:pPr>
        <w:jc w:val="both"/>
        <w:rPr>
          <w:rFonts w:ascii="Verdana" w:hAnsi="Verdana"/>
          <w:sz w:val="24"/>
          <w:szCs w:val="24"/>
        </w:rPr>
      </w:pPr>
    </w:p>
    <w:p w14:paraId="3F343027" w14:textId="77777777" w:rsidR="0018083E" w:rsidRPr="00837618" w:rsidRDefault="0018083E" w:rsidP="00B74DB6">
      <w:pPr>
        <w:jc w:val="both"/>
        <w:rPr>
          <w:rFonts w:ascii="Verdana" w:hAnsi="Verdana"/>
          <w:sz w:val="24"/>
          <w:szCs w:val="24"/>
        </w:rPr>
      </w:pPr>
    </w:p>
    <w:p w14:paraId="4CD7782A" w14:textId="77777777" w:rsidR="00283F20" w:rsidRPr="00837618" w:rsidRDefault="00283F20" w:rsidP="00B74DB6">
      <w:pPr>
        <w:jc w:val="both"/>
        <w:rPr>
          <w:rFonts w:ascii="Verdana" w:hAnsi="Verdana"/>
          <w:b/>
          <w:bCs/>
          <w:sz w:val="24"/>
          <w:szCs w:val="24"/>
        </w:rPr>
      </w:pPr>
      <w:r w:rsidRPr="00837618">
        <w:rPr>
          <w:rFonts w:ascii="Verdana" w:hAnsi="Verdana"/>
          <w:b/>
          <w:bCs/>
          <w:sz w:val="24"/>
          <w:szCs w:val="24"/>
        </w:rPr>
        <w:t>Q9.</w:t>
      </w:r>
    </w:p>
    <w:p w14:paraId="08EC70BD" w14:textId="77777777" w:rsidR="0018083E" w:rsidRDefault="00283F20" w:rsidP="0018083E">
      <w:pPr>
        <w:keepNext/>
        <w:jc w:val="both"/>
      </w:pPr>
      <w:r w:rsidRPr="00837618">
        <w:rPr>
          <w:rFonts w:ascii="Verdana" w:hAnsi="Verdana"/>
          <w:noProof/>
          <w:sz w:val="24"/>
          <w:szCs w:val="24"/>
        </w:rPr>
        <w:drawing>
          <wp:inline distT="0" distB="0" distL="0" distR="0" wp14:anchorId="7A150854" wp14:editId="78833AF6">
            <wp:extent cx="5731510" cy="24104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4EB8A7A4" w14:textId="2DD9D967" w:rsidR="00551094" w:rsidRPr="00837618" w:rsidRDefault="0018083E" w:rsidP="0018083E">
      <w:pPr>
        <w:pStyle w:val="Caption"/>
        <w:jc w:val="center"/>
        <w:rPr>
          <w:sz w:val="24"/>
          <w:szCs w:val="24"/>
        </w:rPr>
      </w:pPr>
      <w:bookmarkStart w:id="146" w:name="_Toc67645439"/>
      <w:bookmarkStart w:id="147" w:name="_Toc67645945"/>
      <w:r>
        <w:t xml:space="preserve">Figure </w:t>
      </w:r>
      <w:r>
        <w:fldChar w:fldCharType="begin"/>
      </w:r>
      <w:r>
        <w:instrText xml:space="preserve"> SEQ Figure \* ARABIC </w:instrText>
      </w:r>
      <w:r>
        <w:fldChar w:fldCharType="separate"/>
      </w:r>
      <w:r w:rsidR="006677F7">
        <w:rPr>
          <w:noProof/>
        </w:rPr>
        <w:t>10</w:t>
      </w:r>
      <w:bookmarkEnd w:id="146"/>
      <w:bookmarkEnd w:id="147"/>
      <w:r>
        <w:fldChar w:fldCharType="end"/>
      </w:r>
    </w:p>
    <w:p w14:paraId="3B4222FE" w14:textId="77777777" w:rsidR="00283F20" w:rsidRPr="00837618" w:rsidRDefault="00283F20" w:rsidP="00B74DB6">
      <w:pPr>
        <w:pStyle w:val="ListParagraph"/>
        <w:numPr>
          <w:ilvl w:val="0"/>
          <w:numId w:val="2"/>
        </w:numPr>
        <w:jc w:val="both"/>
        <w:rPr>
          <w:rFonts w:ascii="Verdana" w:hAnsi="Verdana"/>
          <w:sz w:val="24"/>
          <w:szCs w:val="24"/>
        </w:rPr>
      </w:pPr>
      <w:r w:rsidRPr="00837618">
        <w:rPr>
          <w:rFonts w:ascii="Verdana" w:hAnsi="Verdana"/>
          <w:sz w:val="24"/>
          <w:szCs w:val="24"/>
        </w:rPr>
        <w:t xml:space="preserve">As you can see from the above graph the number of parents who use sounds/lullabies to soothe their babies is very high, this confirms the research we carried out. </w:t>
      </w:r>
    </w:p>
    <w:p w14:paraId="73454742" w14:textId="15F294EE" w:rsidR="00283F20" w:rsidRPr="00837618" w:rsidRDefault="00283F20" w:rsidP="00B74DB6">
      <w:pPr>
        <w:jc w:val="both"/>
        <w:rPr>
          <w:rFonts w:ascii="Verdana" w:hAnsi="Verdana"/>
          <w:sz w:val="24"/>
          <w:szCs w:val="24"/>
        </w:rPr>
      </w:pPr>
    </w:p>
    <w:p w14:paraId="43CBA43D" w14:textId="77777777" w:rsidR="00283F20" w:rsidRPr="00837618" w:rsidRDefault="00283F20" w:rsidP="00B74DB6">
      <w:pPr>
        <w:jc w:val="both"/>
        <w:rPr>
          <w:rFonts w:ascii="Verdana" w:hAnsi="Verdana" w:cstheme="minorHAnsi"/>
          <w:b/>
          <w:bCs/>
          <w:color w:val="202124"/>
          <w:spacing w:val="2"/>
          <w:sz w:val="24"/>
          <w:szCs w:val="24"/>
          <w:shd w:val="clear" w:color="auto" w:fill="FFFFFF"/>
        </w:rPr>
      </w:pPr>
      <w:r w:rsidRPr="00837618">
        <w:rPr>
          <w:rFonts w:ascii="Verdana" w:hAnsi="Verdana" w:cstheme="minorHAnsi"/>
          <w:b/>
          <w:bCs/>
          <w:color w:val="202124"/>
          <w:spacing w:val="2"/>
          <w:sz w:val="24"/>
          <w:szCs w:val="24"/>
          <w:shd w:val="clear" w:color="auto" w:fill="FFFFFF"/>
        </w:rPr>
        <w:t>Q10.</w:t>
      </w:r>
    </w:p>
    <w:p w14:paraId="76689C56" w14:textId="77777777" w:rsidR="00283F20" w:rsidRPr="00837618" w:rsidRDefault="00283F20" w:rsidP="00B74DB6">
      <w:pPr>
        <w:ind w:firstLine="408"/>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Can you tell us what do you usually use to stop your child from crying?</w:t>
      </w:r>
    </w:p>
    <w:p w14:paraId="264289D4"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holding their hand, soother</w:t>
      </w:r>
    </w:p>
    <w:p w14:paraId="61AE43C9"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White noise machine</w:t>
      </w:r>
    </w:p>
    <w:p w14:paraId="756B5194"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Rocking</w:t>
      </w:r>
    </w:p>
    <w:p w14:paraId="3125999F"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walk her in my arms, sing, dance gently.</w:t>
      </w:r>
    </w:p>
    <w:p w14:paraId="0A83302C"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lift and sooth if necessary but will allow a certain amount of crying when getting used to getting themselves to sleep.</w:t>
      </w:r>
    </w:p>
    <w:p w14:paraId="65DBBF6E"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Lift and soothe, check for anything wrong - nappy etc...</w:t>
      </w:r>
    </w:p>
    <w:p w14:paraId="3A4BC8AF"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Technique called verbal reassurance.</w:t>
      </w:r>
    </w:p>
    <w:p w14:paraId="085EC6BB"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Cuddles</w:t>
      </w:r>
    </w:p>
    <w:p w14:paraId="36FAAFA7"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Pick up the baby and comfort her. Breast feed if very unsettled</w:t>
      </w:r>
    </w:p>
    <w:p w14:paraId="4A316A97"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Sing</w:t>
      </w:r>
    </w:p>
    <w:p w14:paraId="64D30349" w14:textId="77777777" w:rsidR="00283F20" w:rsidRPr="00837618" w:rsidRDefault="00283F20" w:rsidP="00B74DB6">
      <w:pPr>
        <w:pStyle w:val="ListParagraph"/>
        <w:numPr>
          <w:ilvl w:val="0"/>
          <w:numId w:val="8"/>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Her mother’s breast, alternatively some bobbing and gentle shaking while whispering or singing soothing noises to her.</w:t>
      </w:r>
    </w:p>
    <w:p w14:paraId="0E31FEF5" w14:textId="77777777" w:rsidR="00283F20" w:rsidRPr="00837618" w:rsidRDefault="00283F20" w:rsidP="00B74DB6">
      <w:pPr>
        <w:jc w:val="both"/>
        <w:rPr>
          <w:rFonts w:ascii="Verdana" w:hAnsi="Verdana" w:cstheme="minorHAnsi"/>
          <w:color w:val="202124"/>
          <w:spacing w:val="2"/>
          <w:sz w:val="24"/>
          <w:szCs w:val="24"/>
          <w:shd w:val="clear" w:color="auto" w:fill="FFFFFF"/>
        </w:rPr>
      </w:pPr>
    </w:p>
    <w:p w14:paraId="64A8CCEB" w14:textId="5090EAAA" w:rsidR="00283F20" w:rsidRPr="00837618" w:rsidRDefault="00283F20" w:rsidP="008349B9">
      <w:pPr>
        <w:ind w:left="408"/>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 xml:space="preserve">Above you can see a list of ways parents comfort their babies, again an audio function is highlighted. Both white noise and singing are listed as ways of soothing their babies. Confirming the need for this feature on our project. </w:t>
      </w:r>
    </w:p>
    <w:p w14:paraId="3ACA427E" w14:textId="77777777" w:rsidR="00283F20" w:rsidRPr="00837618" w:rsidRDefault="00283F20" w:rsidP="00B74DB6">
      <w:pPr>
        <w:jc w:val="both"/>
        <w:rPr>
          <w:rFonts w:ascii="Verdana" w:hAnsi="Verdana" w:cstheme="minorHAnsi"/>
          <w:color w:val="202124"/>
          <w:spacing w:val="2"/>
          <w:sz w:val="24"/>
          <w:szCs w:val="24"/>
          <w:shd w:val="clear" w:color="auto" w:fill="FFFFFF"/>
        </w:rPr>
      </w:pPr>
    </w:p>
    <w:p w14:paraId="7C659D8F" w14:textId="77777777" w:rsidR="00283F20" w:rsidRPr="00837618" w:rsidRDefault="00283F20" w:rsidP="00B74DB6">
      <w:pPr>
        <w:jc w:val="both"/>
        <w:rPr>
          <w:rFonts w:ascii="Verdana" w:hAnsi="Verdana" w:cstheme="minorHAnsi"/>
          <w:b/>
          <w:bCs/>
          <w:color w:val="202124"/>
          <w:spacing w:val="2"/>
          <w:sz w:val="24"/>
          <w:szCs w:val="24"/>
          <w:shd w:val="clear" w:color="auto" w:fill="FFFFFF"/>
        </w:rPr>
      </w:pPr>
      <w:r w:rsidRPr="00837618">
        <w:rPr>
          <w:rFonts w:ascii="Verdana" w:hAnsi="Verdana" w:cstheme="minorHAnsi"/>
          <w:b/>
          <w:bCs/>
          <w:color w:val="202124"/>
          <w:spacing w:val="2"/>
          <w:sz w:val="24"/>
          <w:szCs w:val="24"/>
          <w:shd w:val="clear" w:color="auto" w:fill="FFFFFF"/>
        </w:rPr>
        <w:t xml:space="preserve">Q11. </w:t>
      </w:r>
    </w:p>
    <w:p w14:paraId="615A6338" w14:textId="77777777" w:rsidR="00283F20" w:rsidRPr="00837618" w:rsidRDefault="00283F20" w:rsidP="00B74DB6">
      <w:pPr>
        <w:ind w:left="720"/>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If your baby wakes briefly during the night how often will he/she fall back asleep without being picked up/comforted?</w:t>
      </w:r>
    </w:p>
    <w:p w14:paraId="22691438" w14:textId="77777777" w:rsidR="0018083E" w:rsidRDefault="00283F20" w:rsidP="0018083E">
      <w:pPr>
        <w:keepNext/>
        <w:jc w:val="both"/>
      </w:pPr>
      <w:r w:rsidRPr="00837618">
        <w:rPr>
          <w:rFonts w:ascii="Verdana" w:hAnsi="Verdana" w:cstheme="minorHAnsi"/>
          <w:noProof/>
          <w:color w:val="202124"/>
          <w:spacing w:val="2"/>
          <w:sz w:val="24"/>
          <w:szCs w:val="24"/>
          <w:shd w:val="clear" w:color="auto" w:fill="FFFFFF"/>
        </w:rPr>
        <w:drawing>
          <wp:inline distT="0" distB="0" distL="0" distR="0" wp14:anchorId="177CA911" wp14:editId="5D79F7F6">
            <wp:extent cx="5731510" cy="26015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601595"/>
                    </a:xfrm>
                    <a:prstGeom prst="rect">
                      <a:avLst/>
                    </a:prstGeom>
                    <a:noFill/>
                    <a:ln>
                      <a:noFill/>
                    </a:ln>
                  </pic:spPr>
                </pic:pic>
              </a:graphicData>
            </a:graphic>
          </wp:inline>
        </w:drawing>
      </w:r>
    </w:p>
    <w:p w14:paraId="037314E7" w14:textId="3A45ED57" w:rsidR="008349B9" w:rsidRDefault="0018083E" w:rsidP="0018083E">
      <w:pPr>
        <w:pStyle w:val="Caption"/>
        <w:jc w:val="center"/>
      </w:pPr>
      <w:bookmarkStart w:id="148" w:name="_Toc67645440"/>
      <w:bookmarkStart w:id="149" w:name="_Toc67645946"/>
      <w:r>
        <w:t xml:space="preserve">Figure </w:t>
      </w:r>
      <w:r>
        <w:fldChar w:fldCharType="begin"/>
      </w:r>
      <w:r>
        <w:instrText xml:space="preserve"> SEQ Figure \* ARABIC </w:instrText>
      </w:r>
      <w:r>
        <w:fldChar w:fldCharType="separate"/>
      </w:r>
      <w:r w:rsidR="006677F7">
        <w:rPr>
          <w:noProof/>
        </w:rPr>
        <w:t>11</w:t>
      </w:r>
      <w:bookmarkEnd w:id="148"/>
      <w:bookmarkEnd w:id="149"/>
      <w:r>
        <w:fldChar w:fldCharType="end"/>
      </w:r>
    </w:p>
    <w:p w14:paraId="25626C95" w14:textId="28943393" w:rsidR="008349B9" w:rsidRPr="0018083E" w:rsidRDefault="00283F20" w:rsidP="00FB6FD3">
      <w:pPr>
        <w:pStyle w:val="ListParagraph"/>
        <w:numPr>
          <w:ilvl w:val="0"/>
          <w:numId w:val="7"/>
        </w:numPr>
        <w:jc w:val="both"/>
        <w:rPr>
          <w:rFonts w:ascii="Verdana" w:hAnsi="Verdana" w:cstheme="minorHAnsi"/>
          <w:color w:val="202124"/>
          <w:spacing w:val="2"/>
          <w:sz w:val="24"/>
          <w:szCs w:val="24"/>
          <w:shd w:val="clear" w:color="auto" w:fill="FFFFFF"/>
        </w:rPr>
      </w:pPr>
      <w:r w:rsidRPr="0018083E">
        <w:rPr>
          <w:rFonts w:ascii="Verdana" w:hAnsi="Verdana" w:cstheme="minorHAnsi"/>
          <w:color w:val="202124"/>
          <w:spacing w:val="2"/>
          <w:sz w:val="24"/>
          <w:szCs w:val="24"/>
          <w:shd w:val="clear" w:color="auto" w:fill="FFFFFF"/>
        </w:rPr>
        <w:t xml:space="preserve">As you can see 70% of parents confirmed that their baby will fall back to sleep the first time after waking, with some babies falling back to sleep two or three times without being comforted. This is </w:t>
      </w:r>
      <w:r w:rsidR="2AC56147" w:rsidRPr="27D5E09E">
        <w:rPr>
          <w:rFonts w:ascii="Verdana" w:hAnsi="Verdana"/>
          <w:color w:val="202124"/>
          <w:spacing w:val="2"/>
          <w:sz w:val="24"/>
          <w:szCs w:val="24"/>
          <w:shd w:val="clear" w:color="auto" w:fill="FFFFFF"/>
        </w:rPr>
        <w:t>particularly</w:t>
      </w:r>
      <w:r w:rsidRPr="0018083E">
        <w:rPr>
          <w:rFonts w:ascii="Verdana" w:hAnsi="Verdana" w:cstheme="minorHAnsi"/>
          <w:color w:val="202124"/>
          <w:spacing w:val="2"/>
          <w:sz w:val="24"/>
          <w:szCs w:val="24"/>
          <w:shd w:val="clear" w:color="auto" w:fill="FFFFFF"/>
        </w:rPr>
        <w:t xml:space="preserve"> important data, the tolerances for our sensors will have to be set very carefully. If they trigger a response too early, they may wake the baby further. </w:t>
      </w:r>
    </w:p>
    <w:p w14:paraId="45291D9B" w14:textId="77777777" w:rsidR="008349B9" w:rsidRPr="00837618" w:rsidRDefault="008349B9" w:rsidP="00B74DB6">
      <w:pPr>
        <w:pStyle w:val="ListParagraph"/>
        <w:ind w:left="408"/>
        <w:jc w:val="both"/>
        <w:rPr>
          <w:rFonts w:ascii="Verdana" w:hAnsi="Verdana" w:cstheme="minorHAnsi"/>
          <w:color w:val="202124"/>
          <w:spacing w:val="2"/>
          <w:sz w:val="24"/>
          <w:szCs w:val="24"/>
          <w:shd w:val="clear" w:color="auto" w:fill="FFFFFF"/>
        </w:rPr>
      </w:pPr>
    </w:p>
    <w:p w14:paraId="782E5F82" w14:textId="77777777" w:rsidR="00BC34FF" w:rsidRDefault="00283F20" w:rsidP="00BC34FF">
      <w:pPr>
        <w:jc w:val="both"/>
        <w:rPr>
          <w:rFonts w:ascii="Verdana" w:hAnsi="Verdana" w:cstheme="minorHAnsi"/>
          <w:b/>
          <w:bCs/>
          <w:color w:val="202124"/>
          <w:spacing w:val="2"/>
          <w:sz w:val="24"/>
          <w:szCs w:val="24"/>
          <w:shd w:val="clear" w:color="auto" w:fill="FFFFFF"/>
        </w:rPr>
      </w:pPr>
      <w:r w:rsidRPr="00837618">
        <w:rPr>
          <w:rFonts w:ascii="Verdana" w:hAnsi="Verdana" w:cstheme="minorHAnsi"/>
          <w:b/>
          <w:bCs/>
          <w:color w:val="202124"/>
          <w:spacing w:val="2"/>
          <w:sz w:val="24"/>
          <w:szCs w:val="24"/>
          <w:shd w:val="clear" w:color="auto" w:fill="FFFFFF"/>
        </w:rPr>
        <w:t>Q12.</w:t>
      </w:r>
    </w:p>
    <w:p w14:paraId="0E97B49F" w14:textId="48F849A7" w:rsidR="00283F20" w:rsidRPr="00837618" w:rsidRDefault="00283F20" w:rsidP="00BC34FF">
      <w:pPr>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Do you use a baby monitor, if so what features of it do you find most   valuable/What features do you wish it had?</w:t>
      </w:r>
    </w:p>
    <w:p w14:paraId="6CF8E2FE"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No</w:t>
      </w:r>
    </w:p>
    <w:p w14:paraId="2329230F"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the base board that monitors the child's heartbeat and sound</w:t>
      </w:r>
    </w:p>
    <w:p w14:paraId="7C32C8CB"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Ability to talk to into the monitor to comfort baby, also has music and video</w:t>
      </w:r>
    </w:p>
    <w:p w14:paraId="434E057D"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a movement alert if it cannot feel heartbeat or breathing or weight it alarms.</w:t>
      </w:r>
    </w:p>
    <w:p w14:paraId="23355C10"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Yes - music option.</w:t>
      </w:r>
    </w:p>
    <w:p w14:paraId="51198882"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yes – music.</w:t>
      </w:r>
    </w:p>
    <w:p w14:paraId="5B96D3FE"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We used the projector and timed music. We were able to put the music on from parent handset.</w:t>
      </w:r>
    </w:p>
    <w:p w14:paraId="444F9F46"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Audio</w:t>
      </w:r>
    </w:p>
    <w:p w14:paraId="3D9E1EC4"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Temperature of room talk features. I would rather it had a mat to monitor breathing.</w:t>
      </w:r>
    </w:p>
    <w:p w14:paraId="760F12FA" w14:textId="77777777" w:rsidR="00283F20" w:rsidRPr="00837618" w:rsidRDefault="00283F20" w:rsidP="00B74DB6">
      <w:pPr>
        <w:pStyle w:val="ListParagraph"/>
        <w:numPr>
          <w:ilvl w:val="0"/>
          <w:numId w:val="6"/>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Wonderful for hearing every sound.</w:t>
      </w:r>
    </w:p>
    <w:p w14:paraId="3B57EF7D" w14:textId="77777777" w:rsidR="00283F20" w:rsidRPr="00837618" w:rsidRDefault="00283F20" w:rsidP="00B74DB6">
      <w:pPr>
        <w:jc w:val="both"/>
        <w:rPr>
          <w:rFonts w:ascii="Verdana" w:hAnsi="Verdana" w:cstheme="minorHAnsi"/>
          <w:color w:val="202124"/>
          <w:spacing w:val="2"/>
          <w:sz w:val="24"/>
          <w:szCs w:val="24"/>
          <w:shd w:val="clear" w:color="auto" w:fill="FFFFFF"/>
        </w:rPr>
      </w:pPr>
    </w:p>
    <w:p w14:paraId="378B7331" w14:textId="77777777" w:rsidR="00283F20" w:rsidRPr="00837618" w:rsidRDefault="00283F20" w:rsidP="00B74DB6">
      <w:pPr>
        <w:pStyle w:val="ListParagraph"/>
        <w:ind w:left="408"/>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 xml:space="preserve">Several features are outlined here both relevant to our minor project and some we may choose to research and develop for our major project. </w:t>
      </w:r>
    </w:p>
    <w:p w14:paraId="7BCEDE09" w14:textId="77777777" w:rsidR="00283F20" w:rsidRPr="00837618" w:rsidRDefault="00283F20" w:rsidP="00B74DB6">
      <w:pPr>
        <w:pStyle w:val="ListParagraph"/>
        <w:numPr>
          <w:ilvl w:val="0"/>
          <w:numId w:val="12"/>
        </w:numPr>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 xml:space="preserve">Again audio/music function is mentioned heavily. </w:t>
      </w:r>
    </w:p>
    <w:p w14:paraId="4A290B29" w14:textId="77777777" w:rsidR="00283F20" w:rsidRPr="00837618" w:rsidRDefault="00283F20" w:rsidP="00B74DB6">
      <w:pPr>
        <w:pStyle w:val="ListParagraph"/>
        <w:numPr>
          <w:ilvl w:val="0"/>
          <w:numId w:val="12"/>
        </w:numPr>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 xml:space="preserve">A sensor to monitor the baby’s heartbeat and breathing. </w:t>
      </w:r>
    </w:p>
    <w:p w14:paraId="239E0288" w14:textId="77777777" w:rsidR="00283F20" w:rsidRPr="00837618" w:rsidRDefault="00283F20" w:rsidP="00B74DB6">
      <w:pPr>
        <w:pStyle w:val="ListParagraph"/>
        <w:numPr>
          <w:ilvl w:val="0"/>
          <w:numId w:val="12"/>
        </w:numPr>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 xml:space="preserve">A video or projector function which could play soothing shapes, pictures. </w:t>
      </w:r>
    </w:p>
    <w:p w14:paraId="7BC29D11" w14:textId="6C108CAD" w:rsidR="006A20A7" w:rsidRPr="008349B9" w:rsidRDefault="00283F20" w:rsidP="0082074A">
      <w:pPr>
        <w:pStyle w:val="ListParagraph"/>
        <w:numPr>
          <w:ilvl w:val="0"/>
          <w:numId w:val="12"/>
        </w:numPr>
        <w:ind w:left="1440"/>
        <w:jc w:val="both"/>
        <w:rPr>
          <w:rFonts w:ascii="Verdana" w:hAnsi="Verdana" w:cstheme="minorHAnsi"/>
          <w:color w:val="202124"/>
          <w:spacing w:val="2"/>
          <w:sz w:val="24"/>
          <w:szCs w:val="24"/>
          <w:shd w:val="clear" w:color="auto" w:fill="FFFFFF"/>
        </w:rPr>
      </w:pPr>
      <w:r w:rsidRPr="008349B9">
        <w:rPr>
          <w:rFonts w:ascii="Verdana" w:hAnsi="Verdana" w:cstheme="minorHAnsi"/>
          <w:color w:val="202124"/>
          <w:spacing w:val="2"/>
          <w:sz w:val="24"/>
          <w:szCs w:val="24"/>
          <w:shd w:val="clear" w:color="auto" w:fill="FFFFFF"/>
        </w:rPr>
        <w:t xml:space="preserve">A way to communicate with the baby. </w:t>
      </w:r>
    </w:p>
    <w:p w14:paraId="3CF46854" w14:textId="77777777" w:rsidR="006A20A7" w:rsidRPr="00837618" w:rsidRDefault="006A20A7" w:rsidP="00B74DB6">
      <w:pPr>
        <w:pStyle w:val="ListParagraph"/>
        <w:ind w:left="1440"/>
        <w:jc w:val="both"/>
        <w:rPr>
          <w:rFonts w:ascii="Verdana" w:hAnsi="Verdana" w:cstheme="minorHAnsi"/>
          <w:color w:val="202124"/>
          <w:spacing w:val="2"/>
          <w:sz w:val="24"/>
          <w:szCs w:val="24"/>
          <w:shd w:val="clear" w:color="auto" w:fill="FFFFFF"/>
        </w:rPr>
      </w:pPr>
    </w:p>
    <w:p w14:paraId="3B861D53" w14:textId="77777777" w:rsidR="00283F20" w:rsidRPr="00837618" w:rsidRDefault="00283F20" w:rsidP="00B74DB6">
      <w:pPr>
        <w:jc w:val="both"/>
        <w:rPr>
          <w:rFonts w:ascii="Verdana" w:hAnsi="Verdana" w:cstheme="minorHAnsi"/>
          <w:b/>
          <w:bCs/>
          <w:color w:val="202124"/>
          <w:spacing w:val="2"/>
          <w:sz w:val="24"/>
          <w:szCs w:val="24"/>
          <w:shd w:val="clear" w:color="auto" w:fill="FFFFFF"/>
        </w:rPr>
      </w:pPr>
      <w:r w:rsidRPr="00837618">
        <w:rPr>
          <w:rFonts w:ascii="Verdana" w:hAnsi="Verdana" w:cstheme="minorHAnsi"/>
          <w:b/>
          <w:bCs/>
          <w:color w:val="202124"/>
          <w:spacing w:val="2"/>
          <w:sz w:val="24"/>
          <w:szCs w:val="24"/>
          <w:shd w:val="clear" w:color="auto" w:fill="FFFFFF"/>
        </w:rPr>
        <w:t>Q13.</w:t>
      </w:r>
    </w:p>
    <w:p w14:paraId="79CC856B" w14:textId="77777777" w:rsidR="00BC34FF" w:rsidRDefault="00283F20" w:rsidP="00BC34FF">
      <w:pPr>
        <w:keepNext/>
        <w:jc w:val="both"/>
      </w:pPr>
      <w:r w:rsidRPr="00837618">
        <w:rPr>
          <w:rFonts w:ascii="Verdana" w:hAnsi="Verdana" w:cstheme="minorHAnsi"/>
          <w:noProof/>
          <w:color w:val="202124"/>
          <w:spacing w:val="2"/>
          <w:sz w:val="24"/>
          <w:szCs w:val="24"/>
        </w:rPr>
        <w:drawing>
          <wp:inline distT="0" distB="0" distL="0" distR="0" wp14:anchorId="48021A8D" wp14:editId="2B2A774E">
            <wp:extent cx="5731510" cy="230314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303145"/>
                    </a:xfrm>
                    <a:prstGeom prst="rect">
                      <a:avLst/>
                    </a:prstGeom>
                    <a:noFill/>
                    <a:ln>
                      <a:noFill/>
                    </a:ln>
                  </pic:spPr>
                </pic:pic>
              </a:graphicData>
            </a:graphic>
          </wp:inline>
        </w:drawing>
      </w:r>
    </w:p>
    <w:p w14:paraId="17503918" w14:textId="04F65659" w:rsidR="008349B9" w:rsidRDefault="00BC34FF" w:rsidP="00BC34FF">
      <w:pPr>
        <w:pStyle w:val="Caption"/>
        <w:jc w:val="center"/>
      </w:pPr>
      <w:bookmarkStart w:id="150" w:name="_Toc67645441"/>
      <w:bookmarkStart w:id="151" w:name="_Toc67645947"/>
      <w:r>
        <w:t xml:space="preserve">Figure </w:t>
      </w:r>
      <w:r>
        <w:fldChar w:fldCharType="begin"/>
      </w:r>
      <w:r>
        <w:instrText xml:space="preserve"> SEQ Figure \* ARABIC </w:instrText>
      </w:r>
      <w:r>
        <w:fldChar w:fldCharType="separate"/>
      </w:r>
      <w:r w:rsidR="006677F7">
        <w:rPr>
          <w:noProof/>
        </w:rPr>
        <w:t>12</w:t>
      </w:r>
      <w:bookmarkEnd w:id="150"/>
      <w:bookmarkEnd w:id="151"/>
      <w:r>
        <w:fldChar w:fldCharType="end"/>
      </w:r>
    </w:p>
    <w:p w14:paraId="1697EFD4" w14:textId="77777777" w:rsidR="00283F20" w:rsidRPr="00837618" w:rsidRDefault="00283F20" w:rsidP="00905486">
      <w:pPr>
        <w:pStyle w:val="ListParagraph"/>
        <w:numPr>
          <w:ilvl w:val="0"/>
          <w:numId w:val="4"/>
        </w:numPr>
        <w:spacing w:line="405" w:lineRule="atLeast"/>
        <w:jc w:val="both"/>
        <w:rPr>
          <w:rFonts w:ascii="Verdana" w:eastAsia="Times New Roman" w:hAnsi="Verdana" w:cstheme="minorHAnsi"/>
          <w:color w:val="202124"/>
          <w:spacing w:val="2"/>
          <w:sz w:val="24"/>
          <w:szCs w:val="24"/>
          <w:lang w:eastAsia="en-IE"/>
        </w:rPr>
      </w:pPr>
      <w:r w:rsidRPr="00837618">
        <w:rPr>
          <w:rFonts w:ascii="Verdana" w:eastAsia="Times New Roman" w:hAnsi="Verdana" w:cstheme="minorHAnsi"/>
          <w:color w:val="202124"/>
          <w:spacing w:val="2"/>
          <w:sz w:val="24"/>
          <w:szCs w:val="24"/>
          <w:lang w:eastAsia="en-IE"/>
        </w:rPr>
        <w:t>Outlining what features are most important to parent we can see that again a music and nightlight function rank very highly, temperature monitoring also is ranked and important.</w:t>
      </w:r>
    </w:p>
    <w:p w14:paraId="031A8500" w14:textId="59C732A4" w:rsidR="00283F20" w:rsidRPr="008349B9" w:rsidRDefault="00283F20" w:rsidP="00905486">
      <w:pPr>
        <w:pStyle w:val="ListParagraph"/>
        <w:numPr>
          <w:ilvl w:val="0"/>
          <w:numId w:val="4"/>
        </w:numPr>
        <w:spacing w:line="405" w:lineRule="atLeast"/>
        <w:jc w:val="both"/>
        <w:rPr>
          <w:rFonts w:ascii="Verdana" w:eastAsia="Times New Roman" w:hAnsi="Verdana"/>
          <w:color w:val="202124"/>
          <w:spacing w:val="2"/>
          <w:sz w:val="24"/>
          <w:szCs w:val="24"/>
          <w:lang w:eastAsia="en-IE"/>
        </w:rPr>
      </w:pPr>
      <w:r w:rsidRPr="746521CE">
        <w:rPr>
          <w:rFonts w:ascii="Verdana" w:eastAsia="Times New Roman" w:hAnsi="Verdana"/>
          <w:color w:val="202124"/>
          <w:spacing w:val="2"/>
          <w:sz w:val="24"/>
          <w:szCs w:val="24"/>
          <w:lang w:eastAsia="en-IE"/>
        </w:rPr>
        <w:t xml:space="preserve">Two-way audio function is something we may look at in a further iteration of our project. After discussion we feel for security reason and live video function would not be possible to do safely (outlined further in security analysis).  </w:t>
      </w:r>
    </w:p>
    <w:p w14:paraId="1D4F5F5A" w14:textId="7B845E46" w:rsidR="00905486" w:rsidRDefault="00905486" w:rsidP="00905486">
      <w:pPr>
        <w:spacing w:line="405" w:lineRule="atLeast"/>
        <w:jc w:val="both"/>
        <w:rPr>
          <w:rFonts w:ascii="Verdana" w:eastAsia="Times New Roman" w:hAnsi="Verdana"/>
          <w:color w:val="202124"/>
          <w:spacing w:val="2"/>
          <w:sz w:val="24"/>
          <w:szCs w:val="24"/>
          <w:lang w:eastAsia="en-IE"/>
        </w:rPr>
      </w:pPr>
    </w:p>
    <w:p w14:paraId="37F69282" w14:textId="7B845E46" w:rsidR="00905486" w:rsidRDefault="00905486" w:rsidP="00905486">
      <w:pPr>
        <w:spacing w:line="405" w:lineRule="atLeast"/>
        <w:jc w:val="both"/>
        <w:rPr>
          <w:rFonts w:ascii="Verdana" w:eastAsia="Times New Roman" w:hAnsi="Verdana"/>
          <w:color w:val="202124"/>
          <w:spacing w:val="2"/>
          <w:sz w:val="24"/>
          <w:szCs w:val="24"/>
          <w:lang w:eastAsia="en-IE"/>
        </w:rPr>
      </w:pPr>
    </w:p>
    <w:p w14:paraId="2C614EBE" w14:textId="7B845E46" w:rsidR="00905486" w:rsidRDefault="00905486" w:rsidP="00905486">
      <w:pPr>
        <w:spacing w:line="405" w:lineRule="atLeast"/>
        <w:jc w:val="both"/>
        <w:rPr>
          <w:rFonts w:ascii="Verdana" w:eastAsia="Times New Roman" w:hAnsi="Verdana"/>
          <w:color w:val="202124"/>
          <w:spacing w:val="2"/>
          <w:sz w:val="24"/>
          <w:szCs w:val="24"/>
          <w:lang w:eastAsia="en-IE"/>
        </w:rPr>
      </w:pPr>
    </w:p>
    <w:p w14:paraId="7C0E3B51" w14:textId="7B845E46" w:rsidR="00905486" w:rsidRDefault="00905486" w:rsidP="00905486">
      <w:pPr>
        <w:spacing w:line="405" w:lineRule="atLeast"/>
        <w:jc w:val="both"/>
        <w:rPr>
          <w:rFonts w:ascii="Verdana" w:eastAsia="Times New Roman" w:hAnsi="Verdana"/>
          <w:color w:val="202124"/>
          <w:spacing w:val="2"/>
          <w:sz w:val="24"/>
          <w:szCs w:val="24"/>
          <w:lang w:eastAsia="en-IE"/>
        </w:rPr>
      </w:pPr>
    </w:p>
    <w:p w14:paraId="1AF20AB9" w14:textId="7E090F74" w:rsidR="00905486" w:rsidRPr="00905486" w:rsidRDefault="00905486" w:rsidP="00905486">
      <w:pPr>
        <w:spacing w:line="405" w:lineRule="atLeast"/>
        <w:jc w:val="both"/>
        <w:rPr>
          <w:rFonts w:ascii="Verdana" w:eastAsia="Times New Roman" w:hAnsi="Verdana"/>
          <w:color w:val="202124"/>
          <w:spacing w:val="2"/>
          <w:sz w:val="24"/>
          <w:szCs w:val="24"/>
          <w:lang w:eastAsia="en-IE"/>
        </w:rPr>
      </w:pPr>
    </w:p>
    <w:p w14:paraId="6C148AD3" w14:textId="28CB85BF" w:rsidR="00283F20" w:rsidRPr="00837618" w:rsidRDefault="00283F20" w:rsidP="00330E27">
      <w:pPr>
        <w:spacing w:line="405" w:lineRule="atLeast"/>
        <w:jc w:val="both"/>
        <w:rPr>
          <w:rFonts w:ascii="Verdana" w:hAnsi="Verdana" w:cstheme="minorHAnsi"/>
          <w:color w:val="202124"/>
          <w:spacing w:val="2"/>
          <w:sz w:val="24"/>
          <w:szCs w:val="24"/>
          <w:shd w:val="clear" w:color="auto" w:fill="FFFFFF"/>
        </w:rPr>
      </w:pPr>
      <w:r w:rsidRPr="00837618">
        <w:rPr>
          <w:rFonts w:ascii="Verdana" w:eastAsia="Times New Roman" w:hAnsi="Verdana" w:cstheme="minorHAnsi"/>
          <w:b/>
          <w:bCs/>
          <w:color w:val="202124"/>
          <w:spacing w:val="2"/>
          <w:sz w:val="24"/>
          <w:szCs w:val="24"/>
          <w:lang w:eastAsia="en-IE"/>
        </w:rPr>
        <w:t>Q14.</w:t>
      </w:r>
      <w:r w:rsidRPr="00837618">
        <w:rPr>
          <w:rFonts w:ascii="Verdana" w:hAnsi="Verdana" w:cstheme="minorHAnsi"/>
          <w:color w:val="202124"/>
          <w:spacing w:val="2"/>
          <w:sz w:val="24"/>
          <w:szCs w:val="24"/>
          <w:shd w:val="clear" w:color="auto" w:fill="FFFFFF"/>
        </w:rPr>
        <w:t>Other thoughts or comments?</w:t>
      </w:r>
    </w:p>
    <w:p w14:paraId="6B1EA474" w14:textId="77777777" w:rsidR="00283F20" w:rsidRPr="00837618" w:rsidRDefault="00283F20" w:rsidP="00B74DB6">
      <w:pPr>
        <w:pStyle w:val="ListParagraph"/>
        <w:numPr>
          <w:ilvl w:val="0"/>
          <w:numId w:val="5"/>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the angel base monitor was a huge reassurance especially during the first 6 months.</w:t>
      </w:r>
    </w:p>
    <w:p w14:paraId="1197F440" w14:textId="77777777" w:rsidR="00283F20" w:rsidRPr="00837618" w:rsidRDefault="00283F20" w:rsidP="00B74DB6">
      <w:pPr>
        <w:pStyle w:val="ListParagraph"/>
        <w:numPr>
          <w:ilvl w:val="0"/>
          <w:numId w:val="5"/>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Hard to have definitive answer with younger baby as sleep patterns can change form one night to the next.</w:t>
      </w:r>
    </w:p>
    <w:p w14:paraId="0D81E357" w14:textId="3AF99691" w:rsidR="00283F20" w:rsidRPr="00837618" w:rsidRDefault="00283F20" w:rsidP="00B74DB6">
      <w:pPr>
        <w:pStyle w:val="ListParagraph"/>
        <w:numPr>
          <w:ilvl w:val="0"/>
          <w:numId w:val="5"/>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 xml:space="preserve">Is it possible that any breathing difficulty could be detected? </w:t>
      </w:r>
      <w:r w:rsidR="282EAA67" w:rsidRPr="00837618">
        <w:rPr>
          <w:rFonts w:ascii="Verdana" w:eastAsia="Times New Roman" w:hAnsi="Verdana" w:cs="Arial"/>
          <w:color w:val="202124"/>
          <w:spacing w:val="3"/>
          <w:sz w:val="24"/>
          <w:szCs w:val="24"/>
          <w:lang w:eastAsia="en-IE"/>
        </w:rPr>
        <w:t>colorful</w:t>
      </w:r>
      <w:r w:rsidRPr="00837618">
        <w:rPr>
          <w:rFonts w:ascii="Verdana" w:eastAsia="Times New Roman" w:hAnsi="Verdana" w:cs="Arial"/>
          <w:color w:val="202124"/>
          <w:spacing w:val="3"/>
          <w:sz w:val="24"/>
          <w:szCs w:val="24"/>
          <w:lang w:eastAsia="en-IE"/>
        </w:rPr>
        <w:t xml:space="preserve"> reflections in the room/ceiling would be good?</w:t>
      </w:r>
    </w:p>
    <w:p w14:paraId="4AFB3AE6" w14:textId="77777777" w:rsidR="00283F20" w:rsidRPr="00837618" w:rsidRDefault="00283F20" w:rsidP="00B74DB6">
      <w:pPr>
        <w:pStyle w:val="ListParagraph"/>
        <w:numPr>
          <w:ilvl w:val="0"/>
          <w:numId w:val="5"/>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The movement alert was amazing, would rate over all other features.</w:t>
      </w:r>
    </w:p>
    <w:p w14:paraId="230F6F89" w14:textId="77777777" w:rsidR="00283F20" w:rsidRPr="00837618" w:rsidRDefault="00283F20" w:rsidP="00B74DB6">
      <w:pPr>
        <w:pStyle w:val="ListParagraph"/>
        <w:numPr>
          <w:ilvl w:val="0"/>
          <w:numId w:val="5"/>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The batteries gave up and we had to replace them.</w:t>
      </w:r>
    </w:p>
    <w:p w14:paraId="2236966A" w14:textId="77777777" w:rsidR="00283F20" w:rsidRPr="00837618" w:rsidRDefault="00283F20" w:rsidP="00B74DB6">
      <w:pPr>
        <w:pStyle w:val="ListParagraph"/>
        <w:numPr>
          <w:ilvl w:val="0"/>
          <w:numId w:val="5"/>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Would be great if a monitor could give the child a bottle.</w:t>
      </w:r>
    </w:p>
    <w:p w14:paraId="23352A77" w14:textId="77777777" w:rsidR="00283F20" w:rsidRPr="00837618" w:rsidRDefault="00283F20" w:rsidP="00B74DB6">
      <w:pPr>
        <w:pStyle w:val="ListParagraph"/>
        <w:numPr>
          <w:ilvl w:val="0"/>
          <w:numId w:val="5"/>
        </w:numPr>
        <w:shd w:val="clear" w:color="auto" w:fill="F8F9FA"/>
        <w:spacing w:after="0" w:line="300" w:lineRule="atLeast"/>
        <w:jc w:val="both"/>
        <w:rPr>
          <w:rFonts w:ascii="Verdana" w:eastAsia="Times New Roman" w:hAnsi="Verdana" w:cs="Arial"/>
          <w:color w:val="202124"/>
          <w:spacing w:val="3"/>
          <w:sz w:val="24"/>
          <w:szCs w:val="24"/>
          <w:lang w:eastAsia="en-IE"/>
        </w:rPr>
      </w:pPr>
      <w:r w:rsidRPr="00837618">
        <w:rPr>
          <w:rFonts w:ascii="Verdana" w:eastAsia="Times New Roman" w:hAnsi="Verdana" w:cs="Arial"/>
          <w:color w:val="202124"/>
          <w:spacing w:val="3"/>
          <w:sz w:val="24"/>
          <w:szCs w:val="24"/>
          <w:lang w:eastAsia="en-IE"/>
        </w:rPr>
        <w:t>Babies are cool.</w:t>
      </w:r>
    </w:p>
    <w:p w14:paraId="23F57C5B" w14:textId="62CE2FB1" w:rsidR="00283F20" w:rsidRPr="00330E27" w:rsidRDefault="00283F20" w:rsidP="00C1613F">
      <w:pPr>
        <w:pStyle w:val="ListParagraph"/>
        <w:numPr>
          <w:ilvl w:val="0"/>
          <w:numId w:val="13"/>
        </w:numPr>
        <w:spacing w:line="405" w:lineRule="atLeast"/>
        <w:jc w:val="both"/>
        <w:rPr>
          <w:rFonts w:ascii="Verdana" w:eastAsia="Times New Roman" w:hAnsi="Verdana" w:cstheme="minorHAnsi"/>
          <w:sz w:val="24"/>
          <w:szCs w:val="24"/>
          <w:lang w:eastAsia="en-IE"/>
        </w:rPr>
      </w:pPr>
      <w:r w:rsidRPr="00330E27">
        <w:rPr>
          <w:rFonts w:ascii="Verdana" w:eastAsia="Times New Roman" w:hAnsi="Verdana" w:cstheme="minorHAnsi"/>
          <w:sz w:val="24"/>
          <w:szCs w:val="24"/>
          <w:lang w:eastAsia="en-IE"/>
        </w:rPr>
        <w:t xml:space="preserve">Although entertaining, ignoring the humorous answers we can see in our further taught and comments section again some interesting areas are highlighted. </w:t>
      </w:r>
    </w:p>
    <w:p w14:paraId="1BB06622" w14:textId="77777777" w:rsidR="00283F20" w:rsidRPr="00837618" w:rsidRDefault="00283F20" w:rsidP="00B74DB6">
      <w:pPr>
        <w:pStyle w:val="ListParagraph"/>
        <w:numPr>
          <w:ilvl w:val="0"/>
          <w:numId w:val="13"/>
        </w:numPr>
        <w:spacing w:line="405" w:lineRule="atLeast"/>
        <w:jc w:val="both"/>
        <w:rPr>
          <w:rFonts w:ascii="Verdana" w:eastAsia="Times New Roman" w:hAnsi="Verdana" w:cstheme="minorHAnsi"/>
          <w:sz w:val="24"/>
          <w:szCs w:val="24"/>
          <w:lang w:eastAsia="en-IE"/>
        </w:rPr>
      </w:pPr>
      <w:r w:rsidRPr="00837618">
        <w:rPr>
          <w:rFonts w:ascii="Verdana" w:eastAsia="Times New Roman" w:hAnsi="Verdana" w:cstheme="minorHAnsi"/>
          <w:sz w:val="24"/>
          <w:szCs w:val="24"/>
          <w:lang w:eastAsia="en-IE"/>
        </w:rPr>
        <w:t xml:space="preserve">The ever-changing sleep cycle of babies is highlighted again. </w:t>
      </w:r>
    </w:p>
    <w:p w14:paraId="594AED3C" w14:textId="2D287D82" w:rsidR="00283F20" w:rsidRPr="00837618" w:rsidRDefault="00283F20" w:rsidP="00B74DB6">
      <w:pPr>
        <w:pStyle w:val="ListParagraph"/>
        <w:numPr>
          <w:ilvl w:val="0"/>
          <w:numId w:val="13"/>
        </w:numPr>
        <w:spacing w:line="405" w:lineRule="atLeast"/>
        <w:jc w:val="both"/>
        <w:rPr>
          <w:rFonts w:ascii="Verdana" w:eastAsia="Times New Roman" w:hAnsi="Verdana" w:cstheme="minorHAnsi"/>
          <w:sz w:val="24"/>
          <w:szCs w:val="24"/>
          <w:lang w:eastAsia="en-IE"/>
        </w:rPr>
      </w:pPr>
      <w:r w:rsidRPr="00837618">
        <w:rPr>
          <w:rFonts w:ascii="Verdana" w:eastAsia="Times New Roman" w:hAnsi="Verdana" w:cstheme="minorHAnsi"/>
          <w:sz w:val="24"/>
          <w:szCs w:val="24"/>
          <w:lang w:eastAsia="en-IE"/>
        </w:rPr>
        <w:t xml:space="preserve">A breathing monitoring function and ability to project </w:t>
      </w:r>
      <w:r w:rsidR="602D1E6D" w:rsidRPr="27D5E09E">
        <w:rPr>
          <w:rFonts w:ascii="Verdana" w:eastAsia="Times New Roman" w:hAnsi="Verdana"/>
          <w:sz w:val="24"/>
          <w:szCs w:val="24"/>
          <w:lang w:eastAsia="en-IE"/>
        </w:rPr>
        <w:t>colorful</w:t>
      </w:r>
      <w:r w:rsidRPr="00837618">
        <w:rPr>
          <w:rFonts w:ascii="Verdana" w:eastAsia="Times New Roman" w:hAnsi="Verdana" w:cstheme="minorHAnsi"/>
          <w:sz w:val="24"/>
          <w:szCs w:val="24"/>
          <w:lang w:eastAsia="en-IE"/>
        </w:rPr>
        <w:t xml:space="preserve"> shapes in the room is also mentioned again.</w:t>
      </w:r>
    </w:p>
    <w:p w14:paraId="2A7BEA32" w14:textId="77777777" w:rsidR="00283F20" w:rsidRPr="00837618" w:rsidRDefault="00283F20" w:rsidP="00B74DB6">
      <w:pPr>
        <w:spacing w:after="0" w:line="240" w:lineRule="auto"/>
        <w:jc w:val="both"/>
        <w:rPr>
          <w:rFonts w:ascii="Verdana" w:eastAsia="Times New Roman" w:hAnsi="Verdana" w:cstheme="minorHAnsi"/>
          <w:color w:val="5F6368"/>
          <w:sz w:val="24"/>
          <w:szCs w:val="24"/>
          <w:lang w:eastAsia="en-IE"/>
        </w:rPr>
      </w:pPr>
    </w:p>
    <w:p w14:paraId="6ED43A02" w14:textId="270E260A" w:rsidR="00283F20" w:rsidRPr="00623D5B" w:rsidRDefault="00AA664A" w:rsidP="00B74DB6">
      <w:pPr>
        <w:pStyle w:val="Heading3"/>
        <w:jc w:val="both"/>
        <w:rPr>
          <w:rFonts w:ascii="Verdana" w:hAnsi="Verdana"/>
          <w:color w:val="538135" w:themeColor="accent6" w:themeShade="BF"/>
          <w:sz w:val="32"/>
          <w:szCs w:val="32"/>
        </w:rPr>
      </w:pPr>
      <w:bookmarkStart w:id="152" w:name="_Conclusion"/>
      <w:bookmarkStart w:id="153" w:name="_Toc66478035"/>
      <w:bookmarkStart w:id="154" w:name="_Toc71198797"/>
      <w:bookmarkEnd w:id="152"/>
      <w:r w:rsidRPr="00623D5B">
        <w:rPr>
          <w:rFonts w:ascii="Verdana" w:hAnsi="Verdana"/>
          <w:color w:val="538135" w:themeColor="accent6" w:themeShade="BF"/>
          <w:sz w:val="32"/>
          <w:szCs w:val="32"/>
        </w:rPr>
        <w:t>1.</w:t>
      </w:r>
      <w:r w:rsidR="004041FF" w:rsidRPr="00623D5B">
        <w:rPr>
          <w:rFonts w:ascii="Verdana" w:hAnsi="Verdana"/>
          <w:color w:val="538135" w:themeColor="accent6" w:themeShade="BF"/>
          <w:sz w:val="32"/>
          <w:szCs w:val="32"/>
        </w:rPr>
        <w:t>4</w:t>
      </w:r>
      <w:r w:rsidRPr="00623D5B">
        <w:rPr>
          <w:rFonts w:ascii="Verdana" w:hAnsi="Verdana"/>
          <w:color w:val="538135" w:themeColor="accent6" w:themeShade="BF"/>
          <w:sz w:val="32"/>
          <w:szCs w:val="32"/>
        </w:rPr>
        <w:t>.</w:t>
      </w:r>
      <w:r w:rsidR="00C61AC6" w:rsidRPr="00623D5B">
        <w:rPr>
          <w:rFonts w:ascii="Verdana" w:hAnsi="Verdana"/>
          <w:color w:val="538135" w:themeColor="accent6" w:themeShade="BF"/>
          <w:sz w:val="32"/>
          <w:szCs w:val="32"/>
        </w:rPr>
        <w:t xml:space="preserve">2 </w:t>
      </w:r>
      <w:bookmarkEnd w:id="153"/>
      <w:r w:rsidR="00B66D07" w:rsidRPr="00623D5B">
        <w:rPr>
          <w:rFonts w:ascii="Verdana" w:hAnsi="Verdana"/>
          <w:color w:val="538135" w:themeColor="accent6" w:themeShade="BF"/>
          <w:sz w:val="32"/>
          <w:szCs w:val="32"/>
        </w:rPr>
        <w:t>CONCLUSION</w:t>
      </w:r>
      <w:bookmarkEnd w:id="154"/>
      <w:r w:rsidR="00283F20" w:rsidRPr="00623D5B">
        <w:rPr>
          <w:rFonts w:ascii="Verdana" w:hAnsi="Verdana"/>
          <w:color w:val="538135" w:themeColor="accent6" w:themeShade="BF"/>
          <w:sz w:val="32"/>
          <w:szCs w:val="32"/>
        </w:rPr>
        <w:t xml:space="preserve"> </w:t>
      </w:r>
    </w:p>
    <w:p w14:paraId="5EC24141" w14:textId="3EBEAE3D" w:rsidR="00283F20" w:rsidRPr="00837618" w:rsidRDefault="00283F20" w:rsidP="00B74DB6">
      <w:pPr>
        <w:jc w:val="both"/>
        <w:rPr>
          <w:rFonts w:ascii="Verdana" w:hAnsi="Verdana"/>
          <w:sz w:val="24"/>
          <w:szCs w:val="24"/>
        </w:rPr>
      </w:pPr>
      <w:r w:rsidRPr="00837618">
        <w:rPr>
          <w:rFonts w:ascii="Verdana" w:hAnsi="Verdana"/>
          <w:sz w:val="24"/>
          <w:szCs w:val="24"/>
        </w:rPr>
        <w:t xml:space="preserve">One over-sight in the survey was not asking how many hours each child sleeps during the day and asking for a combined total, if this were done, I feel the total hours of sleep per 24hour period would closer resemble the average number of hours sleep per child outlined in our online research. As outlined above newborn babies will sleep for large parts of the day, as they get older, they do more of their sleeping at night, this change in their sleeping cycle as they get older is recording accurately in the data we gathered.  Our survey did however highlight many areas which went on to inform both or physical and conceptual design ideas. </w:t>
      </w:r>
      <w:r w:rsidRPr="00837618">
        <w:rPr>
          <w:rFonts w:ascii="Verdana" w:hAnsi="Verdana" w:cstheme="minorHAnsi"/>
          <w:color w:val="202124"/>
          <w:spacing w:val="2"/>
          <w:sz w:val="24"/>
          <w:szCs w:val="24"/>
          <w:shd w:val="clear" w:color="auto" w:fill="FFFFFF"/>
        </w:rPr>
        <w:t xml:space="preserve">Limiting this to what is feasible for our minor project. The </w:t>
      </w:r>
      <w:r w:rsidR="13FEBC2F" w:rsidRPr="27D5E09E">
        <w:rPr>
          <w:rFonts w:ascii="Verdana" w:hAnsi="Verdana"/>
          <w:color w:val="202124"/>
          <w:spacing w:val="2"/>
          <w:sz w:val="24"/>
          <w:szCs w:val="24"/>
          <w:shd w:val="clear" w:color="auto" w:fill="FFFFFF"/>
        </w:rPr>
        <w:t>key</w:t>
      </w:r>
      <w:r w:rsidRPr="00837618">
        <w:rPr>
          <w:rFonts w:ascii="Verdana" w:hAnsi="Verdana" w:cstheme="minorHAnsi"/>
          <w:color w:val="202124"/>
          <w:spacing w:val="2"/>
          <w:sz w:val="24"/>
          <w:szCs w:val="24"/>
          <w:shd w:val="clear" w:color="auto" w:fill="FFFFFF"/>
        </w:rPr>
        <w:t xml:space="preserve"> features </w:t>
      </w:r>
      <w:r w:rsidRPr="27D5E09E">
        <w:rPr>
          <w:rFonts w:ascii="Verdana" w:hAnsi="Verdana"/>
          <w:color w:val="202124"/>
          <w:spacing w:val="2"/>
          <w:sz w:val="24"/>
          <w:szCs w:val="24"/>
          <w:shd w:val="clear" w:color="auto" w:fill="FFFFFF"/>
        </w:rPr>
        <w:t>outline</w:t>
      </w:r>
      <w:r w:rsidR="7F08F049" w:rsidRPr="27D5E09E">
        <w:rPr>
          <w:rFonts w:ascii="Verdana" w:hAnsi="Verdana"/>
          <w:color w:val="202124"/>
          <w:spacing w:val="2"/>
          <w:sz w:val="24"/>
          <w:szCs w:val="24"/>
          <w:shd w:val="clear" w:color="auto" w:fill="FFFFFF"/>
        </w:rPr>
        <w:t>d</w:t>
      </w:r>
      <w:r w:rsidRPr="00837618">
        <w:rPr>
          <w:rFonts w:ascii="Verdana" w:hAnsi="Verdana" w:cstheme="minorHAnsi"/>
          <w:color w:val="202124"/>
          <w:spacing w:val="2"/>
          <w:sz w:val="24"/>
          <w:szCs w:val="24"/>
          <w:shd w:val="clear" w:color="auto" w:fill="FFFFFF"/>
        </w:rPr>
        <w:t xml:space="preserve"> by the parents are.</w:t>
      </w:r>
    </w:p>
    <w:p w14:paraId="5D4E556B" w14:textId="77777777" w:rsidR="00283F20" w:rsidRPr="00837618" w:rsidRDefault="00283F20" w:rsidP="00B74DB6">
      <w:pPr>
        <w:pStyle w:val="ListParagraph"/>
        <w:numPr>
          <w:ilvl w:val="0"/>
          <w:numId w:val="2"/>
        </w:numPr>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A sound/movement sensor</w:t>
      </w:r>
    </w:p>
    <w:p w14:paraId="212FDEE9" w14:textId="77777777" w:rsidR="00283F20" w:rsidRPr="00837618" w:rsidRDefault="00283F20" w:rsidP="00B74DB6">
      <w:pPr>
        <w:pStyle w:val="ListParagraph"/>
        <w:numPr>
          <w:ilvl w:val="0"/>
          <w:numId w:val="2"/>
        </w:numPr>
        <w:jc w:val="both"/>
        <w:rPr>
          <w:rFonts w:ascii="Verdana" w:hAnsi="Verdana" w:cstheme="minorHAnsi"/>
          <w:color w:val="202124"/>
          <w:spacing w:val="2"/>
          <w:sz w:val="24"/>
          <w:szCs w:val="24"/>
          <w:shd w:val="clear" w:color="auto" w:fill="FFFFFF"/>
        </w:rPr>
      </w:pPr>
      <w:r w:rsidRPr="00837618">
        <w:rPr>
          <w:rFonts w:ascii="Verdana" w:hAnsi="Verdana" w:cstheme="minorHAnsi"/>
          <w:color w:val="202124"/>
          <w:spacing w:val="2"/>
          <w:sz w:val="24"/>
          <w:szCs w:val="24"/>
          <w:shd w:val="clear" w:color="auto" w:fill="FFFFFF"/>
        </w:rPr>
        <w:t>A night light with patterns/shapes</w:t>
      </w:r>
    </w:p>
    <w:p w14:paraId="44875FD8" w14:textId="77777777" w:rsidR="00283F20" w:rsidRPr="00837618" w:rsidRDefault="00283F20" w:rsidP="00B74DB6">
      <w:pPr>
        <w:pStyle w:val="ListParagraph"/>
        <w:numPr>
          <w:ilvl w:val="0"/>
          <w:numId w:val="2"/>
        </w:numPr>
        <w:jc w:val="both"/>
        <w:rPr>
          <w:rFonts w:ascii="Verdana" w:hAnsi="Verdana"/>
          <w:color w:val="202124"/>
          <w:spacing w:val="2"/>
          <w:sz w:val="24"/>
          <w:szCs w:val="24"/>
          <w:shd w:val="clear" w:color="auto" w:fill="FFFFFF"/>
        </w:rPr>
      </w:pPr>
      <w:r w:rsidRPr="45FE7462">
        <w:rPr>
          <w:rFonts w:ascii="Verdana" w:hAnsi="Verdana"/>
          <w:color w:val="202124"/>
          <w:spacing w:val="2"/>
          <w:sz w:val="24"/>
          <w:szCs w:val="24"/>
          <w:shd w:val="clear" w:color="auto" w:fill="FFFFFF"/>
        </w:rPr>
        <w:t>An ability to play sounds/lullaby’s/white noise.</w:t>
      </w:r>
    </w:p>
    <w:p w14:paraId="2E248BE1" w14:textId="14B4DF3D" w:rsidR="00255E66" w:rsidRDefault="00283F20" w:rsidP="00330E27">
      <w:pPr>
        <w:ind w:left="48"/>
        <w:jc w:val="both"/>
      </w:pPr>
      <w:r w:rsidRPr="00837618">
        <w:rPr>
          <w:rFonts w:ascii="Verdana" w:hAnsi="Verdana" w:cstheme="minorHAnsi"/>
          <w:color w:val="202124"/>
          <w:spacing w:val="2"/>
          <w:sz w:val="24"/>
          <w:szCs w:val="24"/>
          <w:shd w:val="clear" w:color="auto" w:fill="FFFFFF"/>
        </w:rPr>
        <w:t xml:space="preserve">Each of these features were mentioned multiple times with a sound/lullaby function ranking the most important among them. Using both our online research and our survey we were able to bring these functions forward to the design stage and begin to conceptually put together our prototype. </w:t>
      </w:r>
    </w:p>
    <w:p w14:paraId="14261B1E" w14:textId="77777777" w:rsidR="00255E66" w:rsidRDefault="00255E66" w:rsidP="0099363A"/>
    <w:p w14:paraId="1E77ECEB" w14:textId="7E3C2F0C" w:rsidR="00255E66" w:rsidRPr="00623D5B" w:rsidRDefault="00C151CE" w:rsidP="00BC3BDE">
      <w:pPr>
        <w:pStyle w:val="Heading1"/>
        <w:ind w:firstLine="1080"/>
        <w:rPr>
          <w:sz w:val="36"/>
          <w:szCs w:val="52"/>
        </w:rPr>
      </w:pPr>
      <w:bookmarkStart w:id="155" w:name="_Toc71198798"/>
      <w:r w:rsidRPr="00623D5B">
        <w:rPr>
          <w:sz w:val="36"/>
          <w:szCs w:val="52"/>
        </w:rPr>
        <w:t xml:space="preserve">2. </w:t>
      </w:r>
      <w:r w:rsidR="006C0831" w:rsidRPr="00623D5B">
        <w:rPr>
          <w:sz w:val="36"/>
          <w:szCs w:val="52"/>
        </w:rPr>
        <w:t>INITIAL DESIGN</w:t>
      </w:r>
      <w:bookmarkEnd w:id="155"/>
    </w:p>
    <w:p w14:paraId="65E5D90A" w14:textId="779FEBA7" w:rsidR="00BC34FF" w:rsidRPr="005C6670" w:rsidRDefault="00BC34FF" w:rsidP="005C6670">
      <w:pPr>
        <w:jc w:val="both"/>
        <w:rPr>
          <w:rFonts w:ascii="Verdana" w:hAnsi="Verdana"/>
          <w:sz w:val="24"/>
          <w:szCs w:val="24"/>
        </w:rPr>
      </w:pPr>
      <w:r w:rsidRPr="005C6670">
        <w:rPr>
          <w:rFonts w:ascii="Verdana" w:hAnsi="Verdana"/>
          <w:sz w:val="24"/>
          <w:szCs w:val="24"/>
        </w:rPr>
        <w:t xml:space="preserve">After our initial primary and secondary research, a set of sketches were produced to give us some direction in starting our implementation phase. These </w:t>
      </w:r>
      <w:r w:rsidR="70D32A2E" w:rsidRPr="27D5E09E">
        <w:rPr>
          <w:rFonts w:ascii="Verdana" w:hAnsi="Verdana"/>
          <w:sz w:val="24"/>
          <w:szCs w:val="24"/>
        </w:rPr>
        <w:t>early</w:t>
      </w:r>
      <w:r w:rsidRPr="005C6670">
        <w:rPr>
          <w:rFonts w:ascii="Verdana" w:hAnsi="Verdana"/>
          <w:sz w:val="24"/>
          <w:szCs w:val="24"/>
        </w:rPr>
        <w:t xml:space="preserve"> sketches succeeded in giving the project the first breath of life, as we could start to envisage something tangible. </w:t>
      </w:r>
    </w:p>
    <w:p w14:paraId="71502900" w14:textId="3419EF9A" w:rsidR="00CB7457" w:rsidRPr="00623D5B" w:rsidRDefault="00C151CE" w:rsidP="0066645C">
      <w:pPr>
        <w:pStyle w:val="Heading2"/>
        <w:rPr>
          <w:sz w:val="32"/>
          <w:szCs w:val="32"/>
        </w:rPr>
      </w:pPr>
      <w:bookmarkStart w:id="156" w:name="_Toc71198799"/>
      <w:r w:rsidRPr="00623D5B">
        <w:rPr>
          <w:sz w:val="32"/>
          <w:szCs w:val="32"/>
        </w:rPr>
        <w:t xml:space="preserve">2.1 </w:t>
      </w:r>
      <w:r w:rsidR="00BE2D3B" w:rsidRPr="00623D5B">
        <w:rPr>
          <w:sz w:val="32"/>
          <w:szCs w:val="32"/>
        </w:rPr>
        <w:t xml:space="preserve">INITIAL </w:t>
      </w:r>
      <w:r w:rsidR="00D802B5" w:rsidRPr="00623D5B">
        <w:rPr>
          <w:sz w:val="32"/>
          <w:szCs w:val="32"/>
        </w:rPr>
        <w:t xml:space="preserve">CONCEPTUAL </w:t>
      </w:r>
      <w:r w:rsidR="00BE2D3B" w:rsidRPr="00623D5B">
        <w:rPr>
          <w:sz w:val="32"/>
          <w:szCs w:val="32"/>
        </w:rPr>
        <w:t>SKETCH</w:t>
      </w:r>
      <w:r w:rsidR="00BF5F2F" w:rsidRPr="00623D5B">
        <w:rPr>
          <w:sz w:val="32"/>
          <w:szCs w:val="32"/>
        </w:rPr>
        <w:t>E</w:t>
      </w:r>
      <w:r w:rsidR="00D802B5" w:rsidRPr="00623D5B">
        <w:rPr>
          <w:sz w:val="32"/>
          <w:szCs w:val="32"/>
        </w:rPr>
        <w:t>S</w:t>
      </w:r>
      <w:bookmarkEnd w:id="156"/>
    </w:p>
    <w:p w14:paraId="736A17C4" w14:textId="1040C885" w:rsidR="00BC34FF" w:rsidRDefault="00BC34FF" w:rsidP="00CB7457">
      <w:pPr>
        <w:keepNext/>
        <w:jc w:val="center"/>
        <w:rPr>
          <w:noProof/>
        </w:rPr>
      </w:pPr>
    </w:p>
    <w:p w14:paraId="51202BAA" w14:textId="40D21901" w:rsidR="00D802B5" w:rsidRDefault="00D802B5" w:rsidP="00CB7457">
      <w:pPr>
        <w:keepNext/>
        <w:jc w:val="center"/>
        <w:rPr>
          <w:noProof/>
        </w:rPr>
      </w:pPr>
    </w:p>
    <w:p w14:paraId="6564EF41" w14:textId="31E83F88" w:rsidR="00141293" w:rsidRDefault="00BE2D3B" w:rsidP="00330E27">
      <w:pPr>
        <w:keepNext/>
        <w:jc w:val="center"/>
      </w:pPr>
      <w:r>
        <w:rPr>
          <w:noProof/>
        </w:rPr>
        <w:drawing>
          <wp:inline distT="0" distB="0" distL="0" distR="0" wp14:anchorId="6E35E5CD" wp14:editId="172FA422">
            <wp:extent cx="2592102" cy="3511985"/>
            <wp:effectExtent l="0" t="254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r="9496"/>
                    <a:stretch/>
                  </pic:blipFill>
                  <pic:spPr bwMode="auto">
                    <a:xfrm rot="16200000">
                      <a:off x="0" y="0"/>
                      <a:ext cx="2688547" cy="3642656"/>
                    </a:xfrm>
                    <a:prstGeom prst="rect">
                      <a:avLst/>
                    </a:prstGeom>
                    <a:ln>
                      <a:noFill/>
                    </a:ln>
                    <a:extLst>
                      <a:ext uri="{53640926-AAD7-44D8-BBD7-CCE9431645EC}">
                        <a14:shadowObscured xmlns:a14="http://schemas.microsoft.com/office/drawing/2010/main"/>
                      </a:ext>
                    </a:extLst>
                  </pic:spPr>
                </pic:pic>
              </a:graphicData>
            </a:graphic>
          </wp:inline>
        </w:drawing>
      </w:r>
    </w:p>
    <w:p w14:paraId="21691C5D" w14:textId="77C4B2E7" w:rsidR="00C56FF7" w:rsidRDefault="00141293" w:rsidP="00330E27">
      <w:pPr>
        <w:pStyle w:val="Caption"/>
        <w:jc w:val="center"/>
      </w:pPr>
      <w:bookmarkStart w:id="157" w:name="_Toc67645948"/>
      <w:r>
        <w:t xml:space="preserve">Figure </w:t>
      </w:r>
      <w:r>
        <w:fldChar w:fldCharType="begin"/>
      </w:r>
      <w:r>
        <w:instrText xml:space="preserve"> SEQ Figure \* ARABIC </w:instrText>
      </w:r>
      <w:r>
        <w:fldChar w:fldCharType="separate"/>
      </w:r>
      <w:r w:rsidR="006677F7">
        <w:rPr>
          <w:noProof/>
        </w:rPr>
        <w:t>13</w:t>
      </w:r>
      <w:r>
        <w:fldChar w:fldCharType="end"/>
      </w:r>
      <w:r>
        <w:t xml:space="preserve"> </w:t>
      </w:r>
      <w:r w:rsidRPr="00973311">
        <w:t>Sketch of Baby monitor in-situ</w:t>
      </w:r>
      <w:bookmarkEnd w:id="157"/>
    </w:p>
    <w:p w14:paraId="5052887B" w14:textId="094AA42A" w:rsidR="00141293" w:rsidRDefault="00141293" w:rsidP="00141293"/>
    <w:p w14:paraId="527C6E79" w14:textId="77777777" w:rsidR="00141293" w:rsidRDefault="00141293" w:rsidP="00330E27">
      <w:pPr>
        <w:keepNext/>
        <w:jc w:val="center"/>
      </w:pPr>
      <w:r>
        <w:rPr>
          <w:noProof/>
        </w:rPr>
        <w:drawing>
          <wp:inline distT="0" distB="0" distL="0" distR="0" wp14:anchorId="4AB0DC17" wp14:editId="19B87A0E">
            <wp:extent cx="2456691" cy="3184586"/>
            <wp:effectExtent l="0" t="2223" r="0" b="0"/>
            <wp:docPr id="16" name="Picture 16" descr="Sketch of arduino yun and componen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ketch of arduino yun and component layout"/>
                    <pic:cNvPicPr/>
                  </pic:nvPicPr>
                  <pic:blipFill rotWithShape="1">
                    <a:blip r:embed="rId37" cstate="print">
                      <a:extLst>
                        <a:ext uri="{28A0092B-C50C-407E-A947-70E740481C1C}">
                          <a14:useLocalDpi xmlns:a14="http://schemas.microsoft.com/office/drawing/2010/main" val="0"/>
                        </a:ext>
                      </a:extLst>
                    </a:blip>
                    <a:srcRect l="19725" t="20829" r="10435" b="5135"/>
                    <a:stretch/>
                  </pic:blipFill>
                  <pic:spPr bwMode="auto">
                    <a:xfrm rot="16200000">
                      <a:off x="0" y="0"/>
                      <a:ext cx="2456691" cy="3184586"/>
                    </a:xfrm>
                    <a:prstGeom prst="rect">
                      <a:avLst/>
                    </a:prstGeom>
                    <a:ln>
                      <a:noFill/>
                    </a:ln>
                    <a:extLst>
                      <a:ext uri="{53640926-AAD7-44D8-BBD7-CCE9431645EC}">
                        <a14:shadowObscured xmlns:a14="http://schemas.microsoft.com/office/drawing/2010/main"/>
                      </a:ext>
                    </a:extLst>
                  </pic:spPr>
                </pic:pic>
              </a:graphicData>
            </a:graphic>
          </wp:inline>
        </w:drawing>
      </w:r>
    </w:p>
    <w:p w14:paraId="0F888BB2" w14:textId="04A9D9DB" w:rsidR="00141293" w:rsidRPr="00141293" w:rsidRDefault="00141293" w:rsidP="00330E27">
      <w:pPr>
        <w:pStyle w:val="Caption"/>
        <w:jc w:val="center"/>
      </w:pPr>
      <w:bookmarkStart w:id="158" w:name="_Toc67645949"/>
      <w:r>
        <w:t xml:space="preserve">Figure </w:t>
      </w:r>
      <w:r>
        <w:fldChar w:fldCharType="begin"/>
      </w:r>
      <w:r>
        <w:instrText xml:space="preserve"> SEQ Figure \* ARABIC </w:instrText>
      </w:r>
      <w:r>
        <w:fldChar w:fldCharType="separate"/>
      </w:r>
      <w:r w:rsidR="006677F7">
        <w:rPr>
          <w:noProof/>
        </w:rPr>
        <w:t>14</w:t>
      </w:r>
      <w:r>
        <w:fldChar w:fldCharType="end"/>
      </w:r>
      <w:r>
        <w:t xml:space="preserve"> </w:t>
      </w:r>
      <w:r w:rsidRPr="00174EF5">
        <w:t>Proposed layout of Arduino Yun and components</w:t>
      </w:r>
      <w:bookmarkEnd w:id="158"/>
    </w:p>
    <w:p w14:paraId="1824B0E2" w14:textId="77777777" w:rsidR="00141293" w:rsidRDefault="00141293" w:rsidP="004443DA">
      <w:pPr>
        <w:keepNext/>
        <w:jc w:val="center"/>
        <w:rPr>
          <w:noProof/>
        </w:rPr>
      </w:pPr>
    </w:p>
    <w:p w14:paraId="2EC347DB" w14:textId="3E4E9D1B" w:rsidR="008D760B" w:rsidRDefault="008D760B" w:rsidP="004443DA">
      <w:pPr>
        <w:keepNext/>
        <w:jc w:val="center"/>
      </w:pPr>
      <w:r>
        <w:rPr>
          <w:noProof/>
        </w:rPr>
        <w:drawing>
          <wp:inline distT="0" distB="0" distL="0" distR="0" wp14:anchorId="3D7851AC" wp14:editId="552F2C6C">
            <wp:extent cx="2163039" cy="3296285"/>
            <wp:effectExtent l="4762"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38" cstate="print">
                      <a:extLst>
                        <a:ext uri="{28A0092B-C50C-407E-A947-70E740481C1C}">
                          <a14:useLocalDpi xmlns:a14="http://schemas.microsoft.com/office/drawing/2010/main" val="0"/>
                        </a:ext>
                      </a:extLst>
                    </a:blip>
                    <a:srcRect l="19692" t="15664" r="9653"/>
                    <a:stretch/>
                  </pic:blipFill>
                  <pic:spPr bwMode="auto">
                    <a:xfrm rot="16200000">
                      <a:off x="0" y="0"/>
                      <a:ext cx="2195405" cy="3345608"/>
                    </a:xfrm>
                    <a:prstGeom prst="rect">
                      <a:avLst/>
                    </a:prstGeom>
                    <a:ln>
                      <a:noFill/>
                    </a:ln>
                    <a:extLst>
                      <a:ext uri="{53640926-AAD7-44D8-BBD7-CCE9431645EC}">
                        <a14:shadowObscured xmlns:a14="http://schemas.microsoft.com/office/drawing/2010/main"/>
                      </a:ext>
                    </a:extLst>
                  </pic:spPr>
                </pic:pic>
              </a:graphicData>
            </a:graphic>
          </wp:inline>
        </w:drawing>
      </w:r>
    </w:p>
    <w:p w14:paraId="7EC8874A" w14:textId="11F2B971" w:rsidR="000A0B68" w:rsidRDefault="008D760B" w:rsidP="008D760B">
      <w:pPr>
        <w:pStyle w:val="Caption"/>
        <w:jc w:val="center"/>
      </w:pPr>
      <w:bookmarkStart w:id="159" w:name="_Toc67645443"/>
      <w:bookmarkStart w:id="160" w:name="_Toc67645950"/>
      <w:r>
        <w:t xml:space="preserve">Figure </w:t>
      </w:r>
      <w:r w:rsidR="00A904F5">
        <w:fldChar w:fldCharType="begin"/>
      </w:r>
      <w:r w:rsidR="00A904F5">
        <w:instrText xml:space="preserve"> SEQ Figure \* ARABIC </w:instrText>
      </w:r>
      <w:r w:rsidR="00A904F5">
        <w:fldChar w:fldCharType="separate"/>
      </w:r>
      <w:r w:rsidR="006677F7">
        <w:rPr>
          <w:noProof/>
        </w:rPr>
        <w:t>15</w:t>
      </w:r>
      <w:r w:rsidR="00A904F5">
        <w:fldChar w:fldCharType="end"/>
      </w:r>
      <w:r>
        <w:t xml:space="preserve"> </w:t>
      </w:r>
      <w:r w:rsidR="00255E66">
        <w:t>–</w:t>
      </w:r>
      <w:r>
        <w:t xml:space="preserve"> </w:t>
      </w:r>
      <w:r w:rsidR="00255E66">
        <w:t>Early schematic sketch</w:t>
      </w:r>
      <w:bookmarkEnd w:id="159"/>
      <w:bookmarkEnd w:id="160"/>
    </w:p>
    <w:p w14:paraId="5118BCA7" w14:textId="77777777" w:rsidR="00BC34FF" w:rsidRPr="00BC34FF" w:rsidRDefault="00BC34FF" w:rsidP="00BC34FF"/>
    <w:p w14:paraId="5D76382D" w14:textId="1B23791A" w:rsidR="00D802B5" w:rsidRDefault="00D802B5" w:rsidP="00D802B5"/>
    <w:p w14:paraId="064C6DFB" w14:textId="60316912" w:rsidR="00C246CC" w:rsidRPr="00623D5B" w:rsidRDefault="00C151CE" w:rsidP="00E90D00">
      <w:pPr>
        <w:pStyle w:val="Heading2"/>
        <w:rPr>
          <w:sz w:val="32"/>
          <w:szCs w:val="32"/>
        </w:rPr>
      </w:pPr>
      <w:bookmarkStart w:id="161" w:name="_Toc71198800"/>
      <w:r w:rsidRPr="00623D5B">
        <w:rPr>
          <w:sz w:val="32"/>
          <w:szCs w:val="32"/>
        </w:rPr>
        <w:t xml:space="preserve">2.3 </w:t>
      </w:r>
      <w:r w:rsidR="00C246CC" w:rsidRPr="00623D5B">
        <w:rPr>
          <w:sz w:val="32"/>
          <w:szCs w:val="32"/>
        </w:rPr>
        <w:t>HARDWARE SETUP</w:t>
      </w:r>
      <w:bookmarkEnd w:id="161"/>
    </w:p>
    <w:p w14:paraId="6298C96E" w14:textId="4BFB3B2D" w:rsidR="00BC34FF" w:rsidRPr="005C6670" w:rsidRDefault="005C6670" w:rsidP="005C6670">
      <w:pPr>
        <w:jc w:val="both"/>
        <w:rPr>
          <w:rFonts w:ascii="Verdana" w:hAnsi="Verdana"/>
          <w:sz w:val="24"/>
          <w:szCs w:val="24"/>
        </w:rPr>
      </w:pPr>
      <w:r w:rsidRPr="005C6670">
        <w:rPr>
          <w:rFonts w:ascii="Verdana" w:hAnsi="Verdana"/>
          <w:sz w:val="24"/>
          <w:szCs w:val="24"/>
        </w:rPr>
        <w:t xml:space="preserve">Many of our team were undertaking their first project of this type and so had little experience of circuitry and components. As an aid in remaining focused on a setup that was achievable and technically accurate, the team used the Fritzing software package to build our layouts and schematic drawings. Below are the results we </w:t>
      </w:r>
      <w:r w:rsidR="57BCF8C1" w:rsidRPr="7AF2E884">
        <w:rPr>
          <w:rFonts w:ascii="Verdana" w:hAnsi="Verdana"/>
          <w:sz w:val="24"/>
          <w:szCs w:val="24"/>
        </w:rPr>
        <w:t>produced</w:t>
      </w:r>
      <w:r w:rsidRPr="7AF2E884">
        <w:rPr>
          <w:rFonts w:ascii="Verdana" w:hAnsi="Verdana"/>
          <w:sz w:val="24"/>
          <w:szCs w:val="24"/>
        </w:rPr>
        <w:t>.</w:t>
      </w:r>
    </w:p>
    <w:p w14:paraId="34C98061" w14:textId="77777777" w:rsidR="0006341D" w:rsidRDefault="0006341D" w:rsidP="00D802B5">
      <w:pPr>
        <w:keepNext/>
        <w:jc w:val="center"/>
      </w:pPr>
      <w:r>
        <w:rPr>
          <w:noProof/>
          <w:color w:val="FF0000"/>
        </w:rPr>
        <w:drawing>
          <wp:inline distT="0" distB="0" distL="0" distR="0" wp14:anchorId="65E47DC7" wp14:editId="0DC81410">
            <wp:extent cx="4851749" cy="29146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9051" cy="2979111"/>
                    </a:xfrm>
                    <a:prstGeom prst="rect">
                      <a:avLst/>
                    </a:prstGeom>
                  </pic:spPr>
                </pic:pic>
              </a:graphicData>
            </a:graphic>
          </wp:inline>
        </w:drawing>
      </w:r>
    </w:p>
    <w:p w14:paraId="6807900E" w14:textId="7EDA503E" w:rsidR="00A904F5" w:rsidRDefault="0006341D" w:rsidP="00D802B5">
      <w:pPr>
        <w:pStyle w:val="Caption"/>
        <w:jc w:val="center"/>
      </w:pPr>
      <w:bookmarkStart w:id="162" w:name="_Toc67645444"/>
      <w:bookmarkStart w:id="163" w:name="_Toc67645951"/>
      <w:r>
        <w:t xml:space="preserve">Figure </w:t>
      </w:r>
      <w:r w:rsidR="00A904F5">
        <w:fldChar w:fldCharType="begin"/>
      </w:r>
      <w:r w:rsidR="00A904F5">
        <w:instrText xml:space="preserve"> SEQ Figure \* ARABIC </w:instrText>
      </w:r>
      <w:r w:rsidR="00A904F5">
        <w:fldChar w:fldCharType="separate"/>
      </w:r>
      <w:r w:rsidR="006677F7">
        <w:rPr>
          <w:noProof/>
        </w:rPr>
        <w:t>16</w:t>
      </w:r>
      <w:r w:rsidR="00A904F5">
        <w:fldChar w:fldCharType="end"/>
      </w:r>
      <w:r w:rsidR="00780E7E">
        <w:t xml:space="preserve"> </w:t>
      </w:r>
      <w:r w:rsidR="001256C0">
        <w:t xml:space="preserve">– </w:t>
      </w:r>
      <w:r w:rsidR="00282533">
        <w:t xml:space="preserve">Led and Buzzer connected to the </w:t>
      </w:r>
      <w:r w:rsidR="001256C0">
        <w:t>Arduino Yun</w:t>
      </w:r>
      <w:bookmarkEnd w:id="162"/>
      <w:bookmarkEnd w:id="163"/>
    </w:p>
    <w:p w14:paraId="320C1290" w14:textId="1430E4F9" w:rsidR="003B0A15" w:rsidRDefault="003B0A15" w:rsidP="003B0A15"/>
    <w:p w14:paraId="32CCE2F3" w14:textId="77777777" w:rsidR="003B0A15" w:rsidRPr="003B0A15" w:rsidRDefault="003B0A15" w:rsidP="003B0A15"/>
    <w:p w14:paraId="5E39E832" w14:textId="77777777" w:rsidR="00A904F5" w:rsidRDefault="00A904F5" w:rsidP="0006341D">
      <w:pPr>
        <w:pStyle w:val="Caption"/>
      </w:pPr>
    </w:p>
    <w:p w14:paraId="7C777C34" w14:textId="77777777" w:rsidR="00A904F5" w:rsidRDefault="00A904F5" w:rsidP="00D802B5">
      <w:pPr>
        <w:pStyle w:val="Caption"/>
        <w:keepNext/>
        <w:jc w:val="center"/>
      </w:pPr>
      <w:r>
        <w:rPr>
          <w:noProof/>
          <w:color w:val="FF0000"/>
        </w:rPr>
        <w:drawing>
          <wp:inline distT="0" distB="0" distL="0" distR="0" wp14:anchorId="0B20D338" wp14:editId="4FB661B5">
            <wp:extent cx="4861124" cy="283889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84218" cy="2852380"/>
                    </a:xfrm>
                    <a:prstGeom prst="rect">
                      <a:avLst/>
                    </a:prstGeom>
                  </pic:spPr>
                </pic:pic>
              </a:graphicData>
            </a:graphic>
          </wp:inline>
        </w:drawing>
      </w:r>
    </w:p>
    <w:p w14:paraId="18966986" w14:textId="5FF076E4" w:rsidR="00A904F5" w:rsidRDefault="00A904F5" w:rsidP="00D802B5">
      <w:pPr>
        <w:pStyle w:val="Caption"/>
        <w:jc w:val="center"/>
      </w:pPr>
      <w:bookmarkStart w:id="164" w:name="_Toc67645445"/>
      <w:bookmarkStart w:id="165" w:name="_Toc67645952"/>
      <w:r>
        <w:t xml:space="preserve">Figure </w:t>
      </w:r>
      <w:r>
        <w:fldChar w:fldCharType="begin"/>
      </w:r>
      <w:r>
        <w:instrText xml:space="preserve"> SEQ Figure \* ARABIC </w:instrText>
      </w:r>
      <w:r>
        <w:fldChar w:fldCharType="separate"/>
      </w:r>
      <w:r w:rsidR="006677F7">
        <w:rPr>
          <w:noProof/>
        </w:rPr>
        <w:t>17</w:t>
      </w:r>
      <w:r>
        <w:fldChar w:fldCharType="end"/>
      </w:r>
      <w:r>
        <w:t xml:space="preserve"> – Led, Buzzer and </w:t>
      </w:r>
      <w:r w:rsidR="006866B6">
        <w:t>…….</w:t>
      </w:r>
      <w:r>
        <w:t xml:space="preserve"> connected to the Arduino Yun</w:t>
      </w:r>
      <w:bookmarkEnd w:id="164"/>
      <w:bookmarkEnd w:id="165"/>
    </w:p>
    <w:p w14:paraId="7DA6A25A" w14:textId="5D5AF8C5" w:rsidR="0006341D" w:rsidRDefault="0006341D" w:rsidP="00A904F5">
      <w:pPr>
        <w:pStyle w:val="Caption"/>
        <w:rPr>
          <w:color w:val="FF0000"/>
        </w:rPr>
      </w:pPr>
    </w:p>
    <w:p w14:paraId="6ABA28ED" w14:textId="7394E72E" w:rsidR="0006341D" w:rsidRDefault="0006341D" w:rsidP="00C246CC">
      <w:pPr>
        <w:rPr>
          <w:color w:val="FF0000"/>
        </w:rPr>
      </w:pPr>
    </w:p>
    <w:p w14:paraId="588F8D60" w14:textId="77777777" w:rsidR="006866B6" w:rsidRDefault="0006341D" w:rsidP="00D802B5">
      <w:pPr>
        <w:keepNext/>
        <w:jc w:val="center"/>
      </w:pPr>
      <w:r>
        <w:rPr>
          <w:noProof/>
          <w:color w:val="FF0000"/>
        </w:rPr>
        <w:drawing>
          <wp:inline distT="0" distB="0" distL="0" distR="0" wp14:anchorId="039E5A60" wp14:editId="22CF49ED">
            <wp:extent cx="5715000" cy="2912410"/>
            <wp:effectExtent l="0" t="0" r="0" b="2540"/>
            <wp:docPr id="19" name="Picture 1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81446" cy="2946271"/>
                    </a:xfrm>
                    <a:prstGeom prst="rect">
                      <a:avLst/>
                    </a:prstGeom>
                  </pic:spPr>
                </pic:pic>
              </a:graphicData>
            </a:graphic>
          </wp:inline>
        </w:drawing>
      </w:r>
    </w:p>
    <w:p w14:paraId="7D905450" w14:textId="1EF43A72" w:rsidR="00FF1F06" w:rsidRDefault="006866B6" w:rsidP="00A51C8F">
      <w:pPr>
        <w:pStyle w:val="Caption"/>
        <w:jc w:val="center"/>
        <w:rPr>
          <w:color w:val="auto"/>
        </w:rPr>
      </w:pPr>
      <w:bookmarkStart w:id="166" w:name="_Toc67645446"/>
      <w:bookmarkStart w:id="167" w:name="_Toc67645953"/>
      <w:r>
        <w:t xml:space="preserve">Figure </w:t>
      </w:r>
      <w:r>
        <w:fldChar w:fldCharType="begin"/>
      </w:r>
      <w:r>
        <w:instrText xml:space="preserve"> SEQ Figure \* ARABIC </w:instrText>
      </w:r>
      <w:r>
        <w:fldChar w:fldCharType="separate"/>
      </w:r>
      <w:r w:rsidR="006677F7">
        <w:rPr>
          <w:noProof/>
        </w:rPr>
        <w:t>18</w:t>
      </w:r>
      <w:r>
        <w:fldChar w:fldCharType="end"/>
      </w:r>
      <w:r w:rsidR="00E20146">
        <w:t xml:space="preserve"> </w:t>
      </w:r>
      <w:r w:rsidR="00E20146" w:rsidRPr="004E3E85">
        <w:rPr>
          <w:color w:val="auto"/>
        </w:rPr>
        <w:t xml:space="preserve">– Led, Buzzer, and </w:t>
      </w:r>
      <w:r w:rsidR="005E672B" w:rsidRPr="004E3E85">
        <w:rPr>
          <w:color w:val="auto"/>
        </w:rPr>
        <w:t>Sound Sensor</w:t>
      </w:r>
      <w:r w:rsidR="004E3E85">
        <w:rPr>
          <w:color w:val="auto"/>
        </w:rPr>
        <w:t xml:space="preserve"> </w:t>
      </w:r>
      <w:r w:rsidR="00E20146" w:rsidRPr="004E3E85">
        <w:rPr>
          <w:color w:val="auto"/>
        </w:rPr>
        <w:t>connected to the Arduino Yun</w:t>
      </w:r>
      <w:bookmarkEnd w:id="166"/>
      <w:bookmarkEnd w:id="167"/>
    </w:p>
    <w:p w14:paraId="5230AD83" w14:textId="48CDC6B8" w:rsidR="00A51C8F" w:rsidRDefault="00A51C8F" w:rsidP="00A51C8F"/>
    <w:p w14:paraId="194D5690" w14:textId="00607DDF" w:rsidR="00B51161" w:rsidRDefault="00B51161" w:rsidP="00A51C8F"/>
    <w:p w14:paraId="10C97B47" w14:textId="0C8DA737" w:rsidR="00B51161" w:rsidRDefault="00B51161" w:rsidP="00A51C8F"/>
    <w:p w14:paraId="31549E1B" w14:textId="77777777" w:rsidR="00B51161" w:rsidRPr="00A51C8F" w:rsidRDefault="00B51161" w:rsidP="00A51C8F"/>
    <w:p w14:paraId="73B26C39" w14:textId="7AF4A984" w:rsidR="00C54A7E" w:rsidRPr="00623D5B" w:rsidRDefault="00C151CE" w:rsidP="00E90D00">
      <w:pPr>
        <w:pStyle w:val="Heading2"/>
        <w:rPr>
          <w:sz w:val="32"/>
          <w:szCs w:val="32"/>
        </w:rPr>
      </w:pPr>
      <w:bookmarkStart w:id="168" w:name="_Toc71198801"/>
      <w:r w:rsidRPr="00623D5B">
        <w:rPr>
          <w:sz w:val="32"/>
          <w:szCs w:val="32"/>
        </w:rPr>
        <w:t xml:space="preserve">2.4 </w:t>
      </w:r>
      <w:r w:rsidR="00C54A7E" w:rsidRPr="00623D5B">
        <w:rPr>
          <w:sz w:val="32"/>
          <w:szCs w:val="32"/>
        </w:rPr>
        <w:t>HARDWARE SCHEMATIC</w:t>
      </w:r>
      <w:r w:rsidR="004E3E85" w:rsidRPr="00623D5B">
        <w:rPr>
          <w:sz w:val="32"/>
          <w:szCs w:val="32"/>
        </w:rPr>
        <w:t>S</w:t>
      </w:r>
      <w:bookmarkEnd w:id="168"/>
    </w:p>
    <w:p w14:paraId="171826CA" w14:textId="55936528" w:rsidR="00FF1F06" w:rsidRPr="00FF1F06" w:rsidRDefault="00FF1F06" w:rsidP="00FF1F06">
      <w:pPr>
        <w:jc w:val="both"/>
        <w:rPr>
          <w:rFonts w:ascii="Verdana" w:hAnsi="Verdana"/>
          <w:sz w:val="24"/>
          <w:szCs w:val="24"/>
        </w:rPr>
      </w:pPr>
      <w:r w:rsidRPr="00FF1F06">
        <w:rPr>
          <w:rFonts w:ascii="Verdana" w:hAnsi="Verdana"/>
          <w:sz w:val="24"/>
          <w:szCs w:val="24"/>
        </w:rPr>
        <w:t>As with our layouts above, our schematic drawing increased in complexity alongside the teams confidence and competence with circuitry.</w:t>
      </w:r>
    </w:p>
    <w:p w14:paraId="7DF7E731" w14:textId="5EA5617B" w:rsidR="00255E66" w:rsidRPr="00FF1F06" w:rsidRDefault="00255E66" w:rsidP="00FF1F06">
      <w:pPr>
        <w:jc w:val="both"/>
        <w:rPr>
          <w:rFonts w:ascii="Verdana" w:hAnsi="Verdana"/>
          <w:color w:val="FF0000"/>
          <w:sz w:val="24"/>
          <w:szCs w:val="24"/>
        </w:rPr>
      </w:pPr>
    </w:p>
    <w:p w14:paraId="6CF95FD4" w14:textId="77777777" w:rsidR="006D679D" w:rsidRDefault="006D679D" w:rsidP="00D46268">
      <w:pPr>
        <w:keepNext/>
        <w:jc w:val="center"/>
      </w:pPr>
      <w:r>
        <w:rPr>
          <w:noProof/>
          <w:color w:val="FF0000"/>
        </w:rPr>
        <w:drawing>
          <wp:inline distT="0" distB="0" distL="0" distR="0" wp14:anchorId="791EA065" wp14:editId="0553D587">
            <wp:extent cx="3281011" cy="3172217"/>
            <wp:effectExtent l="0" t="0" r="0" b="0"/>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313288" cy="3203424"/>
                    </a:xfrm>
                    <a:prstGeom prst="rect">
                      <a:avLst/>
                    </a:prstGeom>
                  </pic:spPr>
                </pic:pic>
              </a:graphicData>
            </a:graphic>
          </wp:inline>
        </w:drawing>
      </w:r>
    </w:p>
    <w:p w14:paraId="03A87BCC" w14:textId="4E64FE66" w:rsidR="006D679D" w:rsidRDefault="006D679D" w:rsidP="00D46268">
      <w:pPr>
        <w:pStyle w:val="Caption"/>
        <w:jc w:val="center"/>
        <w:rPr>
          <w:color w:val="FF0000"/>
        </w:rPr>
      </w:pPr>
      <w:bookmarkStart w:id="169" w:name="_Toc67645447"/>
      <w:bookmarkStart w:id="170" w:name="_Toc67645954"/>
      <w:r>
        <w:t xml:space="preserve">Figure </w:t>
      </w:r>
      <w:r>
        <w:fldChar w:fldCharType="begin"/>
      </w:r>
      <w:r>
        <w:instrText xml:space="preserve"> SEQ Figure \* ARABIC </w:instrText>
      </w:r>
      <w:r>
        <w:fldChar w:fldCharType="separate"/>
      </w:r>
      <w:r w:rsidR="006677F7">
        <w:rPr>
          <w:noProof/>
        </w:rPr>
        <w:t>19</w:t>
      </w:r>
      <w:r>
        <w:fldChar w:fldCharType="end"/>
      </w:r>
      <w:r w:rsidR="007748E6">
        <w:t xml:space="preserve"> – Schematic diagram of </w:t>
      </w:r>
      <w:r w:rsidR="00837546">
        <w:t>LED, and Buzzer connected to The Yun via a breadboard</w:t>
      </w:r>
      <w:r w:rsidR="003452B3">
        <w:t>.</w:t>
      </w:r>
      <w:bookmarkEnd w:id="169"/>
      <w:bookmarkEnd w:id="170"/>
    </w:p>
    <w:p w14:paraId="6E8700C6" w14:textId="77777777" w:rsidR="006D679D" w:rsidRDefault="006D679D" w:rsidP="00255E66">
      <w:pPr>
        <w:rPr>
          <w:color w:val="FF0000"/>
        </w:rPr>
      </w:pPr>
    </w:p>
    <w:p w14:paraId="73C6DD0F" w14:textId="77777777" w:rsidR="003452B3" w:rsidRDefault="006D679D" w:rsidP="00D46268">
      <w:pPr>
        <w:keepNext/>
        <w:jc w:val="center"/>
      </w:pPr>
      <w:r>
        <w:rPr>
          <w:noProof/>
          <w:color w:val="FF0000"/>
        </w:rPr>
        <w:drawing>
          <wp:inline distT="0" distB="0" distL="0" distR="0" wp14:anchorId="07E5C669" wp14:editId="7C335A01">
            <wp:extent cx="3411934" cy="2931057"/>
            <wp:effectExtent l="0" t="0" r="0" b="3175"/>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486528" cy="2995138"/>
                    </a:xfrm>
                    <a:prstGeom prst="rect">
                      <a:avLst/>
                    </a:prstGeom>
                  </pic:spPr>
                </pic:pic>
              </a:graphicData>
            </a:graphic>
          </wp:inline>
        </w:drawing>
      </w:r>
    </w:p>
    <w:p w14:paraId="60193CFC" w14:textId="7F254512" w:rsidR="008A0061" w:rsidRDefault="003452B3" w:rsidP="004E3E85">
      <w:pPr>
        <w:pStyle w:val="Caption"/>
        <w:jc w:val="center"/>
      </w:pPr>
      <w:bookmarkStart w:id="171" w:name="_Toc67645448"/>
      <w:bookmarkStart w:id="172" w:name="_Toc67645955"/>
      <w:r>
        <w:t xml:space="preserve">Figure </w:t>
      </w:r>
      <w:r>
        <w:fldChar w:fldCharType="begin"/>
      </w:r>
      <w:r>
        <w:instrText xml:space="preserve"> SEQ Figure \* ARABIC </w:instrText>
      </w:r>
      <w:r>
        <w:fldChar w:fldCharType="separate"/>
      </w:r>
      <w:r w:rsidR="006677F7">
        <w:rPr>
          <w:noProof/>
        </w:rPr>
        <w:t>20</w:t>
      </w:r>
      <w:r>
        <w:fldChar w:fldCharType="end"/>
      </w:r>
      <w:r>
        <w:t xml:space="preserve"> </w:t>
      </w:r>
      <w:r w:rsidRPr="008A0061">
        <w:rPr>
          <w:color w:val="FF0000"/>
        </w:rPr>
        <w:t xml:space="preserve">– </w:t>
      </w:r>
      <w:r w:rsidRPr="00592C05">
        <w:rPr>
          <w:color w:val="auto"/>
        </w:rPr>
        <w:t>Schematic diagram of LED, and Buzzer connected to The Yun via a breadboard.</w:t>
      </w:r>
      <w:bookmarkEnd w:id="171"/>
      <w:bookmarkEnd w:id="172"/>
    </w:p>
    <w:p w14:paraId="465E636A" w14:textId="796F2560" w:rsidR="00E90024" w:rsidRDefault="00E90024" w:rsidP="008A0061"/>
    <w:p w14:paraId="37F9BF79" w14:textId="77777777" w:rsidR="00E90024" w:rsidRPr="008A0061" w:rsidRDefault="00E90024" w:rsidP="008A0061"/>
    <w:p w14:paraId="0999A419" w14:textId="77777777" w:rsidR="00E20146" w:rsidRDefault="00E20146" w:rsidP="003452B3">
      <w:pPr>
        <w:pStyle w:val="Caption"/>
        <w:rPr>
          <w:color w:val="FF0000"/>
        </w:rPr>
      </w:pPr>
    </w:p>
    <w:p w14:paraId="31B35E8E" w14:textId="77777777" w:rsidR="008A0061" w:rsidRDefault="006D679D" w:rsidP="00D46268">
      <w:pPr>
        <w:keepNext/>
        <w:jc w:val="center"/>
      </w:pPr>
      <w:r>
        <w:rPr>
          <w:noProof/>
          <w:color w:val="FF0000"/>
        </w:rPr>
        <w:drawing>
          <wp:inline distT="0" distB="0" distL="0" distR="0" wp14:anchorId="44654F7C" wp14:editId="5910E0E2">
            <wp:extent cx="3421523" cy="2767796"/>
            <wp:effectExtent l="0" t="0" r="7620" b="0"/>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516070" cy="2844279"/>
                    </a:xfrm>
                    <a:prstGeom prst="rect">
                      <a:avLst/>
                    </a:prstGeom>
                  </pic:spPr>
                </pic:pic>
              </a:graphicData>
            </a:graphic>
          </wp:inline>
        </w:drawing>
      </w:r>
    </w:p>
    <w:p w14:paraId="2FC0D80C" w14:textId="45C8D044" w:rsidR="008A0061" w:rsidRDefault="008A0061" w:rsidP="00D46268">
      <w:pPr>
        <w:pStyle w:val="Caption"/>
        <w:jc w:val="center"/>
        <w:rPr>
          <w:color w:val="FF0000"/>
        </w:rPr>
      </w:pPr>
      <w:bookmarkStart w:id="173" w:name="_Toc67645449"/>
      <w:bookmarkStart w:id="174" w:name="_Toc67645956"/>
      <w:r>
        <w:t xml:space="preserve">Figure </w:t>
      </w:r>
      <w:r>
        <w:fldChar w:fldCharType="begin"/>
      </w:r>
      <w:r>
        <w:instrText xml:space="preserve"> SEQ Figure \* ARABIC </w:instrText>
      </w:r>
      <w:r>
        <w:fldChar w:fldCharType="separate"/>
      </w:r>
      <w:r w:rsidR="006677F7">
        <w:rPr>
          <w:noProof/>
        </w:rPr>
        <w:t>21</w:t>
      </w:r>
      <w:r>
        <w:fldChar w:fldCharType="end"/>
      </w:r>
      <w:r>
        <w:t xml:space="preserve"> – Schematic diagram of LED, Buzzer, Mic and Vibration sensor connected to The Yun via a breadboard.</w:t>
      </w:r>
      <w:bookmarkEnd w:id="173"/>
      <w:bookmarkEnd w:id="174"/>
    </w:p>
    <w:p w14:paraId="3425147A" w14:textId="22452E4E" w:rsidR="00E20146" w:rsidRDefault="00E20146" w:rsidP="008A0061">
      <w:pPr>
        <w:pStyle w:val="Caption"/>
      </w:pPr>
    </w:p>
    <w:p w14:paraId="530E3BFA" w14:textId="641FD743" w:rsidR="00B51161" w:rsidRDefault="00B51161" w:rsidP="00B51161"/>
    <w:p w14:paraId="3491FF54" w14:textId="6DE5C7E7" w:rsidR="00B51161" w:rsidRDefault="00B51161" w:rsidP="00B51161"/>
    <w:p w14:paraId="2332D3FE" w14:textId="310F11EB" w:rsidR="00B51161" w:rsidRDefault="00B51161" w:rsidP="00B51161"/>
    <w:p w14:paraId="2A2F2C27" w14:textId="455E21CA" w:rsidR="00B51161" w:rsidRDefault="00B51161" w:rsidP="00B51161"/>
    <w:p w14:paraId="474312EE" w14:textId="7E8D77A4" w:rsidR="00B51161" w:rsidRDefault="00B51161" w:rsidP="00B51161"/>
    <w:p w14:paraId="1433D65A" w14:textId="50B029FC" w:rsidR="00B51161" w:rsidRDefault="00B51161" w:rsidP="00B51161"/>
    <w:p w14:paraId="11479040" w14:textId="082F150D" w:rsidR="00B51161" w:rsidRDefault="00B51161" w:rsidP="00B51161"/>
    <w:p w14:paraId="1147454A" w14:textId="5B207A76" w:rsidR="00B51161" w:rsidRDefault="00B51161" w:rsidP="00B51161"/>
    <w:p w14:paraId="37AF73D4" w14:textId="06B58211" w:rsidR="00B51161" w:rsidRDefault="00B51161" w:rsidP="00B51161"/>
    <w:p w14:paraId="7C4B83EA" w14:textId="77777777" w:rsidR="00B51161" w:rsidRPr="00B51161" w:rsidRDefault="00B51161" w:rsidP="00B51161"/>
    <w:p w14:paraId="6D41F62D" w14:textId="7A2D1CF7" w:rsidR="00554A49" w:rsidRPr="00623D5B" w:rsidRDefault="00C151CE" w:rsidP="00F229FA">
      <w:pPr>
        <w:pStyle w:val="Heading1"/>
        <w:ind w:firstLine="1080"/>
        <w:rPr>
          <w:color w:val="538135" w:themeColor="accent6" w:themeShade="BF"/>
          <w:sz w:val="36"/>
          <w:szCs w:val="52"/>
        </w:rPr>
      </w:pPr>
      <w:bookmarkStart w:id="175" w:name="_Toc71198802"/>
      <w:r w:rsidRPr="00623D5B">
        <w:rPr>
          <w:color w:val="538135" w:themeColor="accent6" w:themeShade="BF"/>
          <w:sz w:val="36"/>
          <w:szCs w:val="52"/>
        </w:rPr>
        <w:t xml:space="preserve">3. </w:t>
      </w:r>
      <w:r w:rsidR="00554A49" w:rsidRPr="00623D5B">
        <w:rPr>
          <w:color w:val="538135" w:themeColor="accent6" w:themeShade="BF"/>
          <w:sz w:val="36"/>
          <w:szCs w:val="52"/>
        </w:rPr>
        <w:t>IMPLEMENTATION PLAN</w:t>
      </w:r>
      <w:bookmarkEnd w:id="175"/>
    </w:p>
    <w:p w14:paraId="2DD70DF6" w14:textId="3E69F2A9" w:rsidR="00F229FA" w:rsidRPr="00623D5B" w:rsidRDefault="00C151CE" w:rsidP="007627BF">
      <w:pPr>
        <w:pStyle w:val="Heading2"/>
        <w:rPr>
          <w:sz w:val="32"/>
          <w:szCs w:val="32"/>
        </w:rPr>
      </w:pPr>
      <w:bookmarkStart w:id="176" w:name="_Toc71198803"/>
      <w:r w:rsidRPr="00623D5B">
        <w:rPr>
          <w:sz w:val="32"/>
          <w:szCs w:val="32"/>
        </w:rPr>
        <w:t xml:space="preserve">3.1 </w:t>
      </w:r>
      <w:r w:rsidR="007627BF" w:rsidRPr="00623D5B">
        <w:rPr>
          <w:sz w:val="32"/>
          <w:szCs w:val="32"/>
        </w:rPr>
        <w:t>EQUPIMENT USED</w:t>
      </w:r>
      <w:bookmarkEnd w:id="176"/>
      <w:r w:rsidR="005E2387" w:rsidRPr="00623D5B">
        <w:rPr>
          <w:sz w:val="32"/>
          <w:szCs w:val="32"/>
        </w:rPr>
        <w:t xml:space="preserve">  </w:t>
      </w:r>
    </w:p>
    <w:p w14:paraId="088E8E50" w14:textId="46D535B0" w:rsidR="002D585D" w:rsidRDefault="003D1128" w:rsidP="007627BF">
      <w:pPr>
        <w:rPr>
          <w:noProof/>
        </w:rPr>
      </w:pPr>
      <w:r>
        <w:rPr>
          <w:noProof/>
        </w:rPr>
        <w:drawing>
          <wp:anchor distT="0" distB="0" distL="114300" distR="114300" simplePos="0" relativeHeight="251658259" behindDoc="0" locked="0" layoutInCell="1" allowOverlap="1" wp14:anchorId="2E7B9556" wp14:editId="77901624">
            <wp:simplePos x="0" y="0"/>
            <wp:positionH relativeFrom="column">
              <wp:posOffset>624205</wp:posOffset>
            </wp:positionH>
            <wp:positionV relativeFrom="paragraph">
              <wp:posOffset>275222</wp:posOffset>
            </wp:positionV>
            <wp:extent cx="1664898" cy="1253647"/>
            <wp:effectExtent l="0" t="0" r="0" b="3810"/>
            <wp:wrapThrough wrapText="bothSides">
              <wp:wrapPolygon edited="0">
                <wp:start x="0" y="0"/>
                <wp:lineTo x="0" y="21337"/>
                <wp:lineTo x="21262" y="21337"/>
                <wp:lineTo x="21262" y="0"/>
                <wp:lineTo x="0" y="0"/>
              </wp:wrapPolygon>
            </wp:wrapThrough>
            <wp:docPr id="469" name="Picture 469" descr="Getting started with the Arduino Yun – the Arduino with WiFi - Twi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etting started with the Arduino Yun – the Arduino with WiFi - Twilio"/>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2041" t="8377" r="10598" b="3992"/>
                    <a:stretch/>
                  </pic:blipFill>
                  <pic:spPr bwMode="auto">
                    <a:xfrm>
                      <a:off x="0" y="0"/>
                      <a:ext cx="1664898" cy="125364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57" behindDoc="0" locked="0" layoutInCell="1" allowOverlap="1" wp14:anchorId="41807C97" wp14:editId="6DAE4D53">
            <wp:simplePos x="0" y="0"/>
            <wp:positionH relativeFrom="column">
              <wp:posOffset>3224530</wp:posOffset>
            </wp:positionH>
            <wp:positionV relativeFrom="paragraph">
              <wp:posOffset>114935</wp:posOffset>
            </wp:positionV>
            <wp:extent cx="1880199" cy="1421051"/>
            <wp:effectExtent l="0" t="0" r="6350" b="8255"/>
            <wp:wrapNone/>
            <wp:docPr id="458" name="Picture 458" descr="Seeed Studio Grove Base Shield V2.0: Amazon.co.uk: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ed Studio Grove Base Shield V2.0: Amazon.co.uk: Computers &amp; Accessori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80199" cy="14210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387">
        <w:t xml:space="preserve">           </w:t>
      </w:r>
    </w:p>
    <w:p w14:paraId="4E291044" w14:textId="2CB746D7" w:rsidR="00014595" w:rsidRDefault="00014595" w:rsidP="007627BF"/>
    <w:p w14:paraId="605A9824" w14:textId="77777777" w:rsidR="003D1128" w:rsidRDefault="003D1128" w:rsidP="003D1128">
      <w:pPr>
        <w:ind w:firstLine="720"/>
      </w:pPr>
    </w:p>
    <w:p w14:paraId="17BFA2A6" w14:textId="77777777" w:rsidR="003D1128" w:rsidRDefault="003D1128" w:rsidP="003D1128">
      <w:pPr>
        <w:ind w:firstLine="720"/>
      </w:pPr>
    </w:p>
    <w:p w14:paraId="0BA1CD16" w14:textId="77777777" w:rsidR="003D1128" w:rsidRDefault="003D1128" w:rsidP="003D1128">
      <w:pPr>
        <w:ind w:firstLine="720"/>
      </w:pPr>
    </w:p>
    <w:p w14:paraId="5C1C8361" w14:textId="77777777" w:rsidR="003D1128" w:rsidRDefault="003D1128" w:rsidP="003D1128">
      <w:pPr>
        <w:ind w:firstLine="720"/>
      </w:pPr>
    </w:p>
    <w:p w14:paraId="788FEC0F" w14:textId="24012B27" w:rsidR="003D1128" w:rsidRDefault="003D1128" w:rsidP="003D1128">
      <w:pPr>
        <w:ind w:left="720" w:firstLine="720"/>
        <w:rPr>
          <w:noProof/>
        </w:rPr>
      </w:pPr>
      <w:r>
        <w:t>Arduino Yun</w:t>
      </w:r>
      <w:r>
        <w:tab/>
      </w:r>
      <w:r>
        <w:tab/>
      </w:r>
      <w:r>
        <w:tab/>
      </w:r>
      <w:r>
        <w:tab/>
      </w:r>
      <w:r>
        <w:tab/>
        <w:t>Grove Base Shield V2</w:t>
      </w:r>
    </w:p>
    <w:p w14:paraId="41A55F20" w14:textId="1144A6D1" w:rsidR="003D1128" w:rsidRDefault="003D1128" w:rsidP="007627BF"/>
    <w:p w14:paraId="2F794508" w14:textId="3E867AE9" w:rsidR="003D1128" w:rsidRDefault="003D1128" w:rsidP="007627BF">
      <w:r>
        <w:rPr>
          <w:noProof/>
        </w:rPr>
        <w:drawing>
          <wp:anchor distT="0" distB="0" distL="114300" distR="114300" simplePos="0" relativeHeight="251658256" behindDoc="0" locked="0" layoutInCell="1" allowOverlap="1" wp14:anchorId="260CDA89" wp14:editId="52D958DF">
            <wp:simplePos x="0" y="0"/>
            <wp:positionH relativeFrom="column">
              <wp:posOffset>2027555</wp:posOffset>
            </wp:positionH>
            <wp:positionV relativeFrom="paragraph">
              <wp:posOffset>276731</wp:posOffset>
            </wp:positionV>
            <wp:extent cx="1415375" cy="1343084"/>
            <wp:effectExtent l="0" t="0" r="0" b="0"/>
            <wp:wrapNone/>
            <wp:docPr id="465" name="Picture 465" descr="Grove Module Sound Sensor - Seeed Studio | CPC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ove Module Sound Sensor - Seeed Studio | CPC UK"/>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15375" cy="13430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0" locked="0" layoutInCell="1" allowOverlap="1" wp14:anchorId="3252B261" wp14:editId="77333641">
            <wp:simplePos x="0" y="0"/>
            <wp:positionH relativeFrom="column">
              <wp:posOffset>0</wp:posOffset>
            </wp:positionH>
            <wp:positionV relativeFrom="paragraph">
              <wp:posOffset>160020</wp:posOffset>
            </wp:positionV>
            <wp:extent cx="1729740" cy="1452245"/>
            <wp:effectExtent l="0" t="0" r="3810" b="0"/>
            <wp:wrapThrough wrapText="bothSides">
              <wp:wrapPolygon edited="0">
                <wp:start x="0" y="0"/>
                <wp:lineTo x="0" y="21251"/>
                <wp:lineTo x="21410" y="21251"/>
                <wp:lineTo x="21410" y="0"/>
                <wp:lineTo x="0" y="0"/>
              </wp:wrapPolygon>
            </wp:wrapThrough>
            <wp:docPr id="464" name="Picture 464" descr="Grove - Rotary Angle Sensor - Seeed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ove - Rotary Angle Sensor - Seeed Wiki"/>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654" r="8011"/>
                    <a:stretch/>
                  </pic:blipFill>
                  <pic:spPr bwMode="auto">
                    <a:xfrm>
                      <a:off x="0" y="0"/>
                      <a:ext cx="1729740" cy="1452245"/>
                    </a:xfrm>
                    <a:prstGeom prst="rect">
                      <a:avLst/>
                    </a:prstGeom>
                    <a:noFill/>
                    <a:ln>
                      <a:noFill/>
                    </a:ln>
                    <a:extLst>
                      <a:ext uri="{53640926-AAD7-44D8-BBD7-CCE9431645EC}">
                        <a14:shadowObscured xmlns:a14="http://schemas.microsoft.com/office/drawing/2010/main"/>
                      </a:ext>
                    </a:extLst>
                  </pic:spPr>
                </pic:pic>
              </a:graphicData>
            </a:graphic>
          </wp:anchor>
        </w:drawing>
      </w:r>
    </w:p>
    <w:p w14:paraId="5C118E55" w14:textId="4C002E0B" w:rsidR="003D1128" w:rsidRDefault="003D1128" w:rsidP="005E2387">
      <w:r>
        <w:rPr>
          <w:noProof/>
        </w:rPr>
        <w:drawing>
          <wp:anchor distT="0" distB="0" distL="114300" distR="114300" simplePos="0" relativeHeight="251658258" behindDoc="0" locked="0" layoutInCell="1" allowOverlap="1" wp14:anchorId="69FD34A9" wp14:editId="02B55440">
            <wp:simplePos x="0" y="0"/>
            <wp:positionH relativeFrom="column">
              <wp:posOffset>3861435</wp:posOffset>
            </wp:positionH>
            <wp:positionV relativeFrom="paragraph">
              <wp:posOffset>92259</wp:posOffset>
            </wp:positionV>
            <wp:extent cx="1722460" cy="1234500"/>
            <wp:effectExtent l="0" t="0" r="0" b="3810"/>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22460" cy="1234500"/>
                    </a:xfrm>
                    <a:prstGeom prst="rect">
                      <a:avLst/>
                    </a:prstGeom>
                  </pic:spPr>
                </pic:pic>
              </a:graphicData>
            </a:graphic>
            <wp14:sizeRelH relativeFrom="margin">
              <wp14:pctWidth>0</wp14:pctWidth>
            </wp14:sizeRelH>
            <wp14:sizeRelV relativeFrom="margin">
              <wp14:pctHeight>0</wp14:pctHeight>
            </wp14:sizeRelV>
          </wp:anchor>
        </w:drawing>
      </w:r>
    </w:p>
    <w:p w14:paraId="75167551" w14:textId="29325CE4" w:rsidR="003D1128" w:rsidRDefault="003D1128" w:rsidP="005E2387"/>
    <w:p w14:paraId="66E00BBC" w14:textId="53FB202F" w:rsidR="003D1128" w:rsidRDefault="003D1128" w:rsidP="005E2387"/>
    <w:p w14:paraId="13A4E0E7" w14:textId="02A4EF52" w:rsidR="003D1128" w:rsidRDefault="003D1128" w:rsidP="005E2387"/>
    <w:p w14:paraId="3AC5D813" w14:textId="18B24C5D" w:rsidR="003D1128" w:rsidRDefault="003D1128" w:rsidP="005E2387"/>
    <w:p w14:paraId="1530F408" w14:textId="04D0D5D4" w:rsidR="007E066A" w:rsidRDefault="001D381C" w:rsidP="005E2387">
      <w:r>
        <w:t xml:space="preserve">Grove Rotary Angle Sensor </w:t>
      </w:r>
      <w:r w:rsidR="005E2387">
        <w:t xml:space="preserve">     </w:t>
      </w:r>
      <w:r w:rsidR="007E066A">
        <w:t>Grove Sound Sensor</w:t>
      </w:r>
      <w:r w:rsidR="005E2387">
        <w:t xml:space="preserve">             Grove PIR motion sensor</w:t>
      </w:r>
    </w:p>
    <w:p w14:paraId="12A1914D" w14:textId="12DE1C78" w:rsidR="001D381C" w:rsidRDefault="00A03B0C" w:rsidP="00FE267D">
      <w:pPr>
        <w:spacing w:line="192" w:lineRule="auto"/>
      </w:pPr>
      <w:r>
        <w:t>–</w:t>
      </w:r>
      <w:r w:rsidR="001D381C">
        <w:t xml:space="preserve"> </w:t>
      </w:r>
      <w:r>
        <w:t>not used in final design</w:t>
      </w:r>
    </w:p>
    <w:p w14:paraId="6DF6D30D" w14:textId="77777777" w:rsidR="003D1128" w:rsidRDefault="003D1128" w:rsidP="00FE267D">
      <w:pPr>
        <w:spacing w:line="192" w:lineRule="auto"/>
      </w:pPr>
    </w:p>
    <w:p w14:paraId="083DFD13" w14:textId="6926E4C8" w:rsidR="00BB6B74" w:rsidRDefault="003D1128" w:rsidP="007627BF">
      <w:pPr>
        <w:rPr>
          <w:noProof/>
        </w:rPr>
      </w:pPr>
      <w:r>
        <w:rPr>
          <w:noProof/>
        </w:rPr>
        <w:drawing>
          <wp:anchor distT="0" distB="0" distL="114300" distR="114300" simplePos="0" relativeHeight="251658253" behindDoc="0" locked="0" layoutInCell="1" allowOverlap="1" wp14:anchorId="28DAB702" wp14:editId="016DDFD0">
            <wp:simplePos x="0" y="0"/>
            <wp:positionH relativeFrom="column">
              <wp:posOffset>1887220</wp:posOffset>
            </wp:positionH>
            <wp:positionV relativeFrom="paragraph">
              <wp:posOffset>180975</wp:posOffset>
            </wp:positionV>
            <wp:extent cx="1664335" cy="1411605"/>
            <wp:effectExtent l="0" t="0" r="0" b="0"/>
            <wp:wrapThrough wrapText="bothSides">
              <wp:wrapPolygon edited="0">
                <wp:start x="0" y="0"/>
                <wp:lineTo x="0" y="21279"/>
                <wp:lineTo x="21262" y="21279"/>
                <wp:lineTo x="21262" y="0"/>
                <wp:lineTo x="0" y="0"/>
              </wp:wrapPolygon>
            </wp:wrapThrough>
            <wp:docPr id="467" name="Picture 467" descr="Grove - Red LED - Seeed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ove - Red LED - Seeed Wiki"/>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4753" t="10779" r="16506" b="11525"/>
                    <a:stretch/>
                  </pic:blipFill>
                  <pic:spPr bwMode="auto">
                    <a:xfrm>
                      <a:off x="0" y="0"/>
                      <a:ext cx="1664335" cy="1411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5" behindDoc="0" locked="0" layoutInCell="1" allowOverlap="1" wp14:anchorId="1B24D579" wp14:editId="6F2FE9C1">
            <wp:simplePos x="0" y="0"/>
            <wp:positionH relativeFrom="column">
              <wp:posOffset>4004945</wp:posOffset>
            </wp:positionH>
            <wp:positionV relativeFrom="paragraph">
              <wp:posOffset>244475</wp:posOffset>
            </wp:positionV>
            <wp:extent cx="1428115" cy="1293495"/>
            <wp:effectExtent l="0" t="0" r="635" b="1905"/>
            <wp:wrapThrough wrapText="bothSides">
              <wp:wrapPolygon edited="0">
                <wp:start x="0" y="0"/>
                <wp:lineTo x="0" y="21314"/>
                <wp:lineTo x="21321" y="21314"/>
                <wp:lineTo x="21321" y="0"/>
                <wp:lineTo x="0" y="0"/>
              </wp:wrapPolygon>
            </wp:wrapThrough>
            <wp:docPr id="468" name="Picture 468" descr="104030010 - Seeed Studio - Grove LED Module, Blue | CPC Ire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4030010 - Seeed Studio - Grove LED Module, Blue | CPC Irelan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8115" cy="1293495"/>
                    </a:xfrm>
                    <a:prstGeom prst="rect">
                      <a:avLst/>
                    </a:prstGeom>
                    <a:noFill/>
                    <a:ln>
                      <a:noFill/>
                    </a:ln>
                  </pic:spPr>
                </pic:pic>
              </a:graphicData>
            </a:graphic>
          </wp:anchor>
        </w:drawing>
      </w:r>
      <w:r>
        <w:rPr>
          <w:noProof/>
        </w:rPr>
        <w:drawing>
          <wp:anchor distT="0" distB="0" distL="114300" distR="114300" simplePos="0" relativeHeight="251658254" behindDoc="0" locked="0" layoutInCell="1" allowOverlap="1" wp14:anchorId="33CAA072" wp14:editId="1C2794FC">
            <wp:simplePos x="0" y="0"/>
            <wp:positionH relativeFrom="column">
              <wp:posOffset>-152400</wp:posOffset>
            </wp:positionH>
            <wp:positionV relativeFrom="paragraph">
              <wp:posOffset>121920</wp:posOffset>
            </wp:positionV>
            <wp:extent cx="1765448" cy="1517326"/>
            <wp:effectExtent l="0" t="0" r="6350" b="6985"/>
            <wp:wrapThrough wrapText="bothSides">
              <wp:wrapPolygon edited="0">
                <wp:start x="0" y="0"/>
                <wp:lineTo x="0" y="21428"/>
                <wp:lineTo x="21445" y="21428"/>
                <wp:lineTo x="21445" y="0"/>
                <wp:lineTo x="0" y="0"/>
              </wp:wrapPolygon>
            </wp:wrapThrough>
            <wp:docPr id="466" name="Picture 466" descr="Grove - Green LED (GD) - Seeed Studio | Ev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ove - Green LED (GD) - Seeed Studio | Evelta"/>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265" t="22881" r="19778" b="24729"/>
                    <a:stretch/>
                  </pic:blipFill>
                  <pic:spPr bwMode="auto">
                    <a:xfrm>
                      <a:off x="0" y="0"/>
                      <a:ext cx="1765448" cy="1517326"/>
                    </a:xfrm>
                    <a:prstGeom prst="rect">
                      <a:avLst/>
                    </a:prstGeom>
                    <a:noFill/>
                    <a:ln>
                      <a:noFill/>
                    </a:ln>
                    <a:extLst>
                      <a:ext uri="{53640926-AAD7-44D8-BBD7-CCE9431645EC}">
                        <a14:shadowObscured xmlns:a14="http://schemas.microsoft.com/office/drawing/2010/main"/>
                      </a:ext>
                    </a:extLst>
                  </pic:spPr>
                </pic:pic>
              </a:graphicData>
            </a:graphic>
          </wp:anchor>
        </w:drawing>
      </w:r>
    </w:p>
    <w:p w14:paraId="4B4A86E0" w14:textId="2251CC84" w:rsidR="00BB6B74" w:rsidRDefault="00BB6B74" w:rsidP="007627BF"/>
    <w:p w14:paraId="135EDF21" w14:textId="08EB19AC" w:rsidR="003D1128" w:rsidRDefault="003D1128" w:rsidP="007627BF"/>
    <w:p w14:paraId="5503D72C" w14:textId="68416511" w:rsidR="009E6182" w:rsidRPr="009E6182" w:rsidRDefault="009E6182" w:rsidP="007627BF">
      <w:pPr>
        <w:rPr>
          <w:i/>
          <w:iCs/>
        </w:rPr>
      </w:pPr>
    </w:p>
    <w:p w14:paraId="38CC48BD" w14:textId="1A4FA9FC" w:rsidR="003D1128" w:rsidRDefault="003D1128" w:rsidP="00CC3131"/>
    <w:p w14:paraId="0E71B1B5" w14:textId="77777777" w:rsidR="003D1128" w:rsidRDefault="003D1128" w:rsidP="00CC3131"/>
    <w:p w14:paraId="03FF23FE" w14:textId="2C9055E2" w:rsidR="00CC3131" w:rsidRDefault="00C47E02" w:rsidP="00281B8D">
      <w:r>
        <w:t xml:space="preserve">Grove </w:t>
      </w:r>
      <w:r w:rsidR="000A1C14">
        <w:t xml:space="preserve">Green </w:t>
      </w:r>
      <w:r>
        <w:t>LED Bulb</w:t>
      </w:r>
      <w:r w:rsidR="00735F4F">
        <w:tab/>
      </w:r>
      <w:r w:rsidR="002E722D">
        <w:t xml:space="preserve">   </w:t>
      </w:r>
      <w:r w:rsidR="003D1128">
        <w:t xml:space="preserve">     </w:t>
      </w:r>
      <w:r w:rsidR="00735F4F">
        <w:t>Grove Red LED Bulb</w:t>
      </w:r>
      <w:r w:rsidR="00CC3131">
        <w:tab/>
      </w:r>
      <w:r w:rsidR="00CC3131">
        <w:tab/>
        <w:t>Grove Blue LED Bulb</w:t>
      </w:r>
      <w:r w:rsidR="00DC3125">
        <w:t xml:space="preserve"> </w:t>
      </w:r>
      <w:r w:rsidR="00DC3125">
        <w:tab/>
        <w:t xml:space="preserve"> </w:t>
      </w:r>
    </w:p>
    <w:p w14:paraId="3135C95A" w14:textId="77777777" w:rsidR="00CC3131" w:rsidRDefault="00CC3131" w:rsidP="00281B8D"/>
    <w:p w14:paraId="47D04D48" w14:textId="32E2BCBB" w:rsidR="008C523F" w:rsidRDefault="001420B8" w:rsidP="00281B8D">
      <w:r>
        <w:t>Laptop</w:t>
      </w:r>
      <w:r w:rsidR="002D585D">
        <w:t xml:space="preserve"> Computer</w:t>
      </w:r>
    </w:p>
    <w:p w14:paraId="3F6F2AF3" w14:textId="478A744A" w:rsidR="005E2387" w:rsidRDefault="005E2387" w:rsidP="00281B8D"/>
    <w:p w14:paraId="259C0ED8" w14:textId="6EF22911" w:rsidR="005E2387" w:rsidRDefault="005E2387" w:rsidP="00281B8D"/>
    <w:p w14:paraId="5B1E5EA5" w14:textId="77777777" w:rsidR="005E2387" w:rsidRDefault="005E2387" w:rsidP="00281B8D"/>
    <w:p w14:paraId="0DDA0C5C" w14:textId="19375901" w:rsidR="005B4BCD" w:rsidRPr="00623D5B" w:rsidRDefault="005B4BCD" w:rsidP="005B4BCD">
      <w:pPr>
        <w:pStyle w:val="Heading2"/>
        <w:rPr>
          <w:sz w:val="32"/>
          <w:szCs w:val="32"/>
        </w:rPr>
      </w:pPr>
      <w:bookmarkStart w:id="177" w:name="_Toc71198804"/>
      <w:r w:rsidRPr="00623D5B">
        <w:rPr>
          <w:sz w:val="32"/>
          <w:szCs w:val="32"/>
        </w:rPr>
        <w:t>3.2 CODE DESIGN</w:t>
      </w:r>
      <w:bookmarkEnd w:id="177"/>
    </w:p>
    <w:p w14:paraId="7B5E3A26" w14:textId="1307C519" w:rsidR="0039584C" w:rsidRDefault="004565B6" w:rsidP="0039584C">
      <w:r>
        <w:t>After th</w:t>
      </w:r>
      <w:r w:rsidR="00476E81">
        <w:t>e</w:t>
      </w:r>
      <w:r>
        <w:t xml:space="preserve"> initial Design stage of the project, the team got together to plan </w:t>
      </w:r>
      <w:r w:rsidR="007125EA">
        <w:t xml:space="preserve">the logic of how our IoT device would achieve our desired result. </w:t>
      </w:r>
      <w:r w:rsidR="00CC192F">
        <w:t xml:space="preserve">We found flowcharts a useful tool in planning how our code would </w:t>
      </w:r>
      <w:r w:rsidR="004E7825">
        <w:t>work.</w:t>
      </w:r>
    </w:p>
    <w:p w14:paraId="2C210BF4" w14:textId="77777777" w:rsidR="00A51C8F" w:rsidRPr="0039584C" w:rsidRDefault="00A51C8F" w:rsidP="0039584C"/>
    <w:p w14:paraId="0118EE8E" w14:textId="77777777" w:rsidR="005B4BCD" w:rsidRPr="00623D5B" w:rsidRDefault="005B4BCD" w:rsidP="005B4BCD">
      <w:pPr>
        <w:pStyle w:val="Heading3"/>
        <w:rPr>
          <w:sz w:val="32"/>
          <w:szCs w:val="32"/>
        </w:rPr>
      </w:pPr>
      <w:bookmarkStart w:id="178" w:name="_Toc71198805"/>
      <w:r w:rsidRPr="00623D5B">
        <w:rPr>
          <w:sz w:val="32"/>
          <w:szCs w:val="32"/>
        </w:rPr>
        <w:t>3.2.1 EARLY CODE FLOWCHART</w:t>
      </w:r>
      <w:bookmarkEnd w:id="178"/>
    </w:p>
    <w:p w14:paraId="7774F8C5" w14:textId="77777777" w:rsidR="00A51C8F" w:rsidRDefault="0039584C" w:rsidP="00A51C8F">
      <w:pPr>
        <w:keepNext/>
        <w:jc w:val="center"/>
      </w:pPr>
      <w:r w:rsidRPr="0039584C">
        <w:rPr>
          <w:noProof/>
        </w:rPr>
        <w:drawing>
          <wp:inline distT="0" distB="0" distL="0" distR="0" wp14:anchorId="301F1274" wp14:editId="358B425E">
            <wp:extent cx="5443145" cy="5822899"/>
            <wp:effectExtent l="0" t="0" r="5715" b="69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69459" cy="5851049"/>
                    </a:xfrm>
                    <a:prstGeom prst="rect">
                      <a:avLst/>
                    </a:prstGeom>
                  </pic:spPr>
                </pic:pic>
              </a:graphicData>
            </a:graphic>
          </wp:inline>
        </w:drawing>
      </w:r>
    </w:p>
    <w:p w14:paraId="1CE3C96E" w14:textId="692E8470" w:rsidR="00A51C8F" w:rsidRDefault="00A51C8F" w:rsidP="00A51C8F">
      <w:pPr>
        <w:pStyle w:val="Caption"/>
        <w:jc w:val="center"/>
      </w:pPr>
      <w:bookmarkStart w:id="179" w:name="_Toc67645450"/>
      <w:bookmarkStart w:id="180" w:name="_Toc67645957"/>
      <w:r>
        <w:t xml:space="preserve">Figure </w:t>
      </w:r>
      <w:r>
        <w:fldChar w:fldCharType="begin"/>
      </w:r>
      <w:r>
        <w:instrText xml:space="preserve"> SEQ Figure \* ARABIC </w:instrText>
      </w:r>
      <w:r>
        <w:fldChar w:fldCharType="separate"/>
      </w:r>
      <w:r w:rsidR="006677F7">
        <w:rPr>
          <w:noProof/>
        </w:rPr>
        <w:t>22</w:t>
      </w:r>
      <w:r>
        <w:fldChar w:fldCharType="end"/>
      </w:r>
      <w:r>
        <w:t xml:space="preserve"> Early Code Design Flowchart</w:t>
      </w:r>
      <w:bookmarkEnd w:id="179"/>
      <w:bookmarkEnd w:id="180"/>
    </w:p>
    <w:p w14:paraId="26CD1360" w14:textId="77777777" w:rsidR="002820AF" w:rsidRDefault="002820AF" w:rsidP="002820AF">
      <w:pPr>
        <w:jc w:val="both"/>
      </w:pPr>
    </w:p>
    <w:p w14:paraId="08F849CD" w14:textId="383403AE" w:rsidR="004E3E85" w:rsidRDefault="004E3E85" w:rsidP="004E7825">
      <w:pPr>
        <w:jc w:val="center"/>
      </w:pPr>
    </w:p>
    <w:p w14:paraId="3E7E0B9E" w14:textId="04908B56" w:rsidR="004E3E85" w:rsidRDefault="004E3E85" w:rsidP="004E7825">
      <w:pPr>
        <w:jc w:val="center"/>
      </w:pPr>
    </w:p>
    <w:p w14:paraId="7ABD6CBF" w14:textId="77777777" w:rsidR="0090324C" w:rsidRDefault="005B4BCD" w:rsidP="0090324C">
      <w:pPr>
        <w:pStyle w:val="Heading3"/>
      </w:pPr>
      <w:bookmarkStart w:id="181" w:name="_Toc71198806"/>
      <w:r w:rsidRPr="00623D5B">
        <w:rPr>
          <w:sz w:val="32"/>
          <w:szCs w:val="32"/>
        </w:rPr>
        <w:t>3.2.2 FINAL-CODE FLOWCHART</w:t>
      </w:r>
      <w:r w:rsidR="0069692B" w:rsidRPr="0069692B">
        <w:rPr>
          <w:noProof/>
        </w:rPr>
        <w:drawing>
          <wp:inline distT="0" distB="0" distL="0" distR="0" wp14:anchorId="544CBCA5" wp14:editId="3A7DDA2E">
            <wp:extent cx="5883215" cy="621481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003" r="16140"/>
                    <a:stretch/>
                  </pic:blipFill>
                  <pic:spPr bwMode="auto">
                    <a:xfrm>
                      <a:off x="0" y="0"/>
                      <a:ext cx="5966302" cy="6302581"/>
                    </a:xfrm>
                    <a:prstGeom prst="rect">
                      <a:avLst/>
                    </a:prstGeom>
                    <a:ln>
                      <a:noFill/>
                    </a:ln>
                    <a:extLst>
                      <a:ext uri="{53640926-AAD7-44D8-BBD7-CCE9431645EC}">
                        <a14:shadowObscured xmlns:a14="http://schemas.microsoft.com/office/drawing/2010/main"/>
                      </a:ext>
                    </a:extLst>
                  </pic:spPr>
                </pic:pic>
              </a:graphicData>
            </a:graphic>
          </wp:inline>
        </w:drawing>
      </w:r>
      <w:r w:rsidR="00033CC6" w:rsidRPr="00033CC6">
        <w:rPr>
          <w:noProof/>
        </w:rPr>
        <w:drawing>
          <wp:inline distT="0" distB="0" distL="0" distR="0" wp14:anchorId="597644C6" wp14:editId="0927DBE0">
            <wp:extent cx="4967663" cy="6684980"/>
            <wp:effectExtent l="0" t="0" r="4445" b="190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74" t="1116" r="1573" b="1075"/>
                    <a:stretch/>
                  </pic:blipFill>
                  <pic:spPr bwMode="auto">
                    <a:xfrm>
                      <a:off x="0" y="0"/>
                      <a:ext cx="5030468" cy="6769496"/>
                    </a:xfrm>
                    <a:prstGeom prst="rect">
                      <a:avLst/>
                    </a:prstGeom>
                    <a:ln>
                      <a:noFill/>
                    </a:ln>
                    <a:extLst>
                      <a:ext uri="{53640926-AAD7-44D8-BBD7-CCE9431645EC}">
                        <a14:shadowObscured xmlns:a14="http://schemas.microsoft.com/office/drawing/2010/main"/>
                      </a:ext>
                    </a:extLst>
                  </pic:spPr>
                </pic:pic>
              </a:graphicData>
            </a:graphic>
          </wp:inline>
        </w:drawing>
      </w:r>
      <w:bookmarkEnd w:id="181"/>
    </w:p>
    <w:p w14:paraId="0A17EC90" w14:textId="22CD421D" w:rsidR="001420B8" w:rsidRDefault="0090324C" w:rsidP="0090324C">
      <w:pPr>
        <w:pStyle w:val="Caption"/>
        <w:jc w:val="center"/>
      </w:pPr>
      <w:bookmarkStart w:id="182" w:name="_Toc67645451"/>
      <w:bookmarkStart w:id="183" w:name="_Toc67645958"/>
      <w:r>
        <w:t xml:space="preserve">Figure </w:t>
      </w:r>
      <w:r>
        <w:fldChar w:fldCharType="begin"/>
      </w:r>
      <w:r>
        <w:instrText xml:space="preserve"> SEQ Figure \* ARABIC </w:instrText>
      </w:r>
      <w:r>
        <w:fldChar w:fldCharType="separate"/>
      </w:r>
      <w:r w:rsidR="006677F7">
        <w:rPr>
          <w:noProof/>
        </w:rPr>
        <w:t>23</w:t>
      </w:r>
      <w:r>
        <w:fldChar w:fldCharType="end"/>
      </w:r>
      <w:r>
        <w:t xml:space="preserve"> Flowchart for our final working code</w:t>
      </w:r>
      <w:bookmarkEnd w:id="182"/>
      <w:bookmarkEnd w:id="183"/>
    </w:p>
    <w:p w14:paraId="2FE4043E" w14:textId="6B66E858" w:rsidR="0069692B" w:rsidRDefault="0069692B" w:rsidP="001420B8"/>
    <w:p w14:paraId="65EC6E6E" w14:textId="4D6AA396" w:rsidR="0069692B" w:rsidRDefault="0069692B" w:rsidP="001420B8"/>
    <w:p w14:paraId="0F12942D" w14:textId="56CB3E4A" w:rsidR="002B16E3" w:rsidRDefault="002B16E3" w:rsidP="001420B8"/>
    <w:p w14:paraId="617BC8E0" w14:textId="5161E040" w:rsidR="00F229FA" w:rsidRDefault="00F229FA" w:rsidP="00F229FA"/>
    <w:p w14:paraId="32E4DB81" w14:textId="77777777" w:rsidR="00BC23D1" w:rsidRPr="00F229FA" w:rsidRDefault="00BC23D1" w:rsidP="00F229FA"/>
    <w:p w14:paraId="75D44671" w14:textId="0390E1B6" w:rsidR="00C54A7E" w:rsidRPr="0090324C" w:rsidRDefault="00C151CE" w:rsidP="00F229FA">
      <w:pPr>
        <w:pStyle w:val="Heading1"/>
        <w:ind w:firstLine="1080"/>
        <w:rPr>
          <w:color w:val="538135" w:themeColor="accent6" w:themeShade="BF"/>
          <w:sz w:val="36"/>
          <w:szCs w:val="52"/>
        </w:rPr>
      </w:pPr>
      <w:bookmarkStart w:id="184" w:name="_Toc71198807"/>
      <w:r w:rsidRPr="0090324C">
        <w:rPr>
          <w:color w:val="538135" w:themeColor="accent6" w:themeShade="BF"/>
          <w:sz w:val="36"/>
          <w:szCs w:val="52"/>
        </w:rPr>
        <w:t xml:space="preserve">4. </w:t>
      </w:r>
      <w:r w:rsidR="00C260BE" w:rsidRPr="0090324C">
        <w:rPr>
          <w:color w:val="538135" w:themeColor="accent6" w:themeShade="BF"/>
          <w:sz w:val="36"/>
          <w:szCs w:val="52"/>
        </w:rPr>
        <w:t>TESTING</w:t>
      </w:r>
      <w:bookmarkEnd w:id="184"/>
    </w:p>
    <w:p w14:paraId="7D9451E2" w14:textId="11B131CF" w:rsidR="00F229FA" w:rsidRPr="002738B9" w:rsidRDefault="00C151CE" w:rsidP="000911A4">
      <w:pPr>
        <w:pStyle w:val="Heading2"/>
        <w:rPr>
          <w:rFonts w:ascii="Century Gothic" w:hAnsi="Century Gothic"/>
          <w:sz w:val="32"/>
          <w:szCs w:val="32"/>
        </w:rPr>
      </w:pPr>
      <w:bookmarkStart w:id="185" w:name="_Toc71198808"/>
      <w:r w:rsidRPr="002738B9">
        <w:rPr>
          <w:rFonts w:ascii="Century Gothic" w:hAnsi="Century Gothic"/>
          <w:sz w:val="32"/>
          <w:szCs w:val="32"/>
        </w:rPr>
        <w:t xml:space="preserve">4.1 </w:t>
      </w:r>
      <w:r w:rsidR="000911A4" w:rsidRPr="002738B9">
        <w:rPr>
          <w:rFonts w:ascii="Century Gothic" w:hAnsi="Century Gothic"/>
          <w:sz w:val="32"/>
          <w:szCs w:val="32"/>
        </w:rPr>
        <w:t>TESTING APPROACH</w:t>
      </w:r>
      <w:bookmarkEnd w:id="185"/>
    </w:p>
    <w:p w14:paraId="728C27B5" w14:textId="22C3235E" w:rsidR="00A33141" w:rsidRPr="00A40FEB" w:rsidRDefault="00566951" w:rsidP="00A40FEB">
      <w:pPr>
        <w:jc w:val="both"/>
        <w:rPr>
          <w:rFonts w:ascii="Verdana" w:hAnsi="Verdana"/>
          <w:sz w:val="24"/>
          <w:szCs w:val="24"/>
        </w:rPr>
      </w:pPr>
      <w:r w:rsidRPr="00A40FEB">
        <w:rPr>
          <w:rFonts w:ascii="Verdana" w:hAnsi="Verdana"/>
          <w:sz w:val="24"/>
          <w:szCs w:val="24"/>
        </w:rPr>
        <w:t>Upon</w:t>
      </w:r>
      <w:r w:rsidR="00EF7DB1" w:rsidRPr="00A40FEB">
        <w:rPr>
          <w:rFonts w:ascii="Verdana" w:hAnsi="Verdana"/>
          <w:sz w:val="24"/>
          <w:szCs w:val="24"/>
        </w:rPr>
        <w:t xml:space="preserve"> approach</w:t>
      </w:r>
      <w:r w:rsidRPr="00A40FEB">
        <w:rPr>
          <w:rFonts w:ascii="Verdana" w:hAnsi="Verdana"/>
          <w:sz w:val="24"/>
          <w:szCs w:val="24"/>
        </w:rPr>
        <w:t xml:space="preserve"> to </w:t>
      </w:r>
      <w:r w:rsidR="00EF7DB1" w:rsidRPr="00A40FEB">
        <w:rPr>
          <w:rFonts w:ascii="Verdana" w:hAnsi="Verdana"/>
          <w:sz w:val="24"/>
          <w:szCs w:val="24"/>
        </w:rPr>
        <w:t xml:space="preserve">this project the team thought </w:t>
      </w:r>
      <w:r w:rsidR="00BD4CE3" w:rsidRPr="00A40FEB">
        <w:rPr>
          <w:rFonts w:ascii="Verdana" w:hAnsi="Verdana"/>
          <w:sz w:val="24"/>
          <w:szCs w:val="24"/>
        </w:rPr>
        <w:t>that</w:t>
      </w:r>
      <w:r w:rsidRPr="00A40FEB">
        <w:rPr>
          <w:rFonts w:ascii="Verdana" w:hAnsi="Verdana"/>
          <w:sz w:val="24"/>
          <w:szCs w:val="24"/>
        </w:rPr>
        <w:t xml:space="preserve"> </w:t>
      </w:r>
      <w:r w:rsidR="00EF7DB1" w:rsidRPr="00A40FEB">
        <w:rPr>
          <w:rFonts w:ascii="Verdana" w:hAnsi="Verdana"/>
          <w:sz w:val="24"/>
          <w:szCs w:val="24"/>
        </w:rPr>
        <w:t>an Agile Development approach w</w:t>
      </w:r>
      <w:r w:rsidRPr="00A40FEB">
        <w:rPr>
          <w:rFonts w:ascii="Verdana" w:hAnsi="Verdana"/>
          <w:sz w:val="24"/>
          <w:szCs w:val="24"/>
        </w:rPr>
        <w:t xml:space="preserve">ould be ideally suited to </w:t>
      </w:r>
      <w:r w:rsidR="00BD4CE3" w:rsidRPr="00A40FEB">
        <w:rPr>
          <w:rFonts w:ascii="Verdana" w:hAnsi="Verdana"/>
          <w:sz w:val="24"/>
          <w:szCs w:val="24"/>
        </w:rPr>
        <w:t>the gro</w:t>
      </w:r>
      <w:r w:rsidR="00F11655" w:rsidRPr="00A40FEB">
        <w:rPr>
          <w:rFonts w:ascii="Verdana" w:hAnsi="Verdana"/>
          <w:sz w:val="24"/>
          <w:szCs w:val="24"/>
        </w:rPr>
        <w:t>u</w:t>
      </w:r>
      <w:r w:rsidR="00BD4CE3" w:rsidRPr="00A40FEB">
        <w:rPr>
          <w:rFonts w:ascii="Verdana" w:hAnsi="Verdana"/>
          <w:sz w:val="24"/>
          <w:szCs w:val="24"/>
        </w:rPr>
        <w:t>p and project at hand. As first venture into the world of IoT</w:t>
      </w:r>
      <w:r w:rsidR="00F11655" w:rsidRPr="00A40FEB">
        <w:rPr>
          <w:rFonts w:ascii="Verdana" w:hAnsi="Verdana"/>
          <w:sz w:val="24"/>
          <w:szCs w:val="24"/>
        </w:rPr>
        <w:t xml:space="preserve">, we </w:t>
      </w:r>
      <w:r w:rsidR="00014A09" w:rsidRPr="00A40FEB">
        <w:rPr>
          <w:rFonts w:ascii="Verdana" w:hAnsi="Verdana"/>
          <w:sz w:val="24"/>
          <w:szCs w:val="24"/>
        </w:rPr>
        <w:t>fe</w:t>
      </w:r>
      <w:r w:rsidR="009A0D0B" w:rsidRPr="00A40FEB">
        <w:rPr>
          <w:rFonts w:ascii="Verdana" w:hAnsi="Verdana"/>
          <w:sz w:val="24"/>
          <w:szCs w:val="24"/>
        </w:rPr>
        <w:t>l</w:t>
      </w:r>
      <w:r w:rsidR="00014A09" w:rsidRPr="00A40FEB">
        <w:rPr>
          <w:rFonts w:ascii="Verdana" w:hAnsi="Verdana"/>
          <w:sz w:val="24"/>
          <w:szCs w:val="24"/>
        </w:rPr>
        <w:t xml:space="preserve">t that there was always the chance of unforeseen challenges to arise. The Agile development model allowed best for </w:t>
      </w:r>
      <w:r w:rsidR="00367981" w:rsidRPr="00A40FEB">
        <w:rPr>
          <w:rFonts w:ascii="Verdana" w:hAnsi="Verdana"/>
          <w:sz w:val="24"/>
          <w:szCs w:val="24"/>
        </w:rPr>
        <w:t xml:space="preserve">changes in direction </w:t>
      </w:r>
      <w:r w:rsidR="009A0D0B" w:rsidRPr="00A40FEB">
        <w:rPr>
          <w:rFonts w:ascii="Verdana" w:hAnsi="Verdana"/>
          <w:sz w:val="24"/>
          <w:szCs w:val="24"/>
        </w:rPr>
        <w:t xml:space="preserve">at later stages of the project, such as in implementation or testing. </w:t>
      </w:r>
      <w:r w:rsidR="00D21AE7" w:rsidRPr="00A40FEB">
        <w:rPr>
          <w:rFonts w:ascii="Verdana" w:hAnsi="Verdana"/>
          <w:sz w:val="24"/>
          <w:szCs w:val="24"/>
        </w:rPr>
        <w:t>This line of thinking was indeed borne out, as we encountered issues with</w:t>
      </w:r>
      <w:r w:rsidR="00A84D08" w:rsidRPr="00A40FEB">
        <w:rPr>
          <w:rFonts w:ascii="Verdana" w:hAnsi="Verdana"/>
          <w:sz w:val="24"/>
          <w:szCs w:val="24"/>
        </w:rPr>
        <w:t xml:space="preserve"> a rotary angle sensor late in the project. As we </w:t>
      </w:r>
      <w:r w:rsidR="00722CBB" w:rsidRPr="00A40FEB">
        <w:rPr>
          <w:rFonts w:ascii="Verdana" w:hAnsi="Verdana"/>
          <w:sz w:val="24"/>
          <w:szCs w:val="24"/>
        </w:rPr>
        <w:t xml:space="preserve">had adopted Agile methodologies, it was a </w:t>
      </w:r>
      <w:r w:rsidR="6291B0EF" w:rsidRPr="7AF2E884">
        <w:rPr>
          <w:rFonts w:ascii="Verdana" w:hAnsi="Verdana"/>
          <w:sz w:val="24"/>
          <w:szCs w:val="24"/>
        </w:rPr>
        <w:t>straightforward</w:t>
      </w:r>
      <w:r w:rsidR="00722CBB" w:rsidRPr="00A40FEB">
        <w:rPr>
          <w:rFonts w:ascii="Verdana" w:hAnsi="Verdana"/>
          <w:sz w:val="24"/>
          <w:szCs w:val="24"/>
        </w:rPr>
        <w:t xml:space="preserve"> process to swap out the rotary angle sensor </w:t>
      </w:r>
      <w:r w:rsidR="002464FE" w:rsidRPr="00A40FEB">
        <w:rPr>
          <w:rFonts w:ascii="Verdana" w:hAnsi="Verdana"/>
          <w:sz w:val="24"/>
          <w:szCs w:val="24"/>
        </w:rPr>
        <w:t xml:space="preserve">for a PIR sensor, test the new sensor, before eventually deciding that the </w:t>
      </w:r>
      <w:r w:rsidR="00363A01" w:rsidRPr="00A40FEB">
        <w:rPr>
          <w:rFonts w:ascii="Verdana" w:hAnsi="Verdana"/>
          <w:sz w:val="24"/>
          <w:szCs w:val="24"/>
        </w:rPr>
        <w:t xml:space="preserve">motion sensor aspect of the project was flawed and removing it altogether. </w:t>
      </w:r>
      <w:r w:rsidR="00C95B02" w:rsidRPr="00A40FEB">
        <w:rPr>
          <w:rFonts w:ascii="Verdana" w:hAnsi="Verdana"/>
          <w:sz w:val="24"/>
          <w:szCs w:val="24"/>
        </w:rPr>
        <w:t>This flexibility in desig</w:t>
      </w:r>
      <w:r w:rsidR="000C1187" w:rsidRPr="00A40FEB">
        <w:rPr>
          <w:rFonts w:ascii="Verdana" w:hAnsi="Verdana"/>
          <w:sz w:val="24"/>
          <w:szCs w:val="24"/>
        </w:rPr>
        <w:t>n</w:t>
      </w:r>
      <w:r w:rsidR="00C95B02" w:rsidRPr="00A40FEB">
        <w:rPr>
          <w:rFonts w:ascii="Verdana" w:hAnsi="Verdana"/>
          <w:sz w:val="24"/>
          <w:szCs w:val="24"/>
        </w:rPr>
        <w:t>, implementation and testing</w:t>
      </w:r>
      <w:r w:rsidR="000C1187" w:rsidRPr="00A40FEB">
        <w:rPr>
          <w:rFonts w:ascii="Verdana" w:hAnsi="Verdana"/>
          <w:sz w:val="24"/>
          <w:szCs w:val="24"/>
        </w:rPr>
        <w:t xml:space="preserve"> was crucial at this late stage. </w:t>
      </w:r>
    </w:p>
    <w:p w14:paraId="48020CDE" w14:textId="159E5A52" w:rsidR="00682221" w:rsidRPr="00A40FEB" w:rsidRDefault="00D228BD" w:rsidP="00A40FEB">
      <w:pPr>
        <w:jc w:val="both"/>
        <w:rPr>
          <w:rFonts w:ascii="Verdana" w:hAnsi="Verdana"/>
          <w:sz w:val="24"/>
          <w:szCs w:val="24"/>
        </w:rPr>
      </w:pPr>
      <w:r w:rsidRPr="00A40FEB">
        <w:rPr>
          <w:rFonts w:ascii="Verdana" w:hAnsi="Verdana"/>
          <w:sz w:val="24"/>
          <w:szCs w:val="24"/>
        </w:rPr>
        <w:t xml:space="preserve">Our </w:t>
      </w:r>
      <w:r w:rsidR="00682221" w:rsidRPr="00A40FEB">
        <w:rPr>
          <w:rFonts w:ascii="Verdana" w:hAnsi="Verdana"/>
          <w:sz w:val="24"/>
          <w:szCs w:val="24"/>
        </w:rPr>
        <w:t>Agile approach consisted of the following steps:</w:t>
      </w:r>
    </w:p>
    <w:p w14:paraId="11B4879A" w14:textId="3937BD98" w:rsidR="00682221" w:rsidRPr="00A40FEB" w:rsidRDefault="00682221" w:rsidP="00402D37">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A40FEB">
        <w:rPr>
          <w:rFonts w:ascii="Verdana" w:hAnsi="Verdana"/>
          <w:sz w:val="24"/>
          <w:szCs w:val="24"/>
        </w:rPr>
        <w:t>First, we tried to test each component so we can get use to the code for each component.</w:t>
      </w:r>
    </w:p>
    <w:p w14:paraId="2A71384D" w14:textId="77777777" w:rsidR="00402D37" w:rsidRPr="00A40FEB" w:rsidRDefault="00402D37" w:rsidP="00402D37">
      <w:pPr>
        <w:pStyle w:val="ListParagraph"/>
        <w:tabs>
          <w:tab w:val="left" w:pos="3345"/>
        </w:tabs>
        <w:suppressAutoHyphens/>
        <w:autoSpaceDN w:val="0"/>
        <w:spacing w:line="252" w:lineRule="auto"/>
        <w:jc w:val="both"/>
        <w:rPr>
          <w:rFonts w:ascii="Verdana" w:hAnsi="Verdana"/>
          <w:sz w:val="24"/>
          <w:szCs w:val="24"/>
        </w:rPr>
      </w:pPr>
    </w:p>
    <w:p w14:paraId="37FD41C6" w14:textId="626DEB01" w:rsidR="00402D37" w:rsidRPr="00E22BB4" w:rsidRDefault="00682221" w:rsidP="008C523F">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E22BB4">
        <w:rPr>
          <w:rFonts w:ascii="Verdana" w:hAnsi="Verdana"/>
          <w:sz w:val="24"/>
          <w:szCs w:val="24"/>
        </w:rPr>
        <w:t>We tried the sound sensor and we tested what is the perfect value we need for our threshold</w:t>
      </w:r>
      <w:r w:rsidR="00402D37" w:rsidRPr="00E22BB4">
        <w:rPr>
          <w:rFonts w:ascii="Verdana" w:hAnsi="Verdana"/>
          <w:sz w:val="24"/>
          <w:szCs w:val="24"/>
        </w:rPr>
        <w:t>.</w:t>
      </w:r>
    </w:p>
    <w:p w14:paraId="3C12CADD" w14:textId="77777777" w:rsidR="00402D37" w:rsidRPr="00A40FEB" w:rsidRDefault="00402D37" w:rsidP="00402D37">
      <w:pPr>
        <w:pStyle w:val="ListParagraph"/>
        <w:tabs>
          <w:tab w:val="left" w:pos="3345"/>
        </w:tabs>
        <w:suppressAutoHyphens/>
        <w:autoSpaceDN w:val="0"/>
        <w:spacing w:line="252" w:lineRule="auto"/>
        <w:jc w:val="both"/>
        <w:rPr>
          <w:rFonts w:ascii="Verdana" w:hAnsi="Verdana"/>
          <w:sz w:val="24"/>
          <w:szCs w:val="24"/>
        </w:rPr>
      </w:pPr>
    </w:p>
    <w:p w14:paraId="315C64E3" w14:textId="0E18A2EB" w:rsidR="00682221" w:rsidRPr="00A40FEB" w:rsidRDefault="00682221" w:rsidP="00402D37">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A40FEB">
        <w:rPr>
          <w:rFonts w:ascii="Verdana" w:hAnsi="Verdana"/>
          <w:sz w:val="24"/>
          <w:szCs w:val="24"/>
        </w:rPr>
        <w:t>We were having values, but we found out that the values we were getting are not accurate and the sound sensor we were using is broken.</w:t>
      </w:r>
    </w:p>
    <w:p w14:paraId="622EBDCD" w14:textId="77777777" w:rsidR="00402D37" w:rsidRPr="00A40FEB" w:rsidRDefault="00402D37" w:rsidP="00402D37">
      <w:pPr>
        <w:pStyle w:val="ListParagraph"/>
        <w:tabs>
          <w:tab w:val="left" w:pos="3345"/>
        </w:tabs>
        <w:suppressAutoHyphens/>
        <w:autoSpaceDN w:val="0"/>
        <w:spacing w:line="252" w:lineRule="auto"/>
        <w:jc w:val="both"/>
        <w:rPr>
          <w:rFonts w:ascii="Verdana" w:hAnsi="Verdana"/>
          <w:sz w:val="24"/>
          <w:szCs w:val="24"/>
        </w:rPr>
      </w:pPr>
    </w:p>
    <w:p w14:paraId="7FB628C6" w14:textId="3D11C6DD" w:rsidR="00402D37" w:rsidRPr="00DB2DD9" w:rsidRDefault="00682221" w:rsidP="008C523F">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DB2DD9">
        <w:rPr>
          <w:rFonts w:ascii="Verdana" w:hAnsi="Verdana"/>
          <w:sz w:val="24"/>
          <w:szCs w:val="24"/>
        </w:rPr>
        <w:t>The we looked at how we can use a speaker and link it to our Arduino</w:t>
      </w:r>
      <w:r w:rsidR="249E3FDC" w:rsidRPr="6C207C15">
        <w:rPr>
          <w:rFonts w:ascii="Verdana" w:hAnsi="Verdana"/>
          <w:sz w:val="24"/>
          <w:szCs w:val="24"/>
        </w:rPr>
        <w:t>,</w:t>
      </w:r>
      <w:r w:rsidRPr="00DB2DD9">
        <w:rPr>
          <w:rFonts w:ascii="Verdana" w:hAnsi="Verdana"/>
          <w:sz w:val="24"/>
          <w:szCs w:val="24"/>
        </w:rPr>
        <w:t xml:space="preserve"> but we had no speaker and because of Covid-19 and lockdown we could not buy a speaker from any of the shops in town because all the electronic shops are closed</w:t>
      </w:r>
    </w:p>
    <w:p w14:paraId="10ED6E89" w14:textId="77777777" w:rsidR="00402D37" w:rsidRPr="00A40FEB" w:rsidRDefault="00402D37" w:rsidP="00402D37">
      <w:pPr>
        <w:pStyle w:val="ListParagraph"/>
        <w:tabs>
          <w:tab w:val="left" w:pos="3345"/>
        </w:tabs>
        <w:suppressAutoHyphens/>
        <w:autoSpaceDN w:val="0"/>
        <w:spacing w:line="252" w:lineRule="auto"/>
        <w:jc w:val="both"/>
        <w:rPr>
          <w:rFonts w:ascii="Verdana" w:hAnsi="Verdana"/>
          <w:sz w:val="24"/>
          <w:szCs w:val="24"/>
        </w:rPr>
      </w:pPr>
    </w:p>
    <w:p w14:paraId="0007D354" w14:textId="30979D88" w:rsidR="00682221" w:rsidRPr="00A40FEB" w:rsidRDefault="00682221" w:rsidP="00402D37">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A40FEB">
        <w:rPr>
          <w:rFonts w:ascii="Verdana" w:hAnsi="Verdana"/>
          <w:sz w:val="24"/>
          <w:szCs w:val="24"/>
        </w:rPr>
        <w:t>So instead of using a speaker we decided to use a buzzer but the issue we had with using a buzzer is that the sound the buzzer produce has limited harmonics</w:t>
      </w:r>
      <w:r w:rsidR="00402D37" w:rsidRPr="00A40FEB">
        <w:rPr>
          <w:rFonts w:ascii="Verdana" w:hAnsi="Verdana"/>
          <w:sz w:val="24"/>
          <w:szCs w:val="24"/>
        </w:rPr>
        <w:t>.</w:t>
      </w:r>
    </w:p>
    <w:p w14:paraId="4383370F" w14:textId="77777777" w:rsidR="00402D37" w:rsidRPr="00A40FEB" w:rsidRDefault="00402D37" w:rsidP="00402D37">
      <w:pPr>
        <w:pStyle w:val="ListParagraph"/>
        <w:tabs>
          <w:tab w:val="left" w:pos="3345"/>
        </w:tabs>
        <w:suppressAutoHyphens/>
        <w:autoSpaceDN w:val="0"/>
        <w:spacing w:line="252" w:lineRule="auto"/>
        <w:jc w:val="both"/>
        <w:rPr>
          <w:rFonts w:ascii="Verdana" w:hAnsi="Verdana"/>
          <w:sz w:val="24"/>
          <w:szCs w:val="24"/>
        </w:rPr>
      </w:pPr>
    </w:p>
    <w:p w14:paraId="21C96686" w14:textId="793C67F3" w:rsidR="007B64E0" w:rsidRPr="00E22BB4" w:rsidRDefault="00682221" w:rsidP="008C523F">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E22BB4">
        <w:rPr>
          <w:rFonts w:ascii="Verdana" w:hAnsi="Verdana"/>
          <w:sz w:val="24"/>
          <w:szCs w:val="24"/>
        </w:rPr>
        <w:t>We tried to make the buzzer sound better and we did research around it, but we could not make it sound any better,</w:t>
      </w:r>
      <w:r w:rsidR="2328E878" w:rsidRPr="6C207C15">
        <w:rPr>
          <w:rFonts w:ascii="Verdana" w:hAnsi="Verdana"/>
          <w:sz w:val="24"/>
          <w:szCs w:val="24"/>
        </w:rPr>
        <w:t xml:space="preserve"> </w:t>
      </w:r>
      <w:r w:rsidRPr="00E22BB4">
        <w:rPr>
          <w:rFonts w:ascii="Verdana" w:hAnsi="Verdana"/>
          <w:sz w:val="24"/>
          <w:szCs w:val="24"/>
        </w:rPr>
        <w:t>so we used it</w:t>
      </w:r>
      <w:r w:rsidR="28912A3A" w:rsidRPr="6C207C15">
        <w:rPr>
          <w:rFonts w:ascii="Verdana" w:hAnsi="Verdana"/>
          <w:sz w:val="24"/>
          <w:szCs w:val="24"/>
        </w:rPr>
        <w:t xml:space="preserve"> </w:t>
      </w:r>
      <w:r w:rsidRPr="00E22BB4">
        <w:rPr>
          <w:rFonts w:ascii="Verdana" w:hAnsi="Verdana"/>
          <w:sz w:val="24"/>
          <w:szCs w:val="24"/>
        </w:rPr>
        <w:t>(to at least show our idea) although the sound it produces will wake the child and will not help it to sleep.</w:t>
      </w:r>
    </w:p>
    <w:p w14:paraId="3461AA27" w14:textId="77777777" w:rsidR="007B64E0" w:rsidRPr="00A40FEB" w:rsidRDefault="007B64E0" w:rsidP="007B64E0">
      <w:pPr>
        <w:pStyle w:val="ListParagraph"/>
        <w:tabs>
          <w:tab w:val="left" w:pos="3345"/>
        </w:tabs>
        <w:suppressAutoHyphens/>
        <w:autoSpaceDN w:val="0"/>
        <w:spacing w:line="252" w:lineRule="auto"/>
        <w:jc w:val="both"/>
        <w:rPr>
          <w:rFonts w:ascii="Verdana" w:hAnsi="Verdana"/>
          <w:sz w:val="24"/>
          <w:szCs w:val="24"/>
        </w:rPr>
      </w:pPr>
    </w:p>
    <w:p w14:paraId="3CB04632" w14:textId="1196BDF4" w:rsidR="00281B8D" w:rsidRDefault="00682221" w:rsidP="00281B8D">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A40FEB">
        <w:rPr>
          <w:rFonts w:ascii="Verdana" w:hAnsi="Verdana"/>
          <w:sz w:val="24"/>
          <w:szCs w:val="24"/>
        </w:rPr>
        <w:t xml:space="preserve">Also there was another issue with making the buzzer produce a melody is that we need to have a for loop for all the notes which effected on the our code and the logic in our code , so we decided to break it down to simple and short loops  and we finally made the buzzer produce a nice melody(note that we tried to look for melodies for children like “twinkle twinkle little star” but we did not find so we used The game of thrones song theme instead to prove our concept  </w:t>
      </w:r>
    </w:p>
    <w:p w14:paraId="058B6043" w14:textId="77777777" w:rsidR="002C4C05" w:rsidRDefault="002C4C05" w:rsidP="002C4C05">
      <w:pPr>
        <w:pStyle w:val="ListParagraph"/>
        <w:tabs>
          <w:tab w:val="left" w:pos="3345"/>
        </w:tabs>
        <w:suppressAutoHyphens/>
        <w:autoSpaceDN w:val="0"/>
        <w:spacing w:line="252" w:lineRule="auto"/>
        <w:ind w:left="0"/>
        <w:jc w:val="both"/>
        <w:rPr>
          <w:rFonts w:ascii="Verdana" w:hAnsi="Verdana"/>
          <w:sz w:val="24"/>
          <w:szCs w:val="24"/>
        </w:rPr>
      </w:pPr>
    </w:p>
    <w:p w14:paraId="6958E2D0" w14:textId="77777777" w:rsidR="002C4C05" w:rsidRDefault="00281B8D" w:rsidP="002C4C05">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A40FEB">
        <w:rPr>
          <w:rFonts w:ascii="Verdana" w:hAnsi="Verdana"/>
          <w:sz w:val="24"/>
          <w:szCs w:val="24"/>
        </w:rPr>
        <w:t>We also found that the delay methods were the issue in so many places where we were not getting values from the Arduino or the Arduino is resetting the values to zero and all that was because of the delay methods.</w:t>
      </w:r>
    </w:p>
    <w:p w14:paraId="120245EB" w14:textId="77777777" w:rsidR="002C4C05" w:rsidRPr="002C4C05" w:rsidRDefault="002C4C05" w:rsidP="002C4C05">
      <w:pPr>
        <w:pStyle w:val="ListParagraph"/>
        <w:rPr>
          <w:rFonts w:ascii="Verdana" w:hAnsi="Verdana"/>
          <w:sz w:val="24"/>
          <w:szCs w:val="24"/>
        </w:rPr>
      </w:pPr>
    </w:p>
    <w:p w14:paraId="1FE69B2C" w14:textId="774498EB" w:rsidR="002C4C05" w:rsidRDefault="00450509" w:rsidP="002C4C05">
      <w:pPr>
        <w:pStyle w:val="ListParagraph"/>
        <w:numPr>
          <w:ilvl w:val="0"/>
          <w:numId w:val="19"/>
        </w:numPr>
        <w:tabs>
          <w:tab w:val="left" w:pos="3345"/>
        </w:tabs>
        <w:suppressAutoHyphens/>
        <w:autoSpaceDN w:val="0"/>
        <w:spacing w:line="252" w:lineRule="auto"/>
        <w:jc w:val="both"/>
        <w:rPr>
          <w:rFonts w:ascii="Verdana" w:hAnsi="Verdana"/>
          <w:sz w:val="24"/>
          <w:szCs w:val="24"/>
        </w:rPr>
      </w:pPr>
      <w:r w:rsidRPr="002C4C05">
        <w:rPr>
          <w:rFonts w:ascii="Verdana" w:hAnsi="Verdana"/>
          <w:sz w:val="24"/>
          <w:szCs w:val="24"/>
        </w:rPr>
        <w:t>We faced a logical issue in our code, so we decided to have a meeting and break the code to parts, and we made a flowchart so we can have a plan to follow</w:t>
      </w:r>
      <w:r w:rsidR="26051598" w:rsidRPr="6C207C15">
        <w:rPr>
          <w:rFonts w:ascii="Verdana" w:hAnsi="Verdana"/>
          <w:sz w:val="24"/>
          <w:szCs w:val="24"/>
        </w:rPr>
        <w:t>,</w:t>
      </w:r>
      <w:r w:rsidRPr="002C4C05">
        <w:rPr>
          <w:rFonts w:ascii="Verdana" w:hAnsi="Verdana"/>
          <w:sz w:val="24"/>
          <w:szCs w:val="24"/>
        </w:rPr>
        <w:t xml:space="preserve"> and we finally fixed the logical issue.</w:t>
      </w:r>
    </w:p>
    <w:p w14:paraId="0A307B88" w14:textId="77777777" w:rsidR="00E22BB4" w:rsidRDefault="00E22BB4" w:rsidP="00D62D4B">
      <w:pPr>
        <w:pStyle w:val="ListParagraph"/>
        <w:tabs>
          <w:tab w:val="left" w:pos="3345"/>
        </w:tabs>
        <w:suppressAutoHyphens/>
        <w:autoSpaceDN w:val="0"/>
        <w:spacing w:line="252" w:lineRule="auto"/>
        <w:ind w:left="0"/>
        <w:jc w:val="both"/>
        <w:rPr>
          <w:rFonts w:ascii="Verdana" w:hAnsi="Verdana"/>
          <w:sz w:val="24"/>
          <w:szCs w:val="24"/>
        </w:rPr>
      </w:pPr>
    </w:p>
    <w:p w14:paraId="4513A2E9" w14:textId="5DB51CDE" w:rsidR="0090324C" w:rsidRDefault="00682221" w:rsidP="0090324C">
      <w:pPr>
        <w:pStyle w:val="ListParagraph"/>
        <w:numPr>
          <w:ilvl w:val="0"/>
          <w:numId w:val="19"/>
        </w:numPr>
        <w:tabs>
          <w:tab w:val="left" w:pos="720"/>
          <w:tab w:val="left" w:pos="3345"/>
        </w:tabs>
        <w:suppressAutoHyphens/>
        <w:autoSpaceDN w:val="0"/>
        <w:spacing w:line="252" w:lineRule="auto"/>
        <w:jc w:val="both"/>
        <w:rPr>
          <w:rFonts w:ascii="Verdana" w:hAnsi="Verdana"/>
          <w:sz w:val="24"/>
          <w:szCs w:val="24"/>
        </w:rPr>
      </w:pPr>
      <w:r w:rsidRPr="006C1640">
        <w:rPr>
          <w:rFonts w:ascii="Verdana" w:hAnsi="Verdana"/>
          <w:sz w:val="24"/>
          <w:szCs w:val="24"/>
        </w:rPr>
        <w:t xml:space="preserve">Then we tried to add more than one sensor to the spread sheet, so we changed the </w:t>
      </w:r>
      <w:r w:rsidR="00B252DC" w:rsidRPr="006C1640">
        <w:rPr>
          <w:rFonts w:ascii="Verdana" w:hAnsi="Verdana"/>
          <w:sz w:val="24"/>
          <w:szCs w:val="24"/>
        </w:rPr>
        <w:t>API</w:t>
      </w:r>
      <w:r w:rsidRPr="006C1640">
        <w:rPr>
          <w:rFonts w:ascii="Verdana" w:hAnsi="Verdana"/>
          <w:sz w:val="24"/>
          <w:szCs w:val="24"/>
        </w:rPr>
        <w:t xml:space="preserve"> link and the token id as well and also the API request link in the Arduino to match the API link</w:t>
      </w:r>
      <w:r w:rsidR="157E96B2" w:rsidRPr="6C207C15">
        <w:rPr>
          <w:rFonts w:ascii="Verdana" w:hAnsi="Verdana"/>
          <w:sz w:val="24"/>
          <w:szCs w:val="24"/>
        </w:rPr>
        <w:t>,</w:t>
      </w:r>
      <w:r w:rsidRPr="006C1640">
        <w:rPr>
          <w:rFonts w:ascii="Verdana" w:hAnsi="Verdana"/>
          <w:sz w:val="24"/>
          <w:szCs w:val="24"/>
        </w:rPr>
        <w:t xml:space="preserve"> we adjusted in the “my scenario “in the pushing box website.</w:t>
      </w:r>
    </w:p>
    <w:p w14:paraId="1D5D9C2A" w14:textId="77777777" w:rsidR="0090324C" w:rsidRPr="0090324C" w:rsidRDefault="0090324C" w:rsidP="0090324C">
      <w:pPr>
        <w:pStyle w:val="ListParagraph"/>
        <w:rPr>
          <w:rFonts w:ascii="Verdana" w:hAnsi="Verdana"/>
          <w:sz w:val="24"/>
          <w:szCs w:val="24"/>
        </w:rPr>
      </w:pPr>
    </w:p>
    <w:p w14:paraId="4818124E" w14:textId="59AC610A" w:rsidR="00DB2DD9" w:rsidRPr="0090324C" w:rsidRDefault="00682221" w:rsidP="0090324C">
      <w:pPr>
        <w:pStyle w:val="ListParagraph"/>
        <w:numPr>
          <w:ilvl w:val="0"/>
          <w:numId w:val="19"/>
        </w:numPr>
        <w:tabs>
          <w:tab w:val="left" w:pos="720"/>
          <w:tab w:val="left" w:pos="3345"/>
        </w:tabs>
        <w:suppressAutoHyphens/>
        <w:autoSpaceDN w:val="0"/>
        <w:spacing w:line="252" w:lineRule="auto"/>
        <w:jc w:val="both"/>
        <w:rPr>
          <w:rFonts w:ascii="Verdana" w:hAnsi="Verdana"/>
          <w:sz w:val="24"/>
          <w:szCs w:val="24"/>
        </w:rPr>
      </w:pPr>
      <w:r w:rsidRPr="0090324C">
        <w:rPr>
          <w:rFonts w:ascii="Verdana" w:hAnsi="Verdana"/>
          <w:sz w:val="24"/>
          <w:szCs w:val="24"/>
        </w:rPr>
        <w:t>We had an issue with not getting values from the Arduino and we were not getting values in the Serial monitor as well, we tried to do all the steps in Lab5 sheet again to make sure we did the right steps ,but the problem is still not fixed ,finally after 3 more attempts on trying to get the Serial monitor work we found out that the Arduino is the problem and it was not running well, so we changed the Arduino and it did work totally fine and we our values in our spread sheet .</w:t>
      </w:r>
    </w:p>
    <w:p w14:paraId="5E830B1B" w14:textId="77777777" w:rsidR="00DB2DD9" w:rsidRPr="00DB2DD9" w:rsidRDefault="00DB2DD9" w:rsidP="00DB2DD9">
      <w:pPr>
        <w:pStyle w:val="ListParagraph"/>
        <w:rPr>
          <w:rFonts w:ascii="Verdana" w:hAnsi="Verdana"/>
          <w:sz w:val="24"/>
          <w:szCs w:val="24"/>
        </w:rPr>
      </w:pPr>
    </w:p>
    <w:p w14:paraId="759D6BCB" w14:textId="4FD1AD74" w:rsidR="003913DE" w:rsidRPr="003913DE" w:rsidRDefault="00682221" w:rsidP="008C523F">
      <w:pPr>
        <w:pStyle w:val="ListParagraph"/>
        <w:numPr>
          <w:ilvl w:val="0"/>
          <w:numId w:val="19"/>
        </w:numPr>
        <w:tabs>
          <w:tab w:val="left" w:pos="720"/>
          <w:tab w:val="left" w:pos="3345"/>
        </w:tabs>
        <w:suppressAutoHyphens/>
        <w:autoSpaceDN w:val="0"/>
        <w:spacing w:line="252" w:lineRule="auto"/>
        <w:jc w:val="both"/>
        <w:rPr>
          <w:color w:val="FF0000"/>
        </w:rPr>
      </w:pPr>
      <w:r w:rsidRPr="003913DE">
        <w:rPr>
          <w:rFonts w:ascii="Verdana" w:hAnsi="Verdana"/>
          <w:sz w:val="24"/>
          <w:szCs w:val="24"/>
        </w:rPr>
        <w:t>Finally</w:t>
      </w:r>
      <w:r w:rsidR="00A40FEB" w:rsidRPr="003913DE">
        <w:rPr>
          <w:rFonts w:ascii="Verdana" w:hAnsi="Verdana"/>
          <w:sz w:val="24"/>
          <w:szCs w:val="24"/>
        </w:rPr>
        <w:t>,</w:t>
      </w:r>
      <w:r w:rsidRPr="003913DE">
        <w:rPr>
          <w:rFonts w:ascii="Verdana" w:hAnsi="Verdana"/>
          <w:sz w:val="24"/>
          <w:szCs w:val="24"/>
        </w:rPr>
        <w:t xml:space="preserve"> we added comments in our code and deleted the extra stuff that we do not need</w:t>
      </w:r>
      <w:r w:rsidR="003913DE" w:rsidRPr="003913DE">
        <w:rPr>
          <w:rFonts w:ascii="Verdana" w:hAnsi="Verdana"/>
          <w:sz w:val="24"/>
          <w:szCs w:val="24"/>
        </w:rPr>
        <w:t xml:space="preserve">, </w:t>
      </w:r>
      <w:r w:rsidRPr="003913DE">
        <w:rPr>
          <w:rFonts w:ascii="Verdana" w:hAnsi="Verdana"/>
          <w:sz w:val="24"/>
          <w:szCs w:val="24"/>
        </w:rPr>
        <w:t>and we left some of the code that we are not using in this minor project in the project file because we are going to need it for our major project</w:t>
      </w:r>
      <w:r w:rsidR="003913DE" w:rsidRPr="003913DE">
        <w:rPr>
          <w:rFonts w:ascii="Verdana" w:hAnsi="Verdana"/>
          <w:sz w:val="24"/>
          <w:szCs w:val="24"/>
        </w:rPr>
        <w:t>.</w:t>
      </w:r>
    </w:p>
    <w:p w14:paraId="59323162" w14:textId="10C5BF0E" w:rsidR="003913DE" w:rsidRDefault="003913DE" w:rsidP="003913DE">
      <w:pPr>
        <w:pStyle w:val="ListParagraph"/>
        <w:tabs>
          <w:tab w:val="left" w:pos="720"/>
          <w:tab w:val="left" w:pos="3345"/>
        </w:tabs>
        <w:suppressAutoHyphens/>
        <w:autoSpaceDN w:val="0"/>
        <w:spacing w:line="252" w:lineRule="auto"/>
        <w:ind w:left="0"/>
        <w:jc w:val="both"/>
        <w:rPr>
          <w:color w:val="FF0000"/>
        </w:rPr>
      </w:pPr>
    </w:p>
    <w:p w14:paraId="0D3F31BD" w14:textId="4C63D53C"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2CF833C4" w14:textId="48E6BF4B"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574578F6" w14:textId="1F3E519B"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34CD71CA" w14:textId="48931AFD"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4E7F3620" w14:textId="014C37C8"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64049213" w14:textId="1E64D95E"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1DF3B0C2" w14:textId="28D0D280"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6E285209" w14:textId="1BE025CC"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0116C6C6" w14:textId="61D44E3A"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28C9FF09" w14:textId="6849B3CA"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6E833D13" w14:textId="3BCAE2EF"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7170CD5A" w14:textId="0F82F06E"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2D4E73D2" w14:textId="35BDFA2F"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5433AE12" w14:textId="5DA9CFF0"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569B1D80" w14:textId="17C7A63F" w:rsidR="00BC23D1" w:rsidRDefault="00BC23D1" w:rsidP="003913DE">
      <w:pPr>
        <w:pStyle w:val="ListParagraph"/>
        <w:tabs>
          <w:tab w:val="left" w:pos="720"/>
          <w:tab w:val="left" w:pos="3345"/>
        </w:tabs>
        <w:suppressAutoHyphens/>
        <w:autoSpaceDN w:val="0"/>
        <w:spacing w:line="252" w:lineRule="auto"/>
        <w:ind w:left="0"/>
        <w:jc w:val="both"/>
        <w:rPr>
          <w:color w:val="FF0000"/>
        </w:rPr>
      </w:pPr>
    </w:p>
    <w:p w14:paraId="61418432" w14:textId="77777777" w:rsidR="00BC23D1" w:rsidRPr="003913DE" w:rsidRDefault="00BC23D1" w:rsidP="003913DE">
      <w:pPr>
        <w:pStyle w:val="ListParagraph"/>
        <w:tabs>
          <w:tab w:val="left" w:pos="720"/>
          <w:tab w:val="left" w:pos="3345"/>
        </w:tabs>
        <w:suppressAutoHyphens/>
        <w:autoSpaceDN w:val="0"/>
        <w:spacing w:line="252" w:lineRule="auto"/>
        <w:ind w:left="0"/>
        <w:jc w:val="both"/>
        <w:rPr>
          <w:color w:val="FF0000"/>
        </w:rPr>
      </w:pPr>
    </w:p>
    <w:p w14:paraId="0F44C0A3" w14:textId="0F1DE607" w:rsidR="003913DE" w:rsidRPr="0090324C" w:rsidRDefault="00C151CE" w:rsidP="00BC23D1">
      <w:pPr>
        <w:pStyle w:val="Heading2"/>
        <w:rPr>
          <w:sz w:val="36"/>
          <w:szCs w:val="36"/>
        </w:rPr>
      </w:pPr>
      <w:bookmarkStart w:id="186" w:name="_Toc71198809"/>
      <w:r w:rsidRPr="0090324C">
        <w:rPr>
          <w:rFonts w:ascii="Century Gothic" w:hAnsi="Century Gothic"/>
          <w:color w:val="538135" w:themeColor="accent6" w:themeShade="BF"/>
          <w:sz w:val="36"/>
          <w:szCs w:val="36"/>
        </w:rPr>
        <w:t xml:space="preserve">4.2 </w:t>
      </w:r>
      <w:r w:rsidR="00824338" w:rsidRPr="0090324C">
        <w:rPr>
          <w:rFonts w:ascii="Century Gothic" w:hAnsi="Century Gothic"/>
          <w:color w:val="538135" w:themeColor="accent6" w:themeShade="BF"/>
          <w:sz w:val="36"/>
          <w:szCs w:val="36"/>
        </w:rPr>
        <w:t>TEST DATA</w:t>
      </w:r>
      <w:bookmarkEnd w:id="186"/>
    </w:p>
    <w:p w14:paraId="460CDFDA" w14:textId="59A4FD91" w:rsidR="00093B1A" w:rsidRPr="00623D5B" w:rsidRDefault="00FB48D8" w:rsidP="0099389B">
      <w:pPr>
        <w:pStyle w:val="Heading3"/>
        <w:rPr>
          <w:rFonts w:ascii="Century Gothic" w:hAnsi="Century Gothic"/>
          <w:color w:val="538135" w:themeColor="accent6" w:themeShade="BF"/>
          <w:sz w:val="40"/>
          <w:szCs w:val="40"/>
        </w:rPr>
      </w:pPr>
      <w:bookmarkStart w:id="187" w:name="_Toc71198810"/>
      <w:r w:rsidRPr="00623D5B">
        <w:rPr>
          <w:rFonts w:ascii="Century Gothic" w:hAnsi="Century Gothic"/>
          <w:color w:val="538135" w:themeColor="accent6" w:themeShade="BF"/>
          <w:sz w:val="40"/>
          <w:szCs w:val="40"/>
        </w:rPr>
        <w:t xml:space="preserve">4.2.1 </w:t>
      </w:r>
      <w:r w:rsidR="00824338" w:rsidRPr="00623D5B">
        <w:rPr>
          <w:rFonts w:ascii="Century Gothic" w:hAnsi="Century Gothic"/>
          <w:color w:val="538135" w:themeColor="accent6" w:themeShade="BF"/>
          <w:sz w:val="40"/>
          <w:szCs w:val="40"/>
        </w:rPr>
        <w:t xml:space="preserve">INITIAL </w:t>
      </w:r>
      <w:r w:rsidR="00682412" w:rsidRPr="00623D5B">
        <w:rPr>
          <w:rFonts w:ascii="Century Gothic" w:hAnsi="Century Gothic"/>
          <w:color w:val="538135" w:themeColor="accent6" w:themeShade="BF"/>
          <w:sz w:val="40"/>
          <w:szCs w:val="40"/>
        </w:rPr>
        <w:t xml:space="preserve">INPUT / </w:t>
      </w:r>
      <w:r w:rsidR="00D916F4" w:rsidRPr="00623D5B">
        <w:rPr>
          <w:rFonts w:ascii="Century Gothic" w:hAnsi="Century Gothic"/>
          <w:color w:val="538135" w:themeColor="accent6" w:themeShade="BF"/>
          <w:sz w:val="40"/>
          <w:szCs w:val="40"/>
        </w:rPr>
        <w:t>OUTPUT TESTING</w:t>
      </w:r>
      <w:bookmarkEnd w:id="187"/>
    </w:p>
    <w:p w14:paraId="29A080F7" w14:textId="77777777" w:rsidR="0090324C" w:rsidRPr="0090324C" w:rsidRDefault="0090324C" w:rsidP="0090324C"/>
    <w:p w14:paraId="7D73DEEA" w14:textId="36A11123" w:rsidR="00093B1A" w:rsidRPr="00623D5B" w:rsidRDefault="009400FD" w:rsidP="00083E2D">
      <w:pPr>
        <w:pStyle w:val="Heading4"/>
        <w:rPr>
          <w:i w:val="0"/>
          <w:iCs w:val="0"/>
          <w:sz w:val="28"/>
          <w:szCs w:val="28"/>
        </w:rPr>
      </w:pPr>
      <w:r w:rsidRPr="00623D5B">
        <w:rPr>
          <w:i w:val="0"/>
          <w:iCs w:val="0"/>
          <w:sz w:val="28"/>
          <w:szCs w:val="28"/>
        </w:rPr>
        <w:t xml:space="preserve">4.2.1.1 </w:t>
      </w:r>
      <w:r w:rsidR="001F6385" w:rsidRPr="00623D5B">
        <w:rPr>
          <w:i w:val="0"/>
          <w:iCs w:val="0"/>
          <w:sz w:val="28"/>
          <w:szCs w:val="28"/>
        </w:rPr>
        <w:t xml:space="preserve">TEST DATA - MOVEMENT </w:t>
      </w:r>
    </w:p>
    <w:p w14:paraId="4C2C9623" w14:textId="4ECF58BA" w:rsidR="00093B1A" w:rsidRPr="00093B1A" w:rsidRDefault="00093B1A" w:rsidP="00093B1A"/>
    <w:p w14:paraId="3A7F6B25" w14:textId="55FC3993" w:rsidR="0090324C" w:rsidRDefault="00B659F8" w:rsidP="0090324C">
      <w:pPr>
        <w:keepNext/>
      </w:pPr>
      <w:r>
        <w:rPr>
          <w:noProof/>
        </w:rPr>
        <mc:AlternateContent>
          <mc:Choice Requires="wps">
            <w:drawing>
              <wp:anchor distT="0" distB="0" distL="114300" distR="114300" simplePos="0" relativeHeight="251658246" behindDoc="0" locked="0" layoutInCell="1" allowOverlap="1" wp14:anchorId="611040B4" wp14:editId="592AC696">
                <wp:simplePos x="0" y="0"/>
                <wp:positionH relativeFrom="column">
                  <wp:posOffset>3198495</wp:posOffset>
                </wp:positionH>
                <wp:positionV relativeFrom="paragraph">
                  <wp:posOffset>1828800</wp:posOffset>
                </wp:positionV>
                <wp:extent cx="3082925"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082925" cy="635"/>
                        </a:xfrm>
                        <a:prstGeom prst="rect">
                          <a:avLst/>
                        </a:prstGeom>
                        <a:solidFill>
                          <a:prstClr val="white"/>
                        </a:solidFill>
                        <a:ln>
                          <a:noFill/>
                        </a:ln>
                      </wps:spPr>
                      <wps:txbx>
                        <w:txbxContent>
                          <w:p w14:paraId="0C5A9331" w14:textId="50495AC4" w:rsidR="00F334EA" w:rsidRPr="00897E9F" w:rsidRDefault="00F334EA" w:rsidP="00B659F8">
                            <w:pPr>
                              <w:pStyle w:val="Caption"/>
                              <w:rPr>
                                <w:noProof/>
                              </w:rPr>
                            </w:pPr>
                            <w:r>
                              <w:t xml:space="preserve">Figure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040B4" id="Text Box 30" o:spid="_x0000_s1034" type="#_x0000_t202" style="position:absolute;margin-left:251.85pt;margin-top:2in;width:242.75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" stroked="f">
                <v:textbox style="mso-fit-shape-to-text:t" inset="0,0,0,0">
                  <w:txbxContent>
                    <w:p w14:paraId="0C5A9331" w14:textId="50495AC4" w:rsidR="00F334EA" w:rsidRPr="00897E9F" w:rsidRDefault="00F334EA" w:rsidP="00B659F8">
                      <w:pPr>
                        <w:pStyle w:val="Caption"/>
                        <w:rPr>
                          <w:noProof/>
                        </w:rPr>
                      </w:pPr>
                      <w:r>
                        <w:t xml:space="preserve">Figure </w:t>
                      </w:r>
                    </w:p>
                  </w:txbxContent>
                </v:textbox>
              </v:shape>
            </w:pict>
          </mc:Fallback>
        </mc:AlternateContent>
      </w:r>
      <w:r w:rsidR="0090324C">
        <w:rPr>
          <w:noProof/>
        </w:rPr>
        <mc:AlternateContent>
          <mc:Choice Requires="wps">
            <w:drawing>
              <wp:anchor distT="0" distB="0" distL="114300" distR="114300" simplePos="0" relativeHeight="251658261" behindDoc="0" locked="0" layoutInCell="1" allowOverlap="1" wp14:anchorId="483999EA" wp14:editId="59115AC2">
                <wp:simplePos x="0" y="0"/>
                <wp:positionH relativeFrom="column">
                  <wp:posOffset>3198495</wp:posOffset>
                </wp:positionH>
                <wp:positionV relativeFrom="paragraph">
                  <wp:posOffset>1828800</wp:posOffset>
                </wp:positionV>
                <wp:extent cx="3082925"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082925" cy="635"/>
                        </a:xfrm>
                        <a:prstGeom prst="rect">
                          <a:avLst/>
                        </a:prstGeom>
                        <a:solidFill>
                          <a:prstClr val="white"/>
                        </a:solidFill>
                        <a:ln>
                          <a:noFill/>
                        </a:ln>
                      </wps:spPr>
                      <wps:txbx>
                        <w:txbxContent>
                          <w:p w14:paraId="44785ED3" w14:textId="046698A3" w:rsidR="00F334EA" w:rsidRPr="00543358" w:rsidRDefault="00F334EA" w:rsidP="0090324C">
                            <w:pPr>
                              <w:pStyle w:val="Caption"/>
                              <w:rPr>
                                <w:noProof/>
                              </w:rPr>
                            </w:pPr>
                            <w:bookmarkStart w:id="188" w:name="_Toc67645452"/>
                            <w:bookmarkStart w:id="189" w:name="_Toc67645959"/>
                            <w:bookmarkStart w:id="190" w:name="_Toc71198765"/>
                            <w:r>
                              <w:t xml:space="preserve">Figure </w:t>
                            </w:r>
                            <w:r>
                              <w:fldChar w:fldCharType="begin"/>
                            </w:r>
                            <w:r>
                              <w:instrText xml:space="preserve"> SEQ Figure \* ARABIC </w:instrText>
                            </w:r>
                            <w:r>
                              <w:fldChar w:fldCharType="separate"/>
                            </w:r>
                            <w:r w:rsidR="006677F7">
                              <w:rPr>
                                <w:noProof/>
                              </w:rPr>
                              <w:t>24</w:t>
                            </w:r>
                            <w:r>
                              <w:fldChar w:fldCharType="end"/>
                            </w:r>
                            <w:r w:rsidRPr="002B1324">
                              <w:t xml:space="preserve"> - Grove Rptary Angle Sensor vertical  movement test data</w:t>
                            </w:r>
                            <w:bookmarkEnd w:id="188"/>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999EA" id="Text Box 47" o:spid="_x0000_s1035" type="#_x0000_t202" style="position:absolute;margin-left:251.85pt;margin-top:2in;width:242.75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kuMAIAAGY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" stroked="f">
                <v:textbox style="mso-fit-shape-to-text:t" inset="0,0,0,0">
                  <w:txbxContent>
                    <w:p w14:paraId="44785ED3" w14:textId="046698A3" w:rsidR="00F334EA" w:rsidRPr="00543358" w:rsidRDefault="00F334EA" w:rsidP="0090324C">
                      <w:pPr>
                        <w:pStyle w:val="Caption"/>
                        <w:rPr>
                          <w:noProof/>
                        </w:rPr>
                      </w:pPr>
                      <w:bookmarkStart w:id="191" w:name="_Toc67645452"/>
                      <w:bookmarkStart w:id="192" w:name="_Toc67645959"/>
                      <w:bookmarkStart w:id="193" w:name="_Toc71198765"/>
                      <w:r>
                        <w:t xml:space="preserve">Figure </w:t>
                      </w:r>
                      <w:r>
                        <w:fldChar w:fldCharType="begin"/>
                      </w:r>
                      <w:r>
                        <w:instrText xml:space="preserve"> SEQ Figure \* ARABIC </w:instrText>
                      </w:r>
                      <w:r>
                        <w:fldChar w:fldCharType="separate"/>
                      </w:r>
                      <w:r w:rsidR="006677F7">
                        <w:rPr>
                          <w:noProof/>
                        </w:rPr>
                        <w:t>24</w:t>
                      </w:r>
                      <w:r>
                        <w:fldChar w:fldCharType="end"/>
                      </w:r>
                      <w:r w:rsidRPr="002B1324">
                        <w:t xml:space="preserve"> - Grove Rptary Angle Sensor vertical  movement test data</w:t>
                      </w:r>
                      <w:bookmarkEnd w:id="191"/>
                      <w:bookmarkEnd w:id="192"/>
                      <w:bookmarkEnd w:id="193"/>
                    </w:p>
                  </w:txbxContent>
                </v:textbox>
              </v:shape>
            </w:pict>
          </mc:Fallback>
        </mc:AlternateContent>
      </w:r>
      <w:r w:rsidR="004D1BA6">
        <w:rPr>
          <w:noProof/>
        </w:rPr>
        <w:drawing>
          <wp:anchor distT="0" distB="0" distL="114300" distR="114300" simplePos="0" relativeHeight="251658245" behindDoc="0" locked="0" layoutInCell="1" allowOverlap="1" wp14:anchorId="7AD08D81" wp14:editId="09D39E65">
            <wp:simplePos x="0" y="0"/>
            <wp:positionH relativeFrom="column">
              <wp:posOffset>3198495</wp:posOffset>
            </wp:positionH>
            <wp:positionV relativeFrom="paragraph">
              <wp:posOffset>38100</wp:posOffset>
            </wp:positionV>
            <wp:extent cx="3082925" cy="1733550"/>
            <wp:effectExtent l="0" t="0" r="3175" b="0"/>
            <wp:wrapNone/>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82925" cy="1733550"/>
                    </a:xfrm>
                    <a:prstGeom prst="rect">
                      <a:avLst/>
                    </a:prstGeom>
                  </pic:spPr>
                </pic:pic>
              </a:graphicData>
            </a:graphic>
          </wp:anchor>
        </w:drawing>
      </w:r>
      <w:r w:rsidR="00D916F4">
        <w:rPr>
          <w:noProof/>
        </w:rPr>
        <w:drawing>
          <wp:inline distT="0" distB="0" distL="0" distR="0" wp14:anchorId="29B85810" wp14:editId="16703AF9">
            <wp:extent cx="2980249" cy="1771650"/>
            <wp:effectExtent l="0" t="0" r="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89403" cy="1777091"/>
                    </a:xfrm>
                    <a:prstGeom prst="rect">
                      <a:avLst/>
                    </a:prstGeom>
                  </pic:spPr>
                </pic:pic>
              </a:graphicData>
            </a:graphic>
          </wp:inline>
        </w:drawing>
      </w:r>
    </w:p>
    <w:p w14:paraId="43086F39" w14:textId="734983D5" w:rsidR="004D1BA6" w:rsidRDefault="0090324C" w:rsidP="0090324C">
      <w:pPr>
        <w:pStyle w:val="Caption"/>
      </w:pPr>
      <w:bookmarkStart w:id="194" w:name="_Toc67645453"/>
      <w:bookmarkStart w:id="195" w:name="_Toc67645960"/>
      <w:r>
        <w:t xml:space="preserve">Figure </w:t>
      </w:r>
      <w:r>
        <w:fldChar w:fldCharType="begin"/>
      </w:r>
      <w:r>
        <w:instrText xml:space="preserve"> SEQ Figure \* ARABIC </w:instrText>
      </w:r>
      <w:r>
        <w:fldChar w:fldCharType="separate"/>
      </w:r>
      <w:r w:rsidR="006677F7">
        <w:rPr>
          <w:noProof/>
        </w:rPr>
        <w:t>25</w:t>
      </w:r>
      <w:r>
        <w:fldChar w:fldCharType="end"/>
      </w:r>
      <w:r>
        <w:t>– Grove Rotary Angle Sensor horizontal</w:t>
      </w:r>
      <w:bookmarkEnd w:id="194"/>
      <w:bookmarkEnd w:id="195"/>
    </w:p>
    <w:p w14:paraId="5446E7B2" w14:textId="186F073E" w:rsidR="005346DF" w:rsidRDefault="005346DF" w:rsidP="0090324C">
      <w:pPr>
        <w:pStyle w:val="Caption"/>
        <w:spacing w:after="40"/>
      </w:pPr>
    </w:p>
    <w:p w14:paraId="329E6B80" w14:textId="3C56E86B" w:rsidR="00B659F8" w:rsidRPr="00B659F8" w:rsidRDefault="00B659F8" w:rsidP="00B659F8"/>
    <w:p w14:paraId="4C78B588" w14:textId="77777777" w:rsidR="0090324C" w:rsidRDefault="00DF2DE8" w:rsidP="0090324C">
      <w:pPr>
        <w:keepNext/>
        <w:jc w:val="center"/>
      </w:pPr>
      <w:r w:rsidRPr="00DF2DE8">
        <w:rPr>
          <w:noProof/>
        </w:rPr>
        <w:drawing>
          <wp:inline distT="0" distB="0" distL="0" distR="0" wp14:anchorId="5B2BFA40" wp14:editId="6A93115C">
            <wp:extent cx="3019647" cy="3685269"/>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19647" cy="3685269"/>
                    </a:xfrm>
                    <a:prstGeom prst="rect">
                      <a:avLst/>
                    </a:prstGeom>
                  </pic:spPr>
                </pic:pic>
              </a:graphicData>
            </a:graphic>
          </wp:inline>
        </w:drawing>
      </w:r>
    </w:p>
    <w:p w14:paraId="7ABF922B" w14:textId="7289D13D" w:rsidR="00DF2DE8" w:rsidRDefault="0090324C" w:rsidP="0090324C">
      <w:pPr>
        <w:pStyle w:val="Caption"/>
        <w:jc w:val="center"/>
      </w:pPr>
      <w:bookmarkStart w:id="196" w:name="_Toc67645454"/>
      <w:bookmarkStart w:id="197" w:name="_Toc67645961"/>
      <w:r>
        <w:t xml:space="preserve">Figure </w:t>
      </w:r>
      <w:r>
        <w:fldChar w:fldCharType="begin"/>
      </w:r>
      <w:r>
        <w:instrText xml:space="preserve"> SEQ Figure \* ARABIC </w:instrText>
      </w:r>
      <w:r>
        <w:fldChar w:fldCharType="separate"/>
      </w:r>
      <w:r w:rsidR="006677F7">
        <w:rPr>
          <w:noProof/>
        </w:rPr>
        <w:t>26</w:t>
      </w:r>
      <w:r>
        <w:fldChar w:fldCharType="end"/>
      </w:r>
      <w:r>
        <w:t xml:space="preserve"> - </w:t>
      </w:r>
      <w:r w:rsidRPr="009E5069">
        <w:t>Potentiometer Test</w:t>
      </w:r>
      <w:bookmarkEnd w:id="196"/>
      <w:bookmarkEnd w:id="197"/>
    </w:p>
    <w:p w14:paraId="456D0147" w14:textId="14DA6B36" w:rsidR="00EC572A" w:rsidRDefault="00EC572A" w:rsidP="00EC572A"/>
    <w:p w14:paraId="2D402B7D" w14:textId="7E090F74" w:rsidR="00EC572A" w:rsidRDefault="00EC572A" w:rsidP="00EC572A"/>
    <w:p w14:paraId="337F4215" w14:textId="5866449B" w:rsidR="00F25CA7" w:rsidRPr="0046464C" w:rsidRDefault="009400FD" w:rsidP="00F25CA7">
      <w:pPr>
        <w:pStyle w:val="Heading4"/>
        <w:rPr>
          <w:i w:val="0"/>
          <w:iCs w:val="0"/>
        </w:rPr>
      </w:pPr>
      <w:r w:rsidRPr="0046464C">
        <w:rPr>
          <w:i w:val="0"/>
          <w:iCs w:val="0"/>
        </w:rPr>
        <w:t xml:space="preserve">4.2.1.2 </w:t>
      </w:r>
      <w:r w:rsidR="00093B1A" w:rsidRPr="0046464C">
        <w:rPr>
          <w:i w:val="0"/>
          <w:iCs w:val="0"/>
        </w:rPr>
        <w:t xml:space="preserve">TEST DATA - </w:t>
      </w:r>
      <w:r w:rsidR="00F25CA7" w:rsidRPr="0046464C">
        <w:rPr>
          <w:i w:val="0"/>
          <w:iCs w:val="0"/>
        </w:rPr>
        <w:t>LED</w:t>
      </w:r>
    </w:p>
    <w:p w14:paraId="3416EB28" w14:textId="77777777" w:rsidR="00F25CA7" w:rsidRPr="005D4354" w:rsidRDefault="00F25CA7" w:rsidP="00F25CA7">
      <w:r>
        <w:t xml:space="preserve">Our testing began by running sketches on the Arduino using the different sensors, I done this to get a general idea of the Arduino functionality and how the device could potentially work. </w:t>
      </w:r>
    </w:p>
    <w:p w14:paraId="6E483AF7" w14:textId="77777777" w:rsidR="00F25CA7" w:rsidRDefault="00F25CA7" w:rsidP="00F25CA7">
      <w:r>
        <w:t xml:space="preserve">In the below screenshots you can tests that I conducted on the Arduino. Uploading a basic blink sketch, you can see the Blink every second. </w:t>
      </w:r>
    </w:p>
    <w:p w14:paraId="640B02F9" w14:textId="77777777" w:rsidR="00F25CA7" w:rsidRDefault="00F25CA7" w:rsidP="00F25CA7"/>
    <w:p w14:paraId="3D14CC79" w14:textId="4FDBBD1A" w:rsidR="0090324C" w:rsidRDefault="004D1BA6" w:rsidP="0090324C">
      <w:pPr>
        <w:keepNext/>
      </w:pPr>
      <w:r>
        <w:rPr>
          <w:noProof/>
        </w:rPr>
        <mc:AlternateContent>
          <mc:Choice Requires="wps">
            <w:drawing>
              <wp:anchor distT="0" distB="0" distL="114300" distR="114300" simplePos="0" relativeHeight="251658244" behindDoc="0" locked="0" layoutInCell="1" allowOverlap="1" wp14:anchorId="6D30BB07" wp14:editId="270DEB63">
                <wp:simplePos x="0" y="0"/>
                <wp:positionH relativeFrom="column">
                  <wp:posOffset>3228340</wp:posOffset>
                </wp:positionH>
                <wp:positionV relativeFrom="paragraph">
                  <wp:posOffset>2938145</wp:posOffset>
                </wp:positionV>
                <wp:extent cx="2967355"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967355" cy="635"/>
                        </a:xfrm>
                        <a:prstGeom prst="rect">
                          <a:avLst/>
                        </a:prstGeom>
                        <a:solidFill>
                          <a:prstClr val="white"/>
                        </a:solidFill>
                        <a:ln>
                          <a:noFill/>
                        </a:ln>
                      </wps:spPr>
                      <wps:txbx>
                        <w:txbxContent>
                          <w:p w14:paraId="2CD08B23" w14:textId="3C040053" w:rsidR="00F334EA" w:rsidRPr="00B20D2C" w:rsidRDefault="00F334EA" w:rsidP="004D1BA6">
                            <w:pPr>
                              <w:pStyle w:val="Caption"/>
                              <w:rPr>
                                <w:noProof/>
                              </w:rPr>
                            </w:pPr>
                            <w:bookmarkStart w:id="198" w:name="_Toc67645455"/>
                            <w:bookmarkStart w:id="199" w:name="_Toc67645962"/>
                            <w:bookmarkStart w:id="200" w:name="_Toc71198768"/>
                            <w:r>
                              <w:t xml:space="preserve">Figure </w:t>
                            </w:r>
                            <w:r>
                              <w:fldChar w:fldCharType="begin"/>
                            </w:r>
                            <w:r>
                              <w:instrText xml:space="preserve"> SEQ Figure \* ARABIC </w:instrText>
                            </w:r>
                            <w:r>
                              <w:fldChar w:fldCharType="separate"/>
                            </w:r>
                            <w:r w:rsidR="006677F7">
                              <w:rPr>
                                <w:noProof/>
                              </w:rPr>
                              <w:t>27</w:t>
                            </w:r>
                            <w:bookmarkEnd w:id="198"/>
                            <w:bookmarkEnd w:id="199"/>
                            <w:bookmarkEnd w:id="2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0BB07" id="Text Box 29" o:spid="_x0000_s1036" type="#_x0000_t202" style="position:absolute;margin-left:254.2pt;margin-top:231.35pt;width:233.6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" stroked="f">
                <v:textbox style="mso-fit-shape-to-text:t" inset="0,0,0,0">
                  <w:txbxContent>
                    <w:p w14:paraId="2CD08B23" w14:textId="3C040053" w:rsidR="00F334EA" w:rsidRPr="00B20D2C" w:rsidRDefault="00F334EA" w:rsidP="004D1BA6">
                      <w:pPr>
                        <w:pStyle w:val="Caption"/>
                        <w:rPr>
                          <w:noProof/>
                        </w:rPr>
                      </w:pPr>
                      <w:bookmarkStart w:id="201" w:name="_Toc67645455"/>
                      <w:bookmarkStart w:id="202" w:name="_Toc67645962"/>
                      <w:bookmarkStart w:id="203" w:name="_Toc71198768"/>
                      <w:r>
                        <w:t xml:space="preserve">Figure </w:t>
                      </w:r>
                      <w:r>
                        <w:fldChar w:fldCharType="begin"/>
                      </w:r>
                      <w:r>
                        <w:instrText xml:space="preserve"> SEQ Figure \* ARABIC </w:instrText>
                      </w:r>
                      <w:r>
                        <w:fldChar w:fldCharType="separate"/>
                      </w:r>
                      <w:r w:rsidR="006677F7">
                        <w:rPr>
                          <w:noProof/>
                        </w:rPr>
                        <w:t>27</w:t>
                      </w:r>
                      <w:bookmarkEnd w:id="201"/>
                      <w:bookmarkEnd w:id="202"/>
                      <w:bookmarkEnd w:id="203"/>
                      <w:r>
                        <w:fldChar w:fldCharType="end"/>
                      </w:r>
                    </w:p>
                  </w:txbxContent>
                </v:textbox>
              </v:shape>
            </w:pict>
          </mc:Fallback>
        </mc:AlternateContent>
      </w:r>
      <w:r w:rsidR="00E01B81">
        <w:rPr>
          <w:noProof/>
        </w:rPr>
        <mc:AlternateContent>
          <mc:Choice Requires="wps">
            <w:drawing>
              <wp:anchor distT="0" distB="0" distL="114300" distR="114300" simplePos="0" relativeHeight="251658262" behindDoc="0" locked="0" layoutInCell="1" allowOverlap="1" wp14:anchorId="3BF25BC6" wp14:editId="5C0BFD32">
                <wp:simplePos x="0" y="0"/>
                <wp:positionH relativeFrom="column">
                  <wp:posOffset>3228340</wp:posOffset>
                </wp:positionH>
                <wp:positionV relativeFrom="paragraph">
                  <wp:posOffset>2938145</wp:posOffset>
                </wp:positionV>
                <wp:extent cx="2967355"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967355" cy="635"/>
                        </a:xfrm>
                        <a:prstGeom prst="rect">
                          <a:avLst/>
                        </a:prstGeom>
                        <a:solidFill>
                          <a:prstClr val="white"/>
                        </a:solidFill>
                        <a:ln>
                          <a:noFill/>
                        </a:ln>
                      </wps:spPr>
                      <wps:txbx>
                        <w:txbxContent>
                          <w:p w14:paraId="79C8B348" w14:textId="380F022B" w:rsidR="00F334EA" w:rsidRPr="0070589F" w:rsidRDefault="00F334EA" w:rsidP="00E01B81">
                            <w:pPr>
                              <w:pStyle w:val="Caption"/>
                              <w:jc w:val="center"/>
                              <w:rPr>
                                <w:noProof/>
                              </w:rPr>
                            </w:pPr>
                            <w:bookmarkStart w:id="204" w:name="_Toc67645456"/>
                            <w:bookmarkStart w:id="205" w:name="_Toc67645963"/>
                            <w:bookmarkStart w:id="206" w:name="_Toc71198769"/>
                            <w:r>
                              <w:t xml:space="preserve">Figure </w:t>
                            </w:r>
                            <w:r>
                              <w:fldChar w:fldCharType="begin"/>
                            </w:r>
                            <w:r>
                              <w:instrText xml:space="preserve"> SEQ Figure \* ARABIC </w:instrText>
                            </w:r>
                            <w:r>
                              <w:fldChar w:fldCharType="separate"/>
                            </w:r>
                            <w:r w:rsidR="006677F7">
                              <w:rPr>
                                <w:noProof/>
                              </w:rPr>
                              <w:t>28</w:t>
                            </w:r>
                            <w:r>
                              <w:fldChar w:fldCharType="end"/>
                            </w:r>
                            <w:r>
                              <w:t xml:space="preserve"> - LED sketch code</w:t>
                            </w:r>
                            <w:bookmarkEnd w:id="204"/>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25BC6" id="Text Box 48" o:spid="_x0000_s1037" type="#_x0000_t202" style="position:absolute;margin-left:254.2pt;margin-top:231.35pt;width:233.6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fi+LwIAAGYEAAAOAAAAZHJzL2Uyb0RvYy54bWysVMFu2zAMvQ/YPwi6L07SJd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" stroked="f">
                <v:textbox style="mso-fit-shape-to-text:t" inset="0,0,0,0">
                  <w:txbxContent>
                    <w:p w14:paraId="79C8B348" w14:textId="380F022B" w:rsidR="00F334EA" w:rsidRPr="0070589F" w:rsidRDefault="00F334EA" w:rsidP="00E01B81">
                      <w:pPr>
                        <w:pStyle w:val="Caption"/>
                        <w:jc w:val="center"/>
                        <w:rPr>
                          <w:noProof/>
                        </w:rPr>
                      </w:pPr>
                      <w:bookmarkStart w:id="207" w:name="_Toc67645456"/>
                      <w:bookmarkStart w:id="208" w:name="_Toc67645963"/>
                      <w:bookmarkStart w:id="209" w:name="_Toc71198769"/>
                      <w:r>
                        <w:t xml:space="preserve">Figure </w:t>
                      </w:r>
                      <w:r>
                        <w:fldChar w:fldCharType="begin"/>
                      </w:r>
                      <w:r>
                        <w:instrText xml:space="preserve"> SEQ Figure \* ARABIC </w:instrText>
                      </w:r>
                      <w:r>
                        <w:fldChar w:fldCharType="separate"/>
                      </w:r>
                      <w:r w:rsidR="006677F7">
                        <w:rPr>
                          <w:noProof/>
                        </w:rPr>
                        <w:t>28</w:t>
                      </w:r>
                      <w:r>
                        <w:fldChar w:fldCharType="end"/>
                      </w:r>
                      <w:r>
                        <w:t xml:space="preserve"> - LED sketch code</w:t>
                      </w:r>
                      <w:bookmarkEnd w:id="207"/>
                      <w:bookmarkEnd w:id="208"/>
                      <w:bookmarkEnd w:id="209"/>
                    </w:p>
                  </w:txbxContent>
                </v:textbox>
              </v:shape>
            </w:pict>
          </mc:Fallback>
        </mc:AlternateContent>
      </w:r>
      <w:r w:rsidR="00677D15">
        <w:rPr>
          <w:noProof/>
        </w:rPr>
        <w:drawing>
          <wp:anchor distT="0" distB="0" distL="114300" distR="114300" simplePos="0" relativeHeight="251658242" behindDoc="0" locked="0" layoutInCell="1" allowOverlap="1" wp14:anchorId="17B2ECD4" wp14:editId="52FD44E6">
            <wp:simplePos x="0" y="0"/>
            <wp:positionH relativeFrom="column">
              <wp:posOffset>3228340</wp:posOffset>
            </wp:positionH>
            <wp:positionV relativeFrom="paragraph">
              <wp:posOffset>42655</wp:posOffset>
            </wp:positionV>
            <wp:extent cx="2967470" cy="2838450"/>
            <wp:effectExtent l="0" t="0" r="444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r="57190"/>
                    <a:stretch/>
                  </pic:blipFill>
                  <pic:spPr bwMode="auto">
                    <a:xfrm>
                      <a:off x="0" y="0"/>
                      <a:ext cx="296747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708D">
        <w:rPr>
          <w:noProof/>
        </w:rPr>
        <w:drawing>
          <wp:inline distT="0" distB="0" distL="0" distR="0" wp14:anchorId="50AEC6E5" wp14:editId="59490E4F">
            <wp:extent cx="3219450" cy="28785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28905" cy="2887032"/>
                    </a:xfrm>
                    <a:prstGeom prst="rect">
                      <a:avLst/>
                    </a:prstGeom>
                    <a:noFill/>
                    <a:ln>
                      <a:noFill/>
                    </a:ln>
                  </pic:spPr>
                </pic:pic>
              </a:graphicData>
            </a:graphic>
          </wp:inline>
        </w:drawing>
      </w:r>
    </w:p>
    <w:p w14:paraId="637F62D3" w14:textId="1A41180F" w:rsidR="009D5428" w:rsidRDefault="0090324C" w:rsidP="0090324C">
      <w:pPr>
        <w:pStyle w:val="Caption"/>
      </w:pPr>
      <w:bookmarkStart w:id="210" w:name="_Toc67645457"/>
      <w:bookmarkStart w:id="211" w:name="_Toc67645964"/>
      <w:r>
        <w:t xml:space="preserve">Figure </w:t>
      </w:r>
      <w:r>
        <w:fldChar w:fldCharType="begin"/>
      </w:r>
      <w:r>
        <w:instrText xml:space="preserve"> SEQ Figure \* ARABIC </w:instrText>
      </w:r>
      <w:r>
        <w:fldChar w:fldCharType="separate"/>
      </w:r>
      <w:r w:rsidR="006677F7">
        <w:rPr>
          <w:noProof/>
        </w:rPr>
        <w:t>29</w:t>
      </w:r>
      <w:r>
        <w:fldChar w:fldCharType="end"/>
      </w:r>
      <w:r>
        <w:t xml:space="preserve"> - LED is working, this will represent the Night Light</w:t>
      </w:r>
      <w:bookmarkEnd w:id="210"/>
      <w:bookmarkEnd w:id="211"/>
    </w:p>
    <w:p w14:paraId="02391335" w14:textId="7E090F74" w:rsidR="00330E27" w:rsidRDefault="00330E27" w:rsidP="0023628C">
      <w:pPr>
        <w:pStyle w:val="Heading4"/>
        <w:rPr>
          <w:i w:val="0"/>
          <w:iCs w:val="0"/>
        </w:rPr>
      </w:pPr>
    </w:p>
    <w:p w14:paraId="46EC76BA" w14:textId="5C674E70" w:rsidR="00F25CA7" w:rsidRPr="0046464C" w:rsidRDefault="00F25CA7" w:rsidP="0023628C">
      <w:pPr>
        <w:pStyle w:val="Heading4"/>
        <w:rPr>
          <w:i w:val="0"/>
          <w:iCs w:val="0"/>
        </w:rPr>
      </w:pPr>
      <w:r w:rsidRPr="0046464C">
        <w:rPr>
          <w:i w:val="0"/>
          <w:iCs w:val="0"/>
        </w:rPr>
        <w:t>4.2.1.</w:t>
      </w:r>
      <w:r w:rsidR="0023628C" w:rsidRPr="0046464C">
        <w:rPr>
          <w:i w:val="0"/>
          <w:iCs w:val="0"/>
        </w:rPr>
        <w:t xml:space="preserve">3 </w:t>
      </w:r>
      <w:r w:rsidR="0046464C" w:rsidRPr="0046464C">
        <w:rPr>
          <w:i w:val="0"/>
          <w:iCs w:val="0"/>
        </w:rPr>
        <w:t>TEST DATA -LED / SOUND SENSOR</w:t>
      </w:r>
    </w:p>
    <w:p w14:paraId="6B3ED07C" w14:textId="59D6F5A8" w:rsidR="0051288E" w:rsidRDefault="00F25CA7" w:rsidP="00091C80">
      <w:pPr>
        <w:rPr>
          <w:noProof/>
        </w:rPr>
      </w:pPr>
      <w:r>
        <w:t xml:space="preserve">The second test I conducted was using the sound sensor with the LED. As you can see from the code, every time the sound sensors </w:t>
      </w:r>
      <w:r w:rsidR="7512F301">
        <w:t>recieves</w:t>
      </w:r>
      <w:r>
        <w:t xml:space="preserve"> a value greater than 100 the LED will turn on. </w:t>
      </w:r>
    </w:p>
    <w:p w14:paraId="14537D93" w14:textId="1AF8828A" w:rsidR="0051288E" w:rsidRDefault="0051288E" w:rsidP="0051288E">
      <w:pPr>
        <w:keepNext/>
      </w:pPr>
      <w:r>
        <w:rPr>
          <w:noProof/>
        </w:rPr>
        <mc:AlternateContent>
          <mc:Choice Requires="wps">
            <w:drawing>
              <wp:anchor distT="0" distB="0" distL="114300" distR="114300" simplePos="0" relativeHeight="251658263" behindDoc="0" locked="0" layoutInCell="1" allowOverlap="1" wp14:anchorId="4AB4B7DB" wp14:editId="62B6D5F9">
                <wp:simplePos x="0" y="0"/>
                <wp:positionH relativeFrom="column">
                  <wp:posOffset>2880360</wp:posOffset>
                </wp:positionH>
                <wp:positionV relativeFrom="paragraph">
                  <wp:posOffset>2099945</wp:posOffset>
                </wp:positionV>
                <wp:extent cx="240665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5582E296" w14:textId="5ECAF390" w:rsidR="00F334EA" w:rsidRPr="008C5D16" w:rsidRDefault="00F334EA" w:rsidP="0051288E">
                            <w:pPr>
                              <w:pStyle w:val="Caption"/>
                              <w:rPr>
                                <w:noProof/>
                              </w:rPr>
                            </w:pPr>
                            <w:bookmarkStart w:id="212" w:name="_Toc67645458"/>
                            <w:bookmarkStart w:id="213" w:name="_Toc67645965"/>
                            <w:bookmarkStart w:id="214" w:name="_Toc71198771"/>
                            <w:r>
                              <w:t xml:space="preserve">Figure </w:t>
                            </w:r>
                            <w:r>
                              <w:fldChar w:fldCharType="begin"/>
                            </w:r>
                            <w:r>
                              <w:instrText xml:space="preserve"> SEQ Figure \* ARABIC </w:instrText>
                            </w:r>
                            <w:r>
                              <w:fldChar w:fldCharType="separate"/>
                            </w:r>
                            <w:r w:rsidR="006677F7">
                              <w:rPr>
                                <w:noProof/>
                              </w:rPr>
                              <w:t>30</w:t>
                            </w:r>
                            <w:r>
                              <w:fldChar w:fldCharType="end"/>
                            </w:r>
                            <w:r>
                              <w:t xml:space="preserve"> - Sound sensor readings on the Serial Monitor</w:t>
                            </w:r>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4B7DB" id="Text Box 49" o:spid="_x0000_s1038" type="#_x0000_t202" style="position:absolute;margin-left:226.8pt;margin-top:165.35pt;width:189.5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NRxLgIAAGYEAAAOAAAAZHJzL2Uyb0RvYy54bWysVMFu2zAMvQ/YPwi6L06yNl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548yK&#10;hjTaqS6wz9AxchE/rfM5pW0dJYaO/KTz4PfkjLC7Cpv4JUCM4sT0+cpurCbJOb0Zz2a3FJIUm328&#10;jT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" stroked="f">
                <v:textbox style="mso-fit-shape-to-text:t" inset="0,0,0,0">
                  <w:txbxContent>
                    <w:p w14:paraId="5582E296" w14:textId="5ECAF390" w:rsidR="00F334EA" w:rsidRPr="008C5D16" w:rsidRDefault="00F334EA" w:rsidP="0051288E">
                      <w:pPr>
                        <w:pStyle w:val="Caption"/>
                        <w:rPr>
                          <w:noProof/>
                        </w:rPr>
                      </w:pPr>
                      <w:bookmarkStart w:id="215" w:name="_Toc67645458"/>
                      <w:bookmarkStart w:id="216" w:name="_Toc67645965"/>
                      <w:bookmarkStart w:id="217" w:name="_Toc71198771"/>
                      <w:r>
                        <w:t xml:space="preserve">Figure </w:t>
                      </w:r>
                      <w:r>
                        <w:fldChar w:fldCharType="begin"/>
                      </w:r>
                      <w:r>
                        <w:instrText xml:space="preserve"> SEQ Figure \* ARABIC </w:instrText>
                      </w:r>
                      <w:r>
                        <w:fldChar w:fldCharType="separate"/>
                      </w:r>
                      <w:r w:rsidR="006677F7">
                        <w:rPr>
                          <w:noProof/>
                        </w:rPr>
                        <w:t>30</w:t>
                      </w:r>
                      <w:r>
                        <w:fldChar w:fldCharType="end"/>
                      </w:r>
                      <w:r>
                        <w:t xml:space="preserve"> - Sound sensor readings on the Serial Monitor</w:t>
                      </w:r>
                      <w:bookmarkEnd w:id="215"/>
                      <w:bookmarkEnd w:id="216"/>
                      <w:bookmarkEnd w:id="217"/>
                    </w:p>
                  </w:txbxContent>
                </v:textbox>
              </v:shape>
            </w:pict>
          </mc:Fallback>
        </mc:AlternateContent>
      </w:r>
      <w:r w:rsidR="00091C80">
        <w:rPr>
          <w:noProof/>
        </w:rPr>
        <w:drawing>
          <wp:anchor distT="0" distB="0" distL="114300" distR="114300" simplePos="0" relativeHeight="251658247" behindDoc="0" locked="0" layoutInCell="1" allowOverlap="1" wp14:anchorId="6B0E4CE1" wp14:editId="1B3B932B">
            <wp:simplePos x="0" y="0"/>
            <wp:positionH relativeFrom="column">
              <wp:posOffset>2880719</wp:posOffset>
            </wp:positionH>
            <wp:positionV relativeFrom="paragraph">
              <wp:posOffset>189230</wp:posOffset>
            </wp:positionV>
            <wp:extent cx="2406770" cy="18538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r="42136"/>
                    <a:stretch/>
                  </pic:blipFill>
                  <pic:spPr bwMode="auto">
                    <a:xfrm>
                      <a:off x="0" y="0"/>
                      <a:ext cx="2406770" cy="185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5CA7">
        <w:rPr>
          <w:noProof/>
        </w:rPr>
        <w:drawing>
          <wp:inline distT="0" distB="0" distL="0" distR="0" wp14:anchorId="5FF347B9" wp14:editId="578986B3">
            <wp:extent cx="2518913" cy="24784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50410"/>
                    <a:stretch/>
                  </pic:blipFill>
                  <pic:spPr bwMode="auto">
                    <a:xfrm>
                      <a:off x="0" y="0"/>
                      <a:ext cx="2549520" cy="2508530"/>
                    </a:xfrm>
                    <a:prstGeom prst="rect">
                      <a:avLst/>
                    </a:prstGeom>
                    <a:ln>
                      <a:noFill/>
                    </a:ln>
                    <a:extLst>
                      <a:ext uri="{53640926-AAD7-44D8-BBD7-CCE9431645EC}">
                        <a14:shadowObscured xmlns:a14="http://schemas.microsoft.com/office/drawing/2010/main"/>
                      </a:ext>
                    </a:extLst>
                  </pic:spPr>
                </pic:pic>
              </a:graphicData>
            </a:graphic>
          </wp:inline>
        </w:drawing>
      </w:r>
    </w:p>
    <w:p w14:paraId="19AAACEE" w14:textId="0FE9D74F" w:rsidR="00F25CA7" w:rsidRDefault="0051288E" w:rsidP="00330E27">
      <w:pPr>
        <w:pStyle w:val="Caption"/>
      </w:pPr>
      <w:bookmarkStart w:id="218" w:name="_Toc67645459"/>
      <w:bookmarkStart w:id="219" w:name="_Toc67645966"/>
      <w:r>
        <w:t xml:space="preserve">Figure </w:t>
      </w:r>
      <w:r>
        <w:fldChar w:fldCharType="begin"/>
      </w:r>
      <w:r>
        <w:instrText xml:space="preserve"> SEQ Figure \* ARABIC </w:instrText>
      </w:r>
      <w:r>
        <w:fldChar w:fldCharType="separate"/>
      </w:r>
      <w:r w:rsidR="006677F7">
        <w:rPr>
          <w:noProof/>
        </w:rPr>
        <w:t>31</w:t>
      </w:r>
      <w:r>
        <w:fldChar w:fldCharType="end"/>
      </w:r>
      <w:r>
        <w:t xml:space="preserve"> - Sound sensor sketch code</w:t>
      </w:r>
      <w:bookmarkEnd w:id="218"/>
      <w:bookmarkEnd w:id="219"/>
    </w:p>
    <w:p w14:paraId="7ACA826B" w14:textId="105BEB70" w:rsidR="00727762" w:rsidRDefault="00727762" w:rsidP="00B93C99">
      <w:pPr>
        <w:pStyle w:val="Heading4"/>
      </w:pPr>
      <w:r>
        <w:t>4.</w:t>
      </w:r>
      <w:r w:rsidR="00330E27">
        <w:t>2</w:t>
      </w:r>
      <w:r>
        <w:t xml:space="preserve">.1.4 TEST DATA – SOUND </w:t>
      </w:r>
      <w:r w:rsidR="00B93C99">
        <w:t>/ MOVEMENT SENSOR</w:t>
      </w:r>
    </w:p>
    <w:p w14:paraId="248DC95F" w14:textId="7ED7F68C" w:rsidR="00F25CA7" w:rsidRDefault="00F25CA7" w:rsidP="00F25CA7">
      <w:r>
        <w:t xml:space="preserve">The third test I carried out was the sound sensor and the buzzer, like the sketch including the LED, every time the sound sensor had a value greater then 200 the buzzer would sound. </w:t>
      </w:r>
    </w:p>
    <w:p w14:paraId="1DCB6D16" w14:textId="77777777" w:rsidR="0051288E" w:rsidRDefault="00091C80" w:rsidP="0051288E">
      <w:pPr>
        <w:keepNext/>
      </w:pPr>
      <w:r>
        <w:rPr>
          <w:noProof/>
        </w:rPr>
        <w:drawing>
          <wp:anchor distT="0" distB="0" distL="114300" distR="114300" simplePos="0" relativeHeight="251658248" behindDoc="0" locked="0" layoutInCell="1" allowOverlap="1" wp14:anchorId="57039E5E" wp14:editId="52017611">
            <wp:simplePos x="0" y="0"/>
            <wp:positionH relativeFrom="column">
              <wp:posOffset>3252769</wp:posOffset>
            </wp:positionH>
            <wp:positionV relativeFrom="paragraph">
              <wp:posOffset>878264</wp:posOffset>
            </wp:positionV>
            <wp:extent cx="3013208" cy="134302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3208" cy="1343025"/>
                    </a:xfrm>
                    <a:prstGeom prst="rect">
                      <a:avLst/>
                    </a:prstGeom>
                  </pic:spPr>
                </pic:pic>
              </a:graphicData>
            </a:graphic>
            <wp14:sizeRelH relativeFrom="margin">
              <wp14:pctWidth>0</wp14:pctWidth>
            </wp14:sizeRelH>
            <wp14:sizeRelV relativeFrom="margin">
              <wp14:pctHeight>0</wp14:pctHeight>
            </wp14:sizeRelV>
          </wp:anchor>
        </w:drawing>
      </w:r>
      <w:r w:rsidR="00F25CA7">
        <w:rPr>
          <w:noProof/>
        </w:rPr>
        <w:drawing>
          <wp:inline distT="0" distB="0" distL="0" distR="0" wp14:anchorId="39478621" wp14:editId="1D1B3961">
            <wp:extent cx="3200400" cy="30156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9479"/>
                    <a:stretch/>
                  </pic:blipFill>
                  <pic:spPr bwMode="auto">
                    <a:xfrm>
                      <a:off x="0" y="0"/>
                      <a:ext cx="3233357" cy="3046716"/>
                    </a:xfrm>
                    <a:prstGeom prst="rect">
                      <a:avLst/>
                    </a:prstGeom>
                    <a:ln>
                      <a:noFill/>
                    </a:ln>
                    <a:extLst>
                      <a:ext uri="{53640926-AAD7-44D8-BBD7-CCE9431645EC}">
                        <a14:shadowObscured xmlns:a14="http://schemas.microsoft.com/office/drawing/2010/main"/>
                      </a:ext>
                    </a:extLst>
                  </pic:spPr>
                </pic:pic>
              </a:graphicData>
            </a:graphic>
          </wp:inline>
        </w:drawing>
      </w:r>
    </w:p>
    <w:p w14:paraId="6E730A0A" w14:textId="0EFFA6AE" w:rsidR="00F25CA7" w:rsidRDefault="0051288E" w:rsidP="0051288E">
      <w:pPr>
        <w:pStyle w:val="Caption"/>
      </w:pPr>
      <w:bookmarkStart w:id="220" w:name="_Toc67645460"/>
      <w:bookmarkStart w:id="221" w:name="_Toc67645967"/>
      <w:r>
        <w:t xml:space="preserve">Figure </w:t>
      </w:r>
      <w:r>
        <w:fldChar w:fldCharType="begin"/>
      </w:r>
      <w:r>
        <w:instrText xml:space="preserve"> SEQ Figure \* ARABIC </w:instrText>
      </w:r>
      <w:r>
        <w:fldChar w:fldCharType="separate"/>
      </w:r>
      <w:r w:rsidR="006677F7">
        <w:rPr>
          <w:noProof/>
        </w:rPr>
        <w:t>32</w:t>
      </w:r>
      <w:r>
        <w:fldChar w:fldCharType="end"/>
      </w:r>
      <w:r>
        <w:t xml:space="preserve"> - Arduino sketch with sound and movement</w:t>
      </w:r>
      <w:bookmarkEnd w:id="220"/>
      <w:bookmarkEnd w:id="221"/>
    </w:p>
    <w:p w14:paraId="4E551B3E" w14:textId="6300BFA8" w:rsidR="00F25CA7" w:rsidRDefault="00F25CA7" w:rsidP="00F25CA7">
      <w:pPr>
        <w:jc w:val="center"/>
      </w:pPr>
    </w:p>
    <w:p w14:paraId="351F9564" w14:textId="287D43AE" w:rsidR="00F25CA7" w:rsidRDefault="00F25CA7" w:rsidP="00F25CA7">
      <w:r>
        <w:t xml:space="preserve">An identical test was also carried out for the movement sensor, using a very similar script the </w:t>
      </w:r>
      <w:r w:rsidR="0FFEA28C">
        <w:t>LED</w:t>
      </w:r>
      <w:r>
        <w:t xml:space="preserve"> would light when the movement sensor got a value greater than 200. </w:t>
      </w:r>
    </w:p>
    <w:p w14:paraId="3575018D" w14:textId="7E090F74" w:rsidR="00890544" w:rsidRDefault="00890544" w:rsidP="00F25CA7"/>
    <w:p w14:paraId="5E3EA8A3" w14:textId="7E090F74" w:rsidR="00330E27" w:rsidRDefault="00330E27" w:rsidP="00F25CA7"/>
    <w:p w14:paraId="1B35088D" w14:textId="7E090F74" w:rsidR="00330E27" w:rsidRDefault="00330E27" w:rsidP="00F25CA7"/>
    <w:p w14:paraId="79971820" w14:textId="7E090F74" w:rsidR="00330E27" w:rsidRDefault="00330E27" w:rsidP="00F25CA7"/>
    <w:p w14:paraId="7EB249B1" w14:textId="7E090F74" w:rsidR="00330E27" w:rsidRDefault="00330E27" w:rsidP="00F25CA7"/>
    <w:p w14:paraId="69652CFB" w14:textId="7E090F74" w:rsidR="00330E27" w:rsidRDefault="00330E27" w:rsidP="00F25CA7"/>
    <w:p w14:paraId="44C3E7A1" w14:textId="7E090F74" w:rsidR="00330E27" w:rsidRDefault="00330E27" w:rsidP="00F25CA7"/>
    <w:p w14:paraId="6DAEF14C" w14:textId="7E090F74" w:rsidR="00330E27" w:rsidRDefault="00330E27" w:rsidP="00F25CA7"/>
    <w:p w14:paraId="23C372C3" w14:textId="7E090F74" w:rsidR="00330E27" w:rsidRDefault="00330E27" w:rsidP="00F25CA7"/>
    <w:p w14:paraId="224498B8" w14:textId="7E090F74" w:rsidR="00330E27" w:rsidRDefault="00330E27" w:rsidP="00F25CA7"/>
    <w:p w14:paraId="679F1C8B" w14:textId="7E090F74" w:rsidR="00330E27" w:rsidRDefault="00330E27" w:rsidP="00F25CA7"/>
    <w:p w14:paraId="32F8AAE8" w14:textId="7E090F74" w:rsidR="00330E27" w:rsidRDefault="00330E27" w:rsidP="00F25CA7"/>
    <w:p w14:paraId="185E90DA" w14:textId="77777777" w:rsidR="00890544" w:rsidRDefault="00890544" w:rsidP="00F25CA7"/>
    <w:p w14:paraId="18F29EB3" w14:textId="77777777" w:rsidR="00890544" w:rsidRPr="00623D5B" w:rsidRDefault="00890544" w:rsidP="00890544">
      <w:pPr>
        <w:pStyle w:val="Heading3"/>
        <w:rPr>
          <w:sz w:val="32"/>
          <w:szCs w:val="32"/>
        </w:rPr>
      </w:pPr>
      <w:bookmarkStart w:id="222" w:name="_Toc71198811"/>
      <w:r w:rsidRPr="00623D5B">
        <w:rPr>
          <w:sz w:val="32"/>
          <w:szCs w:val="32"/>
        </w:rPr>
        <w:t>4.2.2 FINAL TEST DATA</w:t>
      </w:r>
      <w:bookmarkEnd w:id="222"/>
    </w:p>
    <w:p w14:paraId="2EBEF3D9" w14:textId="77777777" w:rsidR="00890544" w:rsidRPr="00623D5B" w:rsidRDefault="00890544" w:rsidP="00890544">
      <w:pPr>
        <w:pStyle w:val="Heading4"/>
        <w:rPr>
          <w:sz w:val="28"/>
          <w:szCs w:val="28"/>
        </w:rPr>
      </w:pPr>
      <w:r w:rsidRPr="00623D5B">
        <w:rPr>
          <w:sz w:val="28"/>
          <w:szCs w:val="28"/>
        </w:rPr>
        <w:t>4.2.2.1 SOUND AND TEMPERATURE DATA</w:t>
      </w:r>
    </w:p>
    <w:p w14:paraId="20198D81" w14:textId="213ECD0E" w:rsidR="00083E2D" w:rsidRDefault="00083E2D" w:rsidP="00083E2D">
      <w:pPr>
        <w:rPr>
          <w:color w:val="FF0000"/>
        </w:rPr>
      </w:pPr>
    </w:p>
    <w:p w14:paraId="2D1C6C0A" w14:textId="6849231C" w:rsidR="00B51161" w:rsidRDefault="0000153E" w:rsidP="00B51161">
      <w:pPr>
        <w:keepNext/>
        <w:ind w:left="360"/>
        <w:jc w:val="center"/>
      </w:pPr>
      <w:r>
        <w:rPr>
          <w:noProof/>
        </w:rPr>
        <mc:AlternateContent>
          <mc:Choice Requires="wps">
            <w:drawing>
              <wp:anchor distT="0" distB="0" distL="114300" distR="114300" simplePos="0" relativeHeight="251658264" behindDoc="0" locked="0" layoutInCell="1" allowOverlap="1" wp14:anchorId="0F532FA9" wp14:editId="3874F17D">
                <wp:simplePos x="0" y="0"/>
                <wp:positionH relativeFrom="column">
                  <wp:posOffset>3251835</wp:posOffset>
                </wp:positionH>
                <wp:positionV relativeFrom="paragraph">
                  <wp:posOffset>2451735</wp:posOffset>
                </wp:positionV>
                <wp:extent cx="217551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175510" cy="635"/>
                        </a:xfrm>
                        <a:prstGeom prst="rect">
                          <a:avLst/>
                        </a:prstGeom>
                        <a:solidFill>
                          <a:prstClr val="white"/>
                        </a:solidFill>
                        <a:ln>
                          <a:noFill/>
                        </a:ln>
                      </wps:spPr>
                      <wps:txbx>
                        <w:txbxContent>
                          <w:p w14:paraId="745AC5DE" w14:textId="66B4CE3F" w:rsidR="00F334EA" w:rsidRPr="001B0220" w:rsidRDefault="00F334EA" w:rsidP="0000153E">
                            <w:pPr>
                              <w:pStyle w:val="Caption"/>
                              <w:rPr>
                                <w:noProof/>
                              </w:rPr>
                            </w:pPr>
                            <w:bookmarkStart w:id="223" w:name="_Toc67645461"/>
                            <w:bookmarkStart w:id="224" w:name="_Toc67645968"/>
                            <w:bookmarkStart w:id="225" w:name="_Toc71198774"/>
                            <w:r>
                              <w:t xml:space="preserve">Figure </w:t>
                            </w:r>
                            <w:r>
                              <w:fldChar w:fldCharType="begin"/>
                            </w:r>
                            <w:r>
                              <w:instrText xml:space="preserve"> SEQ Figure \* ARABIC </w:instrText>
                            </w:r>
                            <w:r>
                              <w:fldChar w:fldCharType="separate"/>
                            </w:r>
                            <w:r w:rsidR="006677F7">
                              <w:rPr>
                                <w:noProof/>
                              </w:rPr>
                              <w:t>33</w:t>
                            </w:r>
                            <w:bookmarkEnd w:id="223"/>
                            <w:bookmarkEnd w:id="224"/>
                            <w:bookmarkEnd w:id="2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32FA9" id="Text Box 50" o:spid="_x0000_s1039" type="#_x0000_t202" style="position:absolute;left:0;text-align:left;margin-left:256.05pt;margin-top:193.05pt;width:171.3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" stroked="f">
                <v:textbox style="mso-fit-shape-to-text:t" inset="0,0,0,0">
                  <w:txbxContent>
                    <w:p w14:paraId="745AC5DE" w14:textId="66B4CE3F" w:rsidR="00F334EA" w:rsidRPr="001B0220" w:rsidRDefault="00F334EA" w:rsidP="0000153E">
                      <w:pPr>
                        <w:pStyle w:val="Caption"/>
                        <w:rPr>
                          <w:noProof/>
                        </w:rPr>
                      </w:pPr>
                      <w:bookmarkStart w:id="226" w:name="_Toc67645461"/>
                      <w:bookmarkStart w:id="227" w:name="_Toc67645968"/>
                      <w:bookmarkStart w:id="228" w:name="_Toc71198774"/>
                      <w:r>
                        <w:t xml:space="preserve">Figure </w:t>
                      </w:r>
                      <w:r>
                        <w:fldChar w:fldCharType="begin"/>
                      </w:r>
                      <w:r>
                        <w:instrText xml:space="preserve"> SEQ Figure \* ARABIC </w:instrText>
                      </w:r>
                      <w:r>
                        <w:fldChar w:fldCharType="separate"/>
                      </w:r>
                      <w:r w:rsidR="006677F7">
                        <w:rPr>
                          <w:noProof/>
                        </w:rPr>
                        <w:t>33</w:t>
                      </w:r>
                      <w:bookmarkEnd w:id="226"/>
                      <w:bookmarkEnd w:id="227"/>
                      <w:bookmarkEnd w:id="228"/>
                      <w:r>
                        <w:fldChar w:fldCharType="end"/>
                      </w:r>
                    </w:p>
                  </w:txbxContent>
                </v:textbox>
              </v:shape>
            </w:pict>
          </mc:Fallback>
        </mc:AlternateContent>
      </w:r>
      <w:r>
        <w:rPr>
          <w:noProof/>
        </w:rPr>
        <mc:AlternateContent>
          <mc:Choice Requires="wps">
            <w:drawing>
              <wp:anchor distT="0" distB="0" distL="114300" distR="114300" simplePos="0" relativeHeight="251658265" behindDoc="0" locked="0" layoutInCell="1" allowOverlap="1" wp14:anchorId="38B5F685" wp14:editId="79612B89">
                <wp:simplePos x="0" y="0"/>
                <wp:positionH relativeFrom="column">
                  <wp:posOffset>3251835</wp:posOffset>
                </wp:positionH>
                <wp:positionV relativeFrom="paragraph">
                  <wp:posOffset>2451735</wp:posOffset>
                </wp:positionV>
                <wp:extent cx="217551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175510" cy="635"/>
                        </a:xfrm>
                        <a:prstGeom prst="rect">
                          <a:avLst/>
                        </a:prstGeom>
                        <a:solidFill>
                          <a:prstClr val="white"/>
                        </a:solidFill>
                        <a:ln>
                          <a:noFill/>
                        </a:ln>
                      </wps:spPr>
                      <wps:txbx>
                        <w:txbxContent>
                          <w:p w14:paraId="3BF6D75E" w14:textId="37729624" w:rsidR="00F334EA" w:rsidRDefault="00F334EA" w:rsidP="0000153E">
                            <w:pPr>
                              <w:pStyle w:val="Caption"/>
                              <w:rPr>
                                <w:noProof/>
                              </w:rPr>
                            </w:pPr>
                          </w:p>
                          <w:p w14:paraId="41F6B7AC" w14:textId="77777777" w:rsidR="00F334EA" w:rsidRPr="00B51161" w:rsidRDefault="00F334EA" w:rsidP="00B5116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5F685" id="Text Box 51" o:spid="_x0000_s1040" type="#_x0000_t202" style="position:absolute;left:0;text-align:left;margin-left:256.05pt;margin-top:193.05pt;width:171.3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" stroked="f">
                <v:textbox style="mso-fit-shape-to-text:t" inset="0,0,0,0">
                  <w:txbxContent>
                    <w:p w14:paraId="3BF6D75E" w14:textId="37729624" w:rsidR="00F334EA" w:rsidRDefault="00F334EA" w:rsidP="0000153E">
                      <w:pPr>
                        <w:pStyle w:val="Caption"/>
                        <w:rPr>
                          <w:noProof/>
                        </w:rPr>
                      </w:pPr>
                    </w:p>
                    <w:p w14:paraId="41F6B7AC" w14:textId="77777777" w:rsidR="00F334EA" w:rsidRPr="00B51161" w:rsidRDefault="00F334EA" w:rsidP="00B51161"/>
                  </w:txbxContent>
                </v:textbox>
              </v:shape>
            </w:pict>
          </mc:Fallback>
        </mc:AlternateContent>
      </w:r>
      <w:r w:rsidR="00B666C3">
        <w:rPr>
          <w:noProof/>
        </w:rPr>
        <w:drawing>
          <wp:inline distT="0" distB="0" distL="0" distR="0" wp14:anchorId="40A8A233" wp14:editId="1FD032E3">
            <wp:extent cx="2462248" cy="2317259"/>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00254" cy="2353027"/>
                    </a:xfrm>
                    <a:prstGeom prst="rect">
                      <a:avLst/>
                    </a:prstGeom>
                  </pic:spPr>
                </pic:pic>
              </a:graphicData>
            </a:graphic>
          </wp:inline>
        </w:drawing>
      </w:r>
    </w:p>
    <w:p w14:paraId="536EE72C" w14:textId="23DE2C9F" w:rsidR="00B666C3" w:rsidRDefault="004A1894" w:rsidP="00B51161">
      <w:pPr>
        <w:pStyle w:val="Caption"/>
        <w:jc w:val="center"/>
      </w:pPr>
      <w:bookmarkStart w:id="229" w:name="_Toc67645969"/>
      <w:r>
        <w:t xml:space="preserve">Figure </w:t>
      </w:r>
      <w:r>
        <w:fldChar w:fldCharType="begin"/>
      </w:r>
      <w:r>
        <w:instrText xml:space="preserve"> SEQ Figure \* ARABIC </w:instrText>
      </w:r>
      <w:r>
        <w:fldChar w:fldCharType="separate"/>
      </w:r>
      <w:r w:rsidR="006677F7">
        <w:rPr>
          <w:noProof/>
        </w:rPr>
        <w:t>34</w:t>
      </w:r>
      <w:r>
        <w:fldChar w:fldCharType="end"/>
      </w:r>
      <w:r>
        <w:t xml:space="preserve"> </w:t>
      </w:r>
      <w:r w:rsidRPr="00DB7699">
        <w:t>Sound Sensor Test code</w:t>
      </w:r>
      <w:bookmarkEnd w:id="229"/>
    </w:p>
    <w:p w14:paraId="6713B8DD" w14:textId="58D4E062" w:rsidR="004A1894" w:rsidRDefault="004A1894" w:rsidP="004A1894"/>
    <w:p w14:paraId="79B0E910" w14:textId="77777777" w:rsidR="00B51161" w:rsidRDefault="00B51161" w:rsidP="004A1894"/>
    <w:p w14:paraId="57904F8D" w14:textId="6D7E1223" w:rsidR="004A1894" w:rsidRDefault="004A1894" w:rsidP="00B51161">
      <w:pPr>
        <w:keepNext/>
        <w:jc w:val="center"/>
      </w:pPr>
      <w:r>
        <w:rPr>
          <w:noProof/>
        </w:rPr>
        <w:drawing>
          <wp:inline distT="0" distB="0" distL="0" distR="0" wp14:anchorId="15DA2951" wp14:editId="113CFBB8">
            <wp:extent cx="2175510" cy="23488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25" t="36726" r="66800" b="-1"/>
                    <a:stretch/>
                  </pic:blipFill>
                  <pic:spPr bwMode="auto">
                    <a:xfrm>
                      <a:off x="0" y="0"/>
                      <a:ext cx="2175510" cy="2348865"/>
                    </a:xfrm>
                    <a:prstGeom prst="rect">
                      <a:avLst/>
                    </a:prstGeom>
                    <a:noFill/>
                    <a:ln>
                      <a:noFill/>
                    </a:ln>
                    <a:extLst>
                      <a:ext uri="{53640926-AAD7-44D8-BBD7-CCE9431645EC}">
                        <a14:shadowObscured xmlns:a14="http://schemas.microsoft.com/office/drawing/2010/main"/>
                      </a:ext>
                    </a:extLst>
                  </pic:spPr>
                </pic:pic>
              </a:graphicData>
            </a:graphic>
          </wp:inline>
        </w:drawing>
      </w:r>
    </w:p>
    <w:p w14:paraId="5CF3C00C" w14:textId="3488AB73" w:rsidR="004A1894" w:rsidRDefault="004A1894" w:rsidP="00B51161">
      <w:pPr>
        <w:pStyle w:val="Caption"/>
        <w:jc w:val="center"/>
      </w:pPr>
      <w:bookmarkStart w:id="230" w:name="_Toc67645970"/>
      <w:r>
        <w:t xml:space="preserve">Figure </w:t>
      </w:r>
      <w:r>
        <w:fldChar w:fldCharType="begin"/>
      </w:r>
      <w:r>
        <w:instrText xml:space="preserve"> SEQ Figure \* ARABIC </w:instrText>
      </w:r>
      <w:r>
        <w:fldChar w:fldCharType="separate"/>
      </w:r>
      <w:r w:rsidR="006677F7">
        <w:rPr>
          <w:noProof/>
        </w:rPr>
        <w:t>35</w:t>
      </w:r>
      <w:r>
        <w:fldChar w:fldCharType="end"/>
      </w:r>
      <w:r>
        <w:t xml:space="preserve"> </w:t>
      </w:r>
      <w:r w:rsidRPr="003C4DD1">
        <w:t>Serial Monitor Log</w:t>
      </w:r>
      <w:bookmarkEnd w:id="230"/>
    </w:p>
    <w:p w14:paraId="161C4DF6" w14:textId="10AA61AB" w:rsidR="004A1894" w:rsidRDefault="004A1894" w:rsidP="004A1894"/>
    <w:p w14:paraId="73718FFF" w14:textId="66AE1049" w:rsidR="00B51161" w:rsidRDefault="00B51161" w:rsidP="004A1894"/>
    <w:p w14:paraId="3EB3BB07" w14:textId="101AD4B6" w:rsidR="00B51161" w:rsidRDefault="00B51161" w:rsidP="004A1894"/>
    <w:p w14:paraId="705F036F" w14:textId="0813B7CF" w:rsidR="00B51161" w:rsidRDefault="00B51161" w:rsidP="004A1894"/>
    <w:p w14:paraId="777F24B0" w14:textId="63AF5F62" w:rsidR="00B51161" w:rsidRDefault="00B51161" w:rsidP="004A1894"/>
    <w:p w14:paraId="59EB1EB9" w14:textId="3E1EDCEA" w:rsidR="00B51161" w:rsidRDefault="00B51161" w:rsidP="004A1894"/>
    <w:p w14:paraId="410DC876" w14:textId="48D02D56" w:rsidR="00FB6FD3" w:rsidRDefault="00FB6FD3" w:rsidP="004A1894"/>
    <w:p w14:paraId="1DA7169C" w14:textId="4E3AC1BA" w:rsidR="00984C6A" w:rsidRDefault="00357AAC" w:rsidP="00A36F53">
      <w:pPr>
        <w:pStyle w:val="Heading2"/>
        <w:rPr>
          <w:sz w:val="32"/>
          <w:szCs w:val="32"/>
        </w:rPr>
      </w:pPr>
      <w:bookmarkStart w:id="231" w:name="_Toc71198812"/>
      <w:r>
        <w:rPr>
          <w:sz w:val="32"/>
          <w:szCs w:val="32"/>
        </w:rPr>
        <w:t xml:space="preserve">FINAL </w:t>
      </w:r>
      <w:r w:rsidR="00A36F53">
        <w:rPr>
          <w:sz w:val="32"/>
          <w:szCs w:val="32"/>
        </w:rPr>
        <w:t>ITERATION OF THE CODE</w:t>
      </w:r>
      <w:bookmarkEnd w:id="231"/>
      <w:ins w:id="232" w:author="leighmcguinness" w:date="2021-05-07T11:44:00Z">
        <w:r w:rsidR="00DB08D9">
          <w:rPr>
            <w:sz w:val="32"/>
            <w:szCs w:val="32"/>
          </w:rPr>
          <w:t xml:space="preserve"> – PROJECT 1</w:t>
        </w:r>
      </w:ins>
    </w:p>
    <w:p w14:paraId="170148A9" w14:textId="77777777" w:rsidR="00A36F53" w:rsidRPr="00A36F53" w:rsidRDefault="00A36F53" w:rsidP="00A36F53"/>
    <w:p w14:paraId="2E1B0EA1" w14:textId="77777777" w:rsidR="00984C6A" w:rsidRPr="005B5707" w:rsidRDefault="00984C6A" w:rsidP="005B5707">
      <w:pPr>
        <w:spacing w:line="180" w:lineRule="auto"/>
        <w:rPr>
          <w:rFonts w:ascii="Consolas" w:hAnsi="Consolas"/>
        </w:rPr>
      </w:pPr>
      <w:r w:rsidRPr="005B5707">
        <w:rPr>
          <w:rFonts w:ascii="Consolas" w:hAnsi="Consolas"/>
        </w:rPr>
        <w:t xml:space="preserve">const int LED=3;          //Led to approve that the first event happened </w:t>
      </w:r>
    </w:p>
    <w:p w14:paraId="5F0CF38E" w14:textId="77777777" w:rsidR="00984C6A" w:rsidRPr="005B5707" w:rsidRDefault="00984C6A" w:rsidP="005B5707">
      <w:pPr>
        <w:spacing w:line="180" w:lineRule="auto"/>
        <w:rPr>
          <w:rFonts w:ascii="Consolas" w:hAnsi="Consolas"/>
        </w:rPr>
      </w:pPr>
      <w:r w:rsidRPr="005B5707">
        <w:rPr>
          <w:rFonts w:ascii="Consolas" w:hAnsi="Consolas"/>
        </w:rPr>
        <w:t>const long interval=1000; //interval at which to blink (miliseconds)</w:t>
      </w:r>
    </w:p>
    <w:p w14:paraId="0EE869DA" w14:textId="77777777" w:rsidR="00984C6A" w:rsidRPr="005B5707" w:rsidRDefault="00984C6A" w:rsidP="005B5707">
      <w:pPr>
        <w:spacing w:line="180" w:lineRule="auto"/>
        <w:rPr>
          <w:rFonts w:ascii="Consolas" w:hAnsi="Consolas"/>
        </w:rPr>
      </w:pPr>
      <w:r w:rsidRPr="005B5707">
        <w:rPr>
          <w:rFonts w:ascii="Consolas" w:hAnsi="Consolas"/>
        </w:rPr>
        <w:t xml:space="preserve">const long limit=2000;    //time limit -after which user will get a message </w:t>
      </w:r>
    </w:p>
    <w:p w14:paraId="05318CD1" w14:textId="77777777" w:rsidR="00984C6A" w:rsidRPr="005B5707" w:rsidRDefault="00984C6A" w:rsidP="005B5707">
      <w:pPr>
        <w:spacing w:line="180" w:lineRule="auto"/>
        <w:rPr>
          <w:rFonts w:ascii="Consolas" w:hAnsi="Consolas"/>
        </w:rPr>
      </w:pPr>
      <w:r w:rsidRPr="005B5707">
        <w:rPr>
          <w:rFonts w:ascii="Consolas" w:hAnsi="Consolas"/>
        </w:rPr>
        <w:t xml:space="preserve">const int led2=4;         //Led to approve that the second event happened </w:t>
      </w:r>
    </w:p>
    <w:p w14:paraId="58F3DF61" w14:textId="77777777" w:rsidR="00984C6A" w:rsidRPr="005B5707" w:rsidRDefault="00984C6A" w:rsidP="005B5707">
      <w:pPr>
        <w:spacing w:line="180" w:lineRule="auto"/>
        <w:rPr>
          <w:rFonts w:ascii="Consolas" w:hAnsi="Consolas"/>
        </w:rPr>
      </w:pPr>
      <w:r w:rsidRPr="005B5707">
        <w:rPr>
          <w:rFonts w:ascii="Consolas" w:hAnsi="Consolas"/>
        </w:rPr>
        <w:t xml:space="preserve">const int led3=5;         //Led to approve that the third event happened </w:t>
      </w:r>
    </w:p>
    <w:p w14:paraId="1ECD6195" w14:textId="77777777" w:rsidR="00984C6A" w:rsidRPr="005B5707" w:rsidRDefault="00984C6A" w:rsidP="005B5707">
      <w:pPr>
        <w:spacing w:line="180" w:lineRule="auto"/>
        <w:rPr>
          <w:rFonts w:ascii="Consolas" w:hAnsi="Consolas"/>
        </w:rPr>
      </w:pPr>
      <w:r w:rsidRPr="005B5707">
        <w:rPr>
          <w:rFonts w:ascii="Consolas" w:hAnsi="Consolas"/>
        </w:rPr>
        <w:t xml:space="preserve">const int speakerPin=7;   //the buzzer pin </w:t>
      </w:r>
    </w:p>
    <w:p w14:paraId="482566B2" w14:textId="707D4C3E" w:rsidR="00984C6A" w:rsidRDefault="00984C6A" w:rsidP="005B5707">
      <w:pPr>
        <w:spacing w:line="180" w:lineRule="auto"/>
        <w:rPr>
          <w:rFonts w:ascii="Consolas" w:hAnsi="Consolas"/>
        </w:rPr>
      </w:pPr>
      <w:r w:rsidRPr="005B5707">
        <w:rPr>
          <w:rFonts w:ascii="Consolas" w:hAnsi="Consolas"/>
        </w:rPr>
        <w:t>//Speaker  this code will be for the speaker ... we are  not usingit in this project because we don't have a speaker /we are using a buzzer instead</w:t>
      </w:r>
    </w:p>
    <w:p w14:paraId="11E2E7EE" w14:textId="48E83D3F" w:rsidR="00A36F53" w:rsidRDefault="00A36F53" w:rsidP="005B5707">
      <w:pPr>
        <w:spacing w:line="180" w:lineRule="auto"/>
        <w:rPr>
          <w:rFonts w:ascii="Consolas" w:hAnsi="Consolas"/>
        </w:rPr>
      </w:pPr>
    </w:p>
    <w:p w14:paraId="1082850A" w14:textId="77777777" w:rsidR="00A36F53" w:rsidRPr="005B5707" w:rsidRDefault="00A36F53" w:rsidP="005B5707">
      <w:pPr>
        <w:spacing w:line="180" w:lineRule="auto"/>
        <w:rPr>
          <w:rFonts w:ascii="Consolas" w:hAnsi="Consolas"/>
        </w:rPr>
      </w:pPr>
    </w:p>
    <w:p w14:paraId="5DE1A523" w14:textId="77777777" w:rsidR="00984C6A" w:rsidRPr="005B5707" w:rsidRDefault="00984C6A" w:rsidP="005B5707">
      <w:pPr>
        <w:spacing w:line="180" w:lineRule="auto"/>
        <w:rPr>
          <w:rFonts w:ascii="Consolas" w:hAnsi="Consolas"/>
        </w:rPr>
      </w:pPr>
      <w:r w:rsidRPr="005B5707">
        <w:rPr>
          <w:rFonts w:ascii="Consolas" w:hAnsi="Consolas"/>
        </w:rPr>
        <w:t>//#include &lt;PCM.h&gt;</w:t>
      </w:r>
    </w:p>
    <w:p w14:paraId="34890DD3" w14:textId="77777777" w:rsidR="00984C6A" w:rsidRPr="005B5707" w:rsidRDefault="00984C6A" w:rsidP="005B5707">
      <w:pPr>
        <w:spacing w:line="180" w:lineRule="auto"/>
        <w:rPr>
          <w:rFonts w:ascii="Consolas" w:hAnsi="Consolas"/>
        </w:rPr>
      </w:pPr>
      <w:r w:rsidRPr="005B5707">
        <w:rPr>
          <w:rFonts w:ascii="Consolas" w:hAnsi="Consolas"/>
        </w:rPr>
        <w:t>//const unsigned char kidsong[] PROGMEM = {</w:t>
      </w:r>
    </w:p>
    <w:p w14:paraId="08E436E4" w14:textId="77777777" w:rsidR="00984C6A" w:rsidRPr="005B5707" w:rsidRDefault="00984C6A" w:rsidP="005B5707">
      <w:pPr>
        <w:spacing w:line="180" w:lineRule="auto"/>
        <w:rPr>
          <w:rFonts w:ascii="Consolas" w:hAnsi="Consolas"/>
        </w:rPr>
      </w:pPr>
      <w:r w:rsidRPr="005B5707">
        <w:rPr>
          <w:rFonts w:ascii="Consolas" w:hAnsi="Consolas"/>
        </w:rPr>
        <w:t>//123, 119, 120, 120, 119, 119, 124, 129, 130, 125, 119, 116, 118, 121, 123, 124, 121, 117, 117, 119, 120, 118, 118, 123, 128, 127, 120, 115, 117, 122, 124, 120, 118, 120, 123, 124, 125, 125, 123, 119, 115, 115, 118, 122, 122, 120, 120, 121, 123, 122, 122, 123, 125, 127, 127, 124, 121, 120, 120, 119, 117, 118, 124, 130, 130, 126, 123, 124, 126, 125, 124, 126, 129, 130, 129, 128, 128, 124};</w:t>
      </w:r>
    </w:p>
    <w:p w14:paraId="361A7722" w14:textId="77777777" w:rsidR="00984C6A" w:rsidRPr="005B5707" w:rsidRDefault="00984C6A" w:rsidP="005B5707">
      <w:pPr>
        <w:spacing w:line="180" w:lineRule="auto"/>
        <w:rPr>
          <w:rFonts w:ascii="Consolas" w:hAnsi="Consolas"/>
        </w:rPr>
      </w:pPr>
    </w:p>
    <w:p w14:paraId="305936EF" w14:textId="77777777" w:rsidR="00984C6A" w:rsidRPr="005B5707" w:rsidRDefault="00984C6A" w:rsidP="005B5707">
      <w:pPr>
        <w:spacing w:line="180" w:lineRule="auto"/>
        <w:rPr>
          <w:rFonts w:ascii="Consolas" w:hAnsi="Consolas"/>
        </w:rPr>
      </w:pPr>
    </w:p>
    <w:p w14:paraId="699D31A8" w14:textId="77777777" w:rsidR="00984C6A" w:rsidRPr="005B5707" w:rsidRDefault="00984C6A" w:rsidP="005B5707">
      <w:pPr>
        <w:spacing w:line="180" w:lineRule="auto"/>
        <w:rPr>
          <w:rFonts w:ascii="Consolas" w:hAnsi="Consolas"/>
        </w:rPr>
      </w:pPr>
      <w:r w:rsidRPr="005B5707">
        <w:rPr>
          <w:rFonts w:ascii="Consolas" w:hAnsi="Consolas"/>
        </w:rPr>
        <w:t>//Variables that will change:</w:t>
      </w:r>
    </w:p>
    <w:p w14:paraId="4E86FB22" w14:textId="77777777" w:rsidR="00984C6A" w:rsidRPr="005B5707" w:rsidRDefault="00984C6A" w:rsidP="005B5707">
      <w:pPr>
        <w:spacing w:line="180" w:lineRule="auto"/>
        <w:rPr>
          <w:rFonts w:ascii="Consolas" w:hAnsi="Consolas"/>
        </w:rPr>
      </w:pPr>
      <w:r w:rsidRPr="005B5707">
        <w:rPr>
          <w:rFonts w:ascii="Consolas" w:hAnsi="Consolas"/>
        </w:rPr>
        <w:t>unsigned long timer=0;</w:t>
      </w:r>
    </w:p>
    <w:p w14:paraId="2B5D1FEB" w14:textId="77777777" w:rsidR="00984C6A" w:rsidRPr="005B5707" w:rsidRDefault="00984C6A" w:rsidP="005B5707">
      <w:pPr>
        <w:spacing w:line="180" w:lineRule="auto"/>
        <w:rPr>
          <w:rFonts w:ascii="Consolas" w:hAnsi="Consolas"/>
        </w:rPr>
      </w:pPr>
      <w:r w:rsidRPr="005B5707">
        <w:rPr>
          <w:rFonts w:ascii="Consolas" w:hAnsi="Consolas"/>
        </w:rPr>
        <w:t xml:space="preserve">unsigned long myTime;  //checking the time since the programe is started </w:t>
      </w:r>
    </w:p>
    <w:p w14:paraId="2E9E48AC" w14:textId="77777777" w:rsidR="00984C6A" w:rsidRPr="005B5707" w:rsidRDefault="00984C6A" w:rsidP="005B5707">
      <w:pPr>
        <w:spacing w:line="180" w:lineRule="auto"/>
        <w:rPr>
          <w:rFonts w:ascii="Consolas" w:hAnsi="Consolas"/>
        </w:rPr>
      </w:pPr>
      <w:r w:rsidRPr="005B5707">
        <w:rPr>
          <w:rFonts w:ascii="Consolas" w:hAnsi="Consolas"/>
        </w:rPr>
        <w:t>int sound=A0;</w:t>
      </w:r>
    </w:p>
    <w:p w14:paraId="0956C135" w14:textId="77777777" w:rsidR="00984C6A" w:rsidRPr="005B5707" w:rsidRDefault="00984C6A" w:rsidP="005B5707">
      <w:pPr>
        <w:spacing w:line="180" w:lineRule="auto"/>
        <w:rPr>
          <w:rFonts w:ascii="Consolas" w:hAnsi="Consolas"/>
        </w:rPr>
      </w:pPr>
      <w:r w:rsidRPr="005B5707">
        <w:rPr>
          <w:rFonts w:ascii="Consolas" w:hAnsi="Consolas"/>
        </w:rPr>
        <w:t>int temp=A1;</w:t>
      </w:r>
    </w:p>
    <w:p w14:paraId="603ED61C" w14:textId="77777777" w:rsidR="00984C6A" w:rsidRPr="005B5707" w:rsidRDefault="00984C6A" w:rsidP="005B5707">
      <w:pPr>
        <w:spacing w:line="180" w:lineRule="auto"/>
        <w:rPr>
          <w:rFonts w:ascii="Consolas" w:hAnsi="Consolas"/>
        </w:rPr>
      </w:pPr>
      <w:r w:rsidRPr="005B5707">
        <w:rPr>
          <w:rFonts w:ascii="Consolas" w:hAnsi="Consolas"/>
        </w:rPr>
        <w:t>int sensorValue=0;</w:t>
      </w:r>
    </w:p>
    <w:p w14:paraId="65A8D16D" w14:textId="77777777" w:rsidR="00984C6A" w:rsidRPr="005B5707" w:rsidRDefault="00984C6A" w:rsidP="005B5707">
      <w:pPr>
        <w:spacing w:line="180" w:lineRule="auto"/>
        <w:rPr>
          <w:rFonts w:ascii="Consolas" w:hAnsi="Consolas"/>
        </w:rPr>
      </w:pPr>
      <w:r w:rsidRPr="005B5707">
        <w:rPr>
          <w:rFonts w:ascii="Consolas" w:hAnsi="Consolas"/>
        </w:rPr>
        <w:t>int counter=0;</w:t>
      </w:r>
    </w:p>
    <w:p w14:paraId="187739F6" w14:textId="77777777" w:rsidR="00984C6A" w:rsidRPr="005B5707" w:rsidRDefault="00984C6A" w:rsidP="005B5707">
      <w:pPr>
        <w:spacing w:line="180" w:lineRule="auto"/>
        <w:rPr>
          <w:rFonts w:ascii="Consolas" w:hAnsi="Consolas"/>
        </w:rPr>
      </w:pPr>
      <w:r w:rsidRPr="005B5707">
        <w:rPr>
          <w:rFonts w:ascii="Consolas" w:hAnsi="Consolas"/>
        </w:rPr>
        <w:t>int value=200;</w:t>
      </w:r>
    </w:p>
    <w:p w14:paraId="30F75368" w14:textId="77777777" w:rsidR="00984C6A" w:rsidRPr="005B5707" w:rsidRDefault="00984C6A" w:rsidP="005B5707">
      <w:pPr>
        <w:spacing w:line="180" w:lineRule="auto"/>
        <w:rPr>
          <w:rFonts w:ascii="Consolas" w:hAnsi="Consolas"/>
        </w:rPr>
      </w:pPr>
      <w:r w:rsidRPr="005B5707">
        <w:rPr>
          <w:rFonts w:ascii="Consolas" w:hAnsi="Consolas"/>
        </w:rPr>
        <w:t>int tempValue=0;</w:t>
      </w:r>
    </w:p>
    <w:p w14:paraId="227BB9AE" w14:textId="3D5385E1" w:rsidR="00984C6A" w:rsidRDefault="00984C6A" w:rsidP="005B5707">
      <w:pPr>
        <w:spacing w:line="180" w:lineRule="auto"/>
        <w:rPr>
          <w:rFonts w:ascii="Consolas" w:hAnsi="Consolas"/>
        </w:rPr>
      </w:pPr>
      <w:r w:rsidRPr="005B5707">
        <w:rPr>
          <w:rFonts w:ascii="Consolas" w:hAnsi="Consolas"/>
        </w:rPr>
        <w:t>int speakerValue=0;</w:t>
      </w:r>
    </w:p>
    <w:p w14:paraId="4843EA38" w14:textId="4E6EE384" w:rsidR="00A36F53" w:rsidRDefault="00A36F53" w:rsidP="005B5707">
      <w:pPr>
        <w:spacing w:line="180" w:lineRule="auto"/>
        <w:rPr>
          <w:rFonts w:ascii="Consolas" w:hAnsi="Consolas"/>
        </w:rPr>
      </w:pPr>
    </w:p>
    <w:p w14:paraId="0F1B1F04" w14:textId="1E818AB0" w:rsidR="00B246AE" w:rsidRDefault="00B246AE" w:rsidP="005B5707">
      <w:pPr>
        <w:spacing w:line="180" w:lineRule="auto"/>
        <w:rPr>
          <w:rFonts w:ascii="Consolas" w:hAnsi="Consolas"/>
        </w:rPr>
      </w:pPr>
    </w:p>
    <w:p w14:paraId="6AB2382F" w14:textId="52225065" w:rsidR="00B246AE" w:rsidRDefault="00B246AE" w:rsidP="005B5707">
      <w:pPr>
        <w:spacing w:line="180" w:lineRule="auto"/>
        <w:rPr>
          <w:rFonts w:ascii="Consolas" w:hAnsi="Consolas"/>
        </w:rPr>
      </w:pPr>
    </w:p>
    <w:p w14:paraId="09730D0F" w14:textId="1DC8AE2D" w:rsidR="00B246AE" w:rsidRDefault="00B246AE" w:rsidP="005B5707">
      <w:pPr>
        <w:spacing w:line="180" w:lineRule="auto"/>
        <w:rPr>
          <w:rFonts w:ascii="Consolas" w:hAnsi="Consolas"/>
        </w:rPr>
      </w:pPr>
    </w:p>
    <w:p w14:paraId="36CEB0E4" w14:textId="3264EBAD" w:rsidR="00B246AE" w:rsidRDefault="00B246AE" w:rsidP="005B5707">
      <w:pPr>
        <w:spacing w:line="180" w:lineRule="auto"/>
        <w:rPr>
          <w:rFonts w:ascii="Consolas" w:hAnsi="Consolas"/>
        </w:rPr>
      </w:pPr>
    </w:p>
    <w:p w14:paraId="64B2254F" w14:textId="214E4342" w:rsidR="00B246AE" w:rsidRDefault="00B246AE" w:rsidP="005B5707">
      <w:pPr>
        <w:spacing w:line="180" w:lineRule="auto"/>
        <w:rPr>
          <w:rFonts w:ascii="Consolas" w:hAnsi="Consolas"/>
        </w:rPr>
      </w:pPr>
    </w:p>
    <w:p w14:paraId="5277029B" w14:textId="3AABE706" w:rsidR="00B246AE" w:rsidRDefault="00B246AE" w:rsidP="005B5707">
      <w:pPr>
        <w:spacing w:line="180" w:lineRule="auto"/>
        <w:rPr>
          <w:rFonts w:ascii="Consolas" w:hAnsi="Consolas"/>
        </w:rPr>
      </w:pPr>
    </w:p>
    <w:p w14:paraId="6FCAAE8A" w14:textId="77777777" w:rsidR="00B246AE" w:rsidRPr="005B5707" w:rsidRDefault="00B246AE" w:rsidP="005B5707">
      <w:pPr>
        <w:spacing w:line="180" w:lineRule="auto"/>
        <w:rPr>
          <w:rFonts w:ascii="Consolas" w:hAnsi="Consolas"/>
        </w:rPr>
      </w:pPr>
    </w:p>
    <w:p w14:paraId="7F8F0D84" w14:textId="77777777" w:rsidR="00984C6A" w:rsidRPr="005B5707" w:rsidRDefault="00984C6A" w:rsidP="005B5707">
      <w:pPr>
        <w:spacing w:line="180" w:lineRule="auto"/>
        <w:rPr>
          <w:rFonts w:ascii="Consolas" w:hAnsi="Consolas"/>
        </w:rPr>
      </w:pPr>
    </w:p>
    <w:p w14:paraId="2E0681D5" w14:textId="77777777" w:rsidR="00984C6A" w:rsidRPr="005B5707" w:rsidRDefault="00984C6A" w:rsidP="005B5707">
      <w:pPr>
        <w:spacing w:line="180" w:lineRule="auto"/>
        <w:rPr>
          <w:rFonts w:ascii="Consolas" w:hAnsi="Consolas"/>
        </w:rPr>
      </w:pPr>
      <w:r w:rsidRPr="005B5707">
        <w:rPr>
          <w:rFonts w:ascii="Consolas" w:hAnsi="Consolas"/>
        </w:rPr>
        <w:t>//tones for the buzzer song</w:t>
      </w:r>
    </w:p>
    <w:p w14:paraId="4AAF8C0A" w14:textId="3FD6EF8E" w:rsidR="00984C6A" w:rsidRPr="005B5707" w:rsidRDefault="002B3E18" w:rsidP="005B5707">
      <w:pPr>
        <w:spacing w:line="180" w:lineRule="auto"/>
        <w:rPr>
          <w:rFonts w:ascii="Consolas" w:hAnsi="Consolas"/>
        </w:rPr>
      </w:pPr>
      <w:r>
        <w:rPr>
          <w:rFonts w:ascii="Consolas" w:hAnsi="Consolas"/>
          <w:noProof/>
        </w:rPr>
        <mc:AlternateContent>
          <mc:Choice Requires="wps">
            <w:drawing>
              <wp:anchor distT="0" distB="0" distL="114300" distR="114300" simplePos="0" relativeHeight="251658250" behindDoc="0" locked="0" layoutInCell="1" allowOverlap="1" wp14:anchorId="33B1006A" wp14:editId="6B917FBB">
                <wp:simplePos x="0" y="0"/>
                <wp:positionH relativeFrom="column">
                  <wp:posOffset>4291342</wp:posOffset>
                </wp:positionH>
                <wp:positionV relativeFrom="paragraph">
                  <wp:posOffset>2204</wp:posOffset>
                </wp:positionV>
                <wp:extent cx="1828800" cy="2329132"/>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2329132"/>
                        </a:xfrm>
                        <a:prstGeom prst="rect">
                          <a:avLst/>
                        </a:prstGeom>
                        <a:solidFill>
                          <a:schemeClr val="lt1"/>
                        </a:solidFill>
                        <a:ln w="6350">
                          <a:noFill/>
                        </a:ln>
                      </wps:spPr>
                      <wps:txbx>
                        <w:txbxContent>
                          <w:p w14:paraId="30FE5EB4" w14:textId="77777777" w:rsidR="00F334EA" w:rsidRPr="005B5707" w:rsidRDefault="00F334EA" w:rsidP="002B3E18">
                            <w:pPr>
                              <w:spacing w:line="180" w:lineRule="auto"/>
                              <w:rPr>
                                <w:rFonts w:ascii="Consolas" w:hAnsi="Consolas"/>
                              </w:rPr>
                            </w:pPr>
                            <w:r w:rsidRPr="005B5707">
                              <w:rPr>
                                <w:rFonts w:ascii="Consolas" w:hAnsi="Consolas"/>
                              </w:rPr>
                              <w:t>#define NOTE_GS2 104</w:t>
                            </w:r>
                          </w:p>
                          <w:p w14:paraId="2983F33D" w14:textId="77777777" w:rsidR="00F334EA" w:rsidRPr="005B5707" w:rsidRDefault="00F334EA" w:rsidP="002B3E18">
                            <w:pPr>
                              <w:spacing w:line="180" w:lineRule="auto"/>
                              <w:rPr>
                                <w:rFonts w:ascii="Consolas" w:hAnsi="Consolas"/>
                              </w:rPr>
                            </w:pPr>
                            <w:r w:rsidRPr="005B5707">
                              <w:rPr>
                                <w:rFonts w:ascii="Consolas" w:hAnsi="Consolas"/>
                              </w:rPr>
                              <w:t>#define NOTE_A2  110</w:t>
                            </w:r>
                          </w:p>
                          <w:p w14:paraId="46172874" w14:textId="77777777" w:rsidR="00F334EA" w:rsidRPr="005B5707" w:rsidRDefault="00F334EA" w:rsidP="002B3E18">
                            <w:pPr>
                              <w:spacing w:line="180" w:lineRule="auto"/>
                              <w:rPr>
                                <w:rFonts w:ascii="Consolas" w:hAnsi="Consolas"/>
                              </w:rPr>
                            </w:pPr>
                            <w:r w:rsidRPr="005B5707">
                              <w:rPr>
                                <w:rFonts w:ascii="Consolas" w:hAnsi="Consolas"/>
                              </w:rPr>
                              <w:t>#define NOTE_AS2 117</w:t>
                            </w:r>
                          </w:p>
                          <w:p w14:paraId="0177B3F3" w14:textId="77777777" w:rsidR="00F334EA" w:rsidRPr="005B5707" w:rsidRDefault="00F334EA" w:rsidP="002B3E18">
                            <w:pPr>
                              <w:spacing w:line="180" w:lineRule="auto"/>
                              <w:rPr>
                                <w:rFonts w:ascii="Consolas" w:hAnsi="Consolas"/>
                              </w:rPr>
                            </w:pPr>
                            <w:r w:rsidRPr="005B5707">
                              <w:rPr>
                                <w:rFonts w:ascii="Consolas" w:hAnsi="Consolas"/>
                              </w:rPr>
                              <w:t>#define NOTE_B2  123</w:t>
                            </w:r>
                          </w:p>
                          <w:p w14:paraId="683F2187" w14:textId="77777777" w:rsidR="00F334EA" w:rsidRPr="005B5707" w:rsidRDefault="00F334EA" w:rsidP="002B3E18">
                            <w:pPr>
                              <w:spacing w:line="180" w:lineRule="auto"/>
                              <w:rPr>
                                <w:rFonts w:ascii="Consolas" w:hAnsi="Consolas"/>
                              </w:rPr>
                            </w:pPr>
                            <w:r w:rsidRPr="005B5707">
                              <w:rPr>
                                <w:rFonts w:ascii="Consolas" w:hAnsi="Consolas"/>
                              </w:rPr>
                              <w:t>#define NOTE_C3  131</w:t>
                            </w:r>
                          </w:p>
                          <w:p w14:paraId="58F63759" w14:textId="77777777" w:rsidR="00F334EA" w:rsidRPr="005B5707" w:rsidRDefault="00F334EA" w:rsidP="002B3E18">
                            <w:pPr>
                              <w:spacing w:line="180" w:lineRule="auto"/>
                              <w:rPr>
                                <w:rFonts w:ascii="Consolas" w:hAnsi="Consolas"/>
                              </w:rPr>
                            </w:pPr>
                            <w:r w:rsidRPr="005B5707">
                              <w:rPr>
                                <w:rFonts w:ascii="Consolas" w:hAnsi="Consolas"/>
                              </w:rPr>
                              <w:t>#define NOTE_CS3 139</w:t>
                            </w:r>
                          </w:p>
                          <w:p w14:paraId="78B62792" w14:textId="77777777" w:rsidR="00F334EA" w:rsidRPr="005B5707" w:rsidRDefault="00F334EA" w:rsidP="002B3E18">
                            <w:pPr>
                              <w:spacing w:line="180" w:lineRule="auto"/>
                              <w:rPr>
                                <w:rFonts w:ascii="Consolas" w:hAnsi="Consolas"/>
                              </w:rPr>
                            </w:pPr>
                            <w:r w:rsidRPr="005B5707">
                              <w:rPr>
                                <w:rFonts w:ascii="Consolas" w:hAnsi="Consolas"/>
                              </w:rPr>
                              <w:t>#define NOTE_D3  147</w:t>
                            </w:r>
                          </w:p>
                          <w:p w14:paraId="7F190EDC" w14:textId="77777777" w:rsidR="00F334EA" w:rsidRPr="005B5707" w:rsidRDefault="00F334EA" w:rsidP="002B3E18">
                            <w:pPr>
                              <w:spacing w:line="180" w:lineRule="auto"/>
                              <w:rPr>
                                <w:rFonts w:ascii="Consolas" w:hAnsi="Consolas"/>
                              </w:rPr>
                            </w:pPr>
                            <w:r w:rsidRPr="005B5707">
                              <w:rPr>
                                <w:rFonts w:ascii="Consolas" w:hAnsi="Consolas"/>
                              </w:rPr>
                              <w:t>#define NOTE_DS3 156</w:t>
                            </w:r>
                          </w:p>
                          <w:p w14:paraId="7F5C13D1" w14:textId="77777777" w:rsidR="00F334EA" w:rsidRPr="005B5707" w:rsidRDefault="00F334EA" w:rsidP="002B3E18">
                            <w:pPr>
                              <w:spacing w:line="180" w:lineRule="auto"/>
                              <w:rPr>
                                <w:rFonts w:ascii="Consolas" w:hAnsi="Consolas"/>
                              </w:rPr>
                            </w:pPr>
                            <w:r w:rsidRPr="005B5707">
                              <w:rPr>
                                <w:rFonts w:ascii="Consolas" w:hAnsi="Consolas"/>
                              </w:rPr>
                              <w:t>#define NOTE_E3  165</w:t>
                            </w:r>
                          </w:p>
                          <w:p w14:paraId="0A71298C" w14:textId="77777777" w:rsidR="00F334EA" w:rsidRPr="005B5707" w:rsidRDefault="00F334EA" w:rsidP="002B3E18">
                            <w:pPr>
                              <w:spacing w:line="180" w:lineRule="auto"/>
                              <w:rPr>
                                <w:rFonts w:ascii="Consolas" w:hAnsi="Consolas"/>
                              </w:rPr>
                            </w:pPr>
                            <w:r w:rsidRPr="005B5707">
                              <w:rPr>
                                <w:rFonts w:ascii="Consolas" w:hAnsi="Consolas"/>
                              </w:rPr>
                              <w:t>#define NOTE_F3  175</w:t>
                            </w:r>
                          </w:p>
                          <w:p w14:paraId="325393A3" w14:textId="77777777" w:rsidR="00F334EA" w:rsidRPr="005B5707" w:rsidRDefault="00F334EA" w:rsidP="002B3E18">
                            <w:pPr>
                              <w:spacing w:line="180" w:lineRule="auto"/>
                              <w:rPr>
                                <w:rFonts w:ascii="Consolas" w:hAnsi="Consolas"/>
                              </w:rPr>
                            </w:pPr>
                            <w:r w:rsidRPr="005B5707">
                              <w:rPr>
                                <w:rFonts w:ascii="Consolas" w:hAnsi="Consolas"/>
                              </w:rPr>
                              <w:t>#define NOTE_FS3 185</w:t>
                            </w:r>
                          </w:p>
                          <w:p w14:paraId="18441CBB" w14:textId="77777777" w:rsidR="00F334EA" w:rsidRDefault="00F334EA" w:rsidP="002B3E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B1006A" id="Text Box 35" o:spid="_x0000_s1041" type="#_x0000_t202" style="position:absolute;margin-left:337.9pt;margin-top:.15pt;width:2in;height:183.4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" fillcolor="white [3201]" stroked="f" strokeweight=".5pt">
                <v:textbox>
                  <w:txbxContent>
                    <w:p w14:paraId="30FE5EB4" w14:textId="77777777" w:rsidR="00F334EA" w:rsidRPr="005B5707" w:rsidRDefault="00F334EA" w:rsidP="002B3E18">
                      <w:pPr>
                        <w:spacing w:line="180" w:lineRule="auto"/>
                        <w:rPr>
                          <w:rFonts w:ascii="Consolas" w:hAnsi="Consolas"/>
                        </w:rPr>
                      </w:pPr>
                      <w:r w:rsidRPr="005B5707">
                        <w:rPr>
                          <w:rFonts w:ascii="Consolas" w:hAnsi="Consolas"/>
                        </w:rPr>
                        <w:t>#define NOTE_GS2 104</w:t>
                      </w:r>
                    </w:p>
                    <w:p w14:paraId="2983F33D" w14:textId="77777777" w:rsidR="00F334EA" w:rsidRPr="005B5707" w:rsidRDefault="00F334EA" w:rsidP="002B3E18">
                      <w:pPr>
                        <w:spacing w:line="180" w:lineRule="auto"/>
                        <w:rPr>
                          <w:rFonts w:ascii="Consolas" w:hAnsi="Consolas"/>
                        </w:rPr>
                      </w:pPr>
                      <w:r w:rsidRPr="005B5707">
                        <w:rPr>
                          <w:rFonts w:ascii="Consolas" w:hAnsi="Consolas"/>
                        </w:rPr>
                        <w:t>#define NOTE_A2  110</w:t>
                      </w:r>
                    </w:p>
                    <w:p w14:paraId="46172874" w14:textId="77777777" w:rsidR="00F334EA" w:rsidRPr="005B5707" w:rsidRDefault="00F334EA" w:rsidP="002B3E18">
                      <w:pPr>
                        <w:spacing w:line="180" w:lineRule="auto"/>
                        <w:rPr>
                          <w:rFonts w:ascii="Consolas" w:hAnsi="Consolas"/>
                        </w:rPr>
                      </w:pPr>
                      <w:r w:rsidRPr="005B5707">
                        <w:rPr>
                          <w:rFonts w:ascii="Consolas" w:hAnsi="Consolas"/>
                        </w:rPr>
                        <w:t>#define NOTE_AS2 117</w:t>
                      </w:r>
                    </w:p>
                    <w:p w14:paraId="0177B3F3" w14:textId="77777777" w:rsidR="00F334EA" w:rsidRPr="005B5707" w:rsidRDefault="00F334EA" w:rsidP="002B3E18">
                      <w:pPr>
                        <w:spacing w:line="180" w:lineRule="auto"/>
                        <w:rPr>
                          <w:rFonts w:ascii="Consolas" w:hAnsi="Consolas"/>
                        </w:rPr>
                      </w:pPr>
                      <w:r w:rsidRPr="005B5707">
                        <w:rPr>
                          <w:rFonts w:ascii="Consolas" w:hAnsi="Consolas"/>
                        </w:rPr>
                        <w:t>#define NOTE_B2  123</w:t>
                      </w:r>
                    </w:p>
                    <w:p w14:paraId="683F2187" w14:textId="77777777" w:rsidR="00F334EA" w:rsidRPr="005B5707" w:rsidRDefault="00F334EA" w:rsidP="002B3E18">
                      <w:pPr>
                        <w:spacing w:line="180" w:lineRule="auto"/>
                        <w:rPr>
                          <w:rFonts w:ascii="Consolas" w:hAnsi="Consolas"/>
                        </w:rPr>
                      </w:pPr>
                      <w:r w:rsidRPr="005B5707">
                        <w:rPr>
                          <w:rFonts w:ascii="Consolas" w:hAnsi="Consolas"/>
                        </w:rPr>
                        <w:t>#define NOTE_C3  131</w:t>
                      </w:r>
                    </w:p>
                    <w:p w14:paraId="58F63759" w14:textId="77777777" w:rsidR="00F334EA" w:rsidRPr="005B5707" w:rsidRDefault="00F334EA" w:rsidP="002B3E18">
                      <w:pPr>
                        <w:spacing w:line="180" w:lineRule="auto"/>
                        <w:rPr>
                          <w:rFonts w:ascii="Consolas" w:hAnsi="Consolas"/>
                        </w:rPr>
                      </w:pPr>
                      <w:r w:rsidRPr="005B5707">
                        <w:rPr>
                          <w:rFonts w:ascii="Consolas" w:hAnsi="Consolas"/>
                        </w:rPr>
                        <w:t>#define NOTE_CS3 139</w:t>
                      </w:r>
                    </w:p>
                    <w:p w14:paraId="78B62792" w14:textId="77777777" w:rsidR="00F334EA" w:rsidRPr="005B5707" w:rsidRDefault="00F334EA" w:rsidP="002B3E18">
                      <w:pPr>
                        <w:spacing w:line="180" w:lineRule="auto"/>
                        <w:rPr>
                          <w:rFonts w:ascii="Consolas" w:hAnsi="Consolas"/>
                        </w:rPr>
                      </w:pPr>
                      <w:r w:rsidRPr="005B5707">
                        <w:rPr>
                          <w:rFonts w:ascii="Consolas" w:hAnsi="Consolas"/>
                        </w:rPr>
                        <w:t>#define NOTE_D3  147</w:t>
                      </w:r>
                    </w:p>
                    <w:p w14:paraId="7F190EDC" w14:textId="77777777" w:rsidR="00F334EA" w:rsidRPr="005B5707" w:rsidRDefault="00F334EA" w:rsidP="002B3E18">
                      <w:pPr>
                        <w:spacing w:line="180" w:lineRule="auto"/>
                        <w:rPr>
                          <w:rFonts w:ascii="Consolas" w:hAnsi="Consolas"/>
                        </w:rPr>
                      </w:pPr>
                      <w:r w:rsidRPr="005B5707">
                        <w:rPr>
                          <w:rFonts w:ascii="Consolas" w:hAnsi="Consolas"/>
                        </w:rPr>
                        <w:t>#define NOTE_DS3 156</w:t>
                      </w:r>
                    </w:p>
                    <w:p w14:paraId="7F5C13D1" w14:textId="77777777" w:rsidR="00F334EA" w:rsidRPr="005B5707" w:rsidRDefault="00F334EA" w:rsidP="002B3E18">
                      <w:pPr>
                        <w:spacing w:line="180" w:lineRule="auto"/>
                        <w:rPr>
                          <w:rFonts w:ascii="Consolas" w:hAnsi="Consolas"/>
                        </w:rPr>
                      </w:pPr>
                      <w:r w:rsidRPr="005B5707">
                        <w:rPr>
                          <w:rFonts w:ascii="Consolas" w:hAnsi="Consolas"/>
                        </w:rPr>
                        <w:t>#define NOTE_E3  165</w:t>
                      </w:r>
                    </w:p>
                    <w:p w14:paraId="0A71298C" w14:textId="77777777" w:rsidR="00F334EA" w:rsidRPr="005B5707" w:rsidRDefault="00F334EA" w:rsidP="002B3E18">
                      <w:pPr>
                        <w:spacing w:line="180" w:lineRule="auto"/>
                        <w:rPr>
                          <w:rFonts w:ascii="Consolas" w:hAnsi="Consolas"/>
                        </w:rPr>
                      </w:pPr>
                      <w:r w:rsidRPr="005B5707">
                        <w:rPr>
                          <w:rFonts w:ascii="Consolas" w:hAnsi="Consolas"/>
                        </w:rPr>
                        <w:t>#define NOTE_F3  175</w:t>
                      </w:r>
                    </w:p>
                    <w:p w14:paraId="325393A3" w14:textId="77777777" w:rsidR="00F334EA" w:rsidRPr="005B5707" w:rsidRDefault="00F334EA" w:rsidP="002B3E18">
                      <w:pPr>
                        <w:spacing w:line="180" w:lineRule="auto"/>
                        <w:rPr>
                          <w:rFonts w:ascii="Consolas" w:hAnsi="Consolas"/>
                        </w:rPr>
                      </w:pPr>
                      <w:r w:rsidRPr="005B5707">
                        <w:rPr>
                          <w:rFonts w:ascii="Consolas" w:hAnsi="Consolas"/>
                        </w:rPr>
                        <w:t>#define NOTE_FS3 185</w:t>
                      </w:r>
                    </w:p>
                    <w:p w14:paraId="18441CBB" w14:textId="77777777" w:rsidR="00F334EA" w:rsidRDefault="00F334EA" w:rsidP="002B3E18"/>
                  </w:txbxContent>
                </v:textbox>
              </v:shape>
            </w:pict>
          </mc:Fallback>
        </mc:AlternateContent>
      </w:r>
      <w:r>
        <w:rPr>
          <w:rFonts w:ascii="Consolas" w:hAnsi="Consolas"/>
          <w:noProof/>
        </w:rPr>
        <mc:AlternateContent>
          <mc:Choice Requires="wps">
            <w:drawing>
              <wp:anchor distT="0" distB="0" distL="114300" distR="114300" simplePos="0" relativeHeight="251658249" behindDoc="0" locked="0" layoutInCell="1" allowOverlap="1" wp14:anchorId="09A1499A" wp14:editId="47DE2A7C">
                <wp:simplePos x="0" y="0"/>
                <wp:positionH relativeFrom="column">
                  <wp:posOffset>2206638</wp:posOffset>
                </wp:positionH>
                <wp:positionV relativeFrom="paragraph">
                  <wp:posOffset>5499</wp:posOffset>
                </wp:positionV>
                <wp:extent cx="1828800" cy="2329132"/>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2329132"/>
                        </a:xfrm>
                        <a:prstGeom prst="rect">
                          <a:avLst/>
                        </a:prstGeom>
                        <a:solidFill>
                          <a:schemeClr val="lt1"/>
                        </a:solidFill>
                        <a:ln w="6350">
                          <a:noFill/>
                        </a:ln>
                      </wps:spPr>
                      <wps:txbx>
                        <w:txbxContent>
                          <w:p w14:paraId="5C1F7A3E" w14:textId="77777777" w:rsidR="00F334EA" w:rsidRPr="005B5707" w:rsidRDefault="00F334EA" w:rsidP="002B3E18">
                            <w:pPr>
                              <w:spacing w:line="180" w:lineRule="auto"/>
                              <w:rPr>
                                <w:rFonts w:ascii="Consolas" w:hAnsi="Consolas"/>
                              </w:rPr>
                            </w:pPr>
                            <w:r w:rsidRPr="005B5707">
                              <w:rPr>
                                <w:rFonts w:ascii="Consolas" w:hAnsi="Consolas"/>
                              </w:rPr>
                              <w:t>#define NOTE_AS1 58</w:t>
                            </w:r>
                          </w:p>
                          <w:p w14:paraId="3EA174B7" w14:textId="77777777" w:rsidR="00F334EA" w:rsidRPr="005B5707" w:rsidRDefault="00F334EA" w:rsidP="002B3E18">
                            <w:pPr>
                              <w:spacing w:line="180" w:lineRule="auto"/>
                              <w:rPr>
                                <w:rFonts w:ascii="Consolas" w:hAnsi="Consolas"/>
                              </w:rPr>
                            </w:pPr>
                            <w:r w:rsidRPr="005B5707">
                              <w:rPr>
                                <w:rFonts w:ascii="Consolas" w:hAnsi="Consolas"/>
                              </w:rPr>
                              <w:t>#define NOTE_B1  62</w:t>
                            </w:r>
                          </w:p>
                          <w:p w14:paraId="5307624D" w14:textId="77777777" w:rsidR="00F334EA" w:rsidRPr="005B5707" w:rsidRDefault="00F334EA" w:rsidP="002B3E18">
                            <w:pPr>
                              <w:spacing w:line="180" w:lineRule="auto"/>
                              <w:rPr>
                                <w:rFonts w:ascii="Consolas" w:hAnsi="Consolas"/>
                              </w:rPr>
                            </w:pPr>
                            <w:r w:rsidRPr="005B5707">
                              <w:rPr>
                                <w:rFonts w:ascii="Consolas" w:hAnsi="Consolas"/>
                              </w:rPr>
                              <w:t>#define NOTE_C2  65</w:t>
                            </w:r>
                          </w:p>
                          <w:p w14:paraId="5D530B4C" w14:textId="77777777" w:rsidR="00F334EA" w:rsidRPr="005B5707" w:rsidRDefault="00F334EA" w:rsidP="002B3E18">
                            <w:pPr>
                              <w:spacing w:line="180" w:lineRule="auto"/>
                              <w:rPr>
                                <w:rFonts w:ascii="Consolas" w:hAnsi="Consolas"/>
                              </w:rPr>
                            </w:pPr>
                            <w:r w:rsidRPr="005B5707">
                              <w:rPr>
                                <w:rFonts w:ascii="Consolas" w:hAnsi="Consolas"/>
                              </w:rPr>
                              <w:t>#define NOTE_CS2 69</w:t>
                            </w:r>
                          </w:p>
                          <w:p w14:paraId="55E54EF4" w14:textId="77777777" w:rsidR="00F334EA" w:rsidRPr="005B5707" w:rsidRDefault="00F334EA" w:rsidP="002B3E18">
                            <w:pPr>
                              <w:spacing w:line="180" w:lineRule="auto"/>
                              <w:rPr>
                                <w:rFonts w:ascii="Consolas" w:hAnsi="Consolas"/>
                              </w:rPr>
                            </w:pPr>
                            <w:r w:rsidRPr="005B5707">
                              <w:rPr>
                                <w:rFonts w:ascii="Consolas" w:hAnsi="Consolas"/>
                              </w:rPr>
                              <w:t>#define NOTE_D2  73</w:t>
                            </w:r>
                          </w:p>
                          <w:p w14:paraId="5912D981" w14:textId="77777777" w:rsidR="00F334EA" w:rsidRPr="005B5707" w:rsidRDefault="00F334EA" w:rsidP="002B3E18">
                            <w:pPr>
                              <w:spacing w:line="180" w:lineRule="auto"/>
                              <w:rPr>
                                <w:rFonts w:ascii="Consolas" w:hAnsi="Consolas"/>
                              </w:rPr>
                            </w:pPr>
                            <w:r w:rsidRPr="005B5707">
                              <w:rPr>
                                <w:rFonts w:ascii="Consolas" w:hAnsi="Consolas"/>
                              </w:rPr>
                              <w:t>#define NOTE_DS2 78</w:t>
                            </w:r>
                          </w:p>
                          <w:p w14:paraId="432F1529" w14:textId="77777777" w:rsidR="00F334EA" w:rsidRPr="005B5707" w:rsidRDefault="00F334EA" w:rsidP="002B3E18">
                            <w:pPr>
                              <w:spacing w:line="180" w:lineRule="auto"/>
                              <w:rPr>
                                <w:rFonts w:ascii="Consolas" w:hAnsi="Consolas"/>
                              </w:rPr>
                            </w:pPr>
                            <w:r w:rsidRPr="005B5707">
                              <w:rPr>
                                <w:rFonts w:ascii="Consolas" w:hAnsi="Consolas"/>
                              </w:rPr>
                              <w:t>#define NOTE_E2  82</w:t>
                            </w:r>
                          </w:p>
                          <w:p w14:paraId="004BA3EF" w14:textId="77777777" w:rsidR="00F334EA" w:rsidRPr="005B5707" w:rsidRDefault="00F334EA" w:rsidP="002B3E18">
                            <w:pPr>
                              <w:spacing w:line="180" w:lineRule="auto"/>
                              <w:rPr>
                                <w:rFonts w:ascii="Consolas" w:hAnsi="Consolas"/>
                              </w:rPr>
                            </w:pPr>
                            <w:r w:rsidRPr="005B5707">
                              <w:rPr>
                                <w:rFonts w:ascii="Consolas" w:hAnsi="Consolas"/>
                              </w:rPr>
                              <w:t>#define NOTE_F2  87</w:t>
                            </w:r>
                          </w:p>
                          <w:p w14:paraId="70DCB9B9" w14:textId="77777777" w:rsidR="00F334EA" w:rsidRPr="005B5707" w:rsidRDefault="00F334EA" w:rsidP="002B3E18">
                            <w:pPr>
                              <w:spacing w:line="180" w:lineRule="auto"/>
                              <w:rPr>
                                <w:rFonts w:ascii="Consolas" w:hAnsi="Consolas"/>
                              </w:rPr>
                            </w:pPr>
                            <w:r w:rsidRPr="005B5707">
                              <w:rPr>
                                <w:rFonts w:ascii="Consolas" w:hAnsi="Consolas"/>
                              </w:rPr>
                              <w:t>#define NOTE_FS2 93</w:t>
                            </w:r>
                          </w:p>
                          <w:p w14:paraId="5ECDED5C" w14:textId="77777777" w:rsidR="00F334EA" w:rsidRPr="005B5707" w:rsidRDefault="00F334EA" w:rsidP="002B3E18">
                            <w:pPr>
                              <w:spacing w:line="180" w:lineRule="auto"/>
                              <w:rPr>
                                <w:rFonts w:ascii="Consolas" w:hAnsi="Consolas"/>
                              </w:rPr>
                            </w:pPr>
                            <w:r w:rsidRPr="005B5707">
                              <w:rPr>
                                <w:rFonts w:ascii="Consolas" w:hAnsi="Consolas"/>
                              </w:rPr>
                              <w:t>#define NOTE_G2  98</w:t>
                            </w:r>
                          </w:p>
                          <w:p w14:paraId="48930AC6" w14:textId="77777777" w:rsidR="00F334EA" w:rsidRDefault="00F334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A1499A" id="Text Box 34" o:spid="_x0000_s1042" type="#_x0000_t202" style="position:absolute;margin-left:173.75pt;margin-top:.45pt;width:2in;height:183.4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" fillcolor="white [3201]" stroked="f" strokeweight=".5pt">
                <v:textbox>
                  <w:txbxContent>
                    <w:p w14:paraId="5C1F7A3E" w14:textId="77777777" w:rsidR="00F334EA" w:rsidRPr="005B5707" w:rsidRDefault="00F334EA" w:rsidP="002B3E18">
                      <w:pPr>
                        <w:spacing w:line="180" w:lineRule="auto"/>
                        <w:rPr>
                          <w:rFonts w:ascii="Consolas" w:hAnsi="Consolas"/>
                        </w:rPr>
                      </w:pPr>
                      <w:r w:rsidRPr="005B5707">
                        <w:rPr>
                          <w:rFonts w:ascii="Consolas" w:hAnsi="Consolas"/>
                        </w:rPr>
                        <w:t>#define NOTE_AS1 58</w:t>
                      </w:r>
                    </w:p>
                    <w:p w14:paraId="3EA174B7" w14:textId="77777777" w:rsidR="00F334EA" w:rsidRPr="005B5707" w:rsidRDefault="00F334EA" w:rsidP="002B3E18">
                      <w:pPr>
                        <w:spacing w:line="180" w:lineRule="auto"/>
                        <w:rPr>
                          <w:rFonts w:ascii="Consolas" w:hAnsi="Consolas"/>
                        </w:rPr>
                      </w:pPr>
                      <w:r w:rsidRPr="005B5707">
                        <w:rPr>
                          <w:rFonts w:ascii="Consolas" w:hAnsi="Consolas"/>
                        </w:rPr>
                        <w:t>#define NOTE_B1  62</w:t>
                      </w:r>
                    </w:p>
                    <w:p w14:paraId="5307624D" w14:textId="77777777" w:rsidR="00F334EA" w:rsidRPr="005B5707" w:rsidRDefault="00F334EA" w:rsidP="002B3E18">
                      <w:pPr>
                        <w:spacing w:line="180" w:lineRule="auto"/>
                        <w:rPr>
                          <w:rFonts w:ascii="Consolas" w:hAnsi="Consolas"/>
                        </w:rPr>
                      </w:pPr>
                      <w:r w:rsidRPr="005B5707">
                        <w:rPr>
                          <w:rFonts w:ascii="Consolas" w:hAnsi="Consolas"/>
                        </w:rPr>
                        <w:t>#define NOTE_C2  65</w:t>
                      </w:r>
                    </w:p>
                    <w:p w14:paraId="5D530B4C" w14:textId="77777777" w:rsidR="00F334EA" w:rsidRPr="005B5707" w:rsidRDefault="00F334EA" w:rsidP="002B3E18">
                      <w:pPr>
                        <w:spacing w:line="180" w:lineRule="auto"/>
                        <w:rPr>
                          <w:rFonts w:ascii="Consolas" w:hAnsi="Consolas"/>
                        </w:rPr>
                      </w:pPr>
                      <w:r w:rsidRPr="005B5707">
                        <w:rPr>
                          <w:rFonts w:ascii="Consolas" w:hAnsi="Consolas"/>
                        </w:rPr>
                        <w:t>#define NOTE_CS2 69</w:t>
                      </w:r>
                    </w:p>
                    <w:p w14:paraId="55E54EF4" w14:textId="77777777" w:rsidR="00F334EA" w:rsidRPr="005B5707" w:rsidRDefault="00F334EA" w:rsidP="002B3E18">
                      <w:pPr>
                        <w:spacing w:line="180" w:lineRule="auto"/>
                        <w:rPr>
                          <w:rFonts w:ascii="Consolas" w:hAnsi="Consolas"/>
                        </w:rPr>
                      </w:pPr>
                      <w:r w:rsidRPr="005B5707">
                        <w:rPr>
                          <w:rFonts w:ascii="Consolas" w:hAnsi="Consolas"/>
                        </w:rPr>
                        <w:t>#define NOTE_D2  73</w:t>
                      </w:r>
                    </w:p>
                    <w:p w14:paraId="5912D981" w14:textId="77777777" w:rsidR="00F334EA" w:rsidRPr="005B5707" w:rsidRDefault="00F334EA" w:rsidP="002B3E18">
                      <w:pPr>
                        <w:spacing w:line="180" w:lineRule="auto"/>
                        <w:rPr>
                          <w:rFonts w:ascii="Consolas" w:hAnsi="Consolas"/>
                        </w:rPr>
                      </w:pPr>
                      <w:r w:rsidRPr="005B5707">
                        <w:rPr>
                          <w:rFonts w:ascii="Consolas" w:hAnsi="Consolas"/>
                        </w:rPr>
                        <w:t>#define NOTE_DS2 78</w:t>
                      </w:r>
                    </w:p>
                    <w:p w14:paraId="432F1529" w14:textId="77777777" w:rsidR="00F334EA" w:rsidRPr="005B5707" w:rsidRDefault="00F334EA" w:rsidP="002B3E18">
                      <w:pPr>
                        <w:spacing w:line="180" w:lineRule="auto"/>
                        <w:rPr>
                          <w:rFonts w:ascii="Consolas" w:hAnsi="Consolas"/>
                        </w:rPr>
                      </w:pPr>
                      <w:r w:rsidRPr="005B5707">
                        <w:rPr>
                          <w:rFonts w:ascii="Consolas" w:hAnsi="Consolas"/>
                        </w:rPr>
                        <w:t>#define NOTE_E2  82</w:t>
                      </w:r>
                    </w:p>
                    <w:p w14:paraId="004BA3EF" w14:textId="77777777" w:rsidR="00F334EA" w:rsidRPr="005B5707" w:rsidRDefault="00F334EA" w:rsidP="002B3E18">
                      <w:pPr>
                        <w:spacing w:line="180" w:lineRule="auto"/>
                        <w:rPr>
                          <w:rFonts w:ascii="Consolas" w:hAnsi="Consolas"/>
                        </w:rPr>
                      </w:pPr>
                      <w:r w:rsidRPr="005B5707">
                        <w:rPr>
                          <w:rFonts w:ascii="Consolas" w:hAnsi="Consolas"/>
                        </w:rPr>
                        <w:t>#define NOTE_F2  87</w:t>
                      </w:r>
                    </w:p>
                    <w:p w14:paraId="70DCB9B9" w14:textId="77777777" w:rsidR="00F334EA" w:rsidRPr="005B5707" w:rsidRDefault="00F334EA" w:rsidP="002B3E18">
                      <w:pPr>
                        <w:spacing w:line="180" w:lineRule="auto"/>
                        <w:rPr>
                          <w:rFonts w:ascii="Consolas" w:hAnsi="Consolas"/>
                        </w:rPr>
                      </w:pPr>
                      <w:r w:rsidRPr="005B5707">
                        <w:rPr>
                          <w:rFonts w:ascii="Consolas" w:hAnsi="Consolas"/>
                        </w:rPr>
                        <w:t>#define NOTE_FS2 93</w:t>
                      </w:r>
                    </w:p>
                    <w:p w14:paraId="5ECDED5C" w14:textId="77777777" w:rsidR="00F334EA" w:rsidRPr="005B5707" w:rsidRDefault="00F334EA" w:rsidP="002B3E18">
                      <w:pPr>
                        <w:spacing w:line="180" w:lineRule="auto"/>
                        <w:rPr>
                          <w:rFonts w:ascii="Consolas" w:hAnsi="Consolas"/>
                        </w:rPr>
                      </w:pPr>
                      <w:r w:rsidRPr="005B5707">
                        <w:rPr>
                          <w:rFonts w:ascii="Consolas" w:hAnsi="Consolas"/>
                        </w:rPr>
                        <w:t>#define NOTE_G2  98</w:t>
                      </w:r>
                    </w:p>
                    <w:p w14:paraId="48930AC6" w14:textId="77777777" w:rsidR="00F334EA" w:rsidRDefault="00F334EA"/>
                  </w:txbxContent>
                </v:textbox>
              </v:shape>
            </w:pict>
          </mc:Fallback>
        </mc:AlternateContent>
      </w:r>
      <w:r w:rsidR="00984C6A" w:rsidRPr="005B5707">
        <w:rPr>
          <w:rFonts w:ascii="Consolas" w:hAnsi="Consolas"/>
        </w:rPr>
        <w:t>#define NOTE_B0  31</w:t>
      </w:r>
    </w:p>
    <w:p w14:paraId="4B9C364C" w14:textId="77777777" w:rsidR="00984C6A" w:rsidRPr="005B5707" w:rsidRDefault="00984C6A" w:rsidP="005B5707">
      <w:pPr>
        <w:spacing w:line="180" w:lineRule="auto"/>
        <w:rPr>
          <w:rFonts w:ascii="Consolas" w:hAnsi="Consolas"/>
        </w:rPr>
      </w:pPr>
      <w:r w:rsidRPr="005B5707">
        <w:rPr>
          <w:rFonts w:ascii="Consolas" w:hAnsi="Consolas"/>
        </w:rPr>
        <w:t>#define NOTE_C1  33</w:t>
      </w:r>
    </w:p>
    <w:p w14:paraId="42DBD335" w14:textId="77777777" w:rsidR="00984C6A" w:rsidRPr="005B5707" w:rsidRDefault="00984C6A" w:rsidP="005B5707">
      <w:pPr>
        <w:spacing w:line="180" w:lineRule="auto"/>
        <w:rPr>
          <w:rFonts w:ascii="Consolas" w:hAnsi="Consolas"/>
        </w:rPr>
      </w:pPr>
      <w:r w:rsidRPr="005B5707">
        <w:rPr>
          <w:rFonts w:ascii="Consolas" w:hAnsi="Consolas"/>
        </w:rPr>
        <w:t>#define NOTE_CS1 35</w:t>
      </w:r>
    </w:p>
    <w:p w14:paraId="06426AAE" w14:textId="77777777" w:rsidR="00984C6A" w:rsidRPr="005B5707" w:rsidRDefault="00984C6A" w:rsidP="005B5707">
      <w:pPr>
        <w:spacing w:line="180" w:lineRule="auto"/>
        <w:rPr>
          <w:rFonts w:ascii="Consolas" w:hAnsi="Consolas"/>
        </w:rPr>
      </w:pPr>
      <w:r w:rsidRPr="005B5707">
        <w:rPr>
          <w:rFonts w:ascii="Consolas" w:hAnsi="Consolas"/>
        </w:rPr>
        <w:t>#define NOTE_D1  37</w:t>
      </w:r>
    </w:p>
    <w:p w14:paraId="3D034132" w14:textId="77777777" w:rsidR="00984C6A" w:rsidRPr="005B5707" w:rsidRDefault="00984C6A" w:rsidP="005B5707">
      <w:pPr>
        <w:spacing w:line="180" w:lineRule="auto"/>
        <w:rPr>
          <w:rFonts w:ascii="Consolas" w:hAnsi="Consolas"/>
        </w:rPr>
      </w:pPr>
      <w:r w:rsidRPr="005B5707">
        <w:rPr>
          <w:rFonts w:ascii="Consolas" w:hAnsi="Consolas"/>
        </w:rPr>
        <w:t>#define NOTE_DS1 39</w:t>
      </w:r>
    </w:p>
    <w:p w14:paraId="40E8E68B" w14:textId="77777777" w:rsidR="00984C6A" w:rsidRPr="005B5707" w:rsidRDefault="00984C6A" w:rsidP="005B5707">
      <w:pPr>
        <w:spacing w:line="180" w:lineRule="auto"/>
        <w:rPr>
          <w:rFonts w:ascii="Consolas" w:hAnsi="Consolas"/>
        </w:rPr>
      </w:pPr>
      <w:r w:rsidRPr="005B5707">
        <w:rPr>
          <w:rFonts w:ascii="Consolas" w:hAnsi="Consolas"/>
        </w:rPr>
        <w:t>#define NOTE_E1  41</w:t>
      </w:r>
    </w:p>
    <w:p w14:paraId="41E131FF" w14:textId="77777777" w:rsidR="00984C6A" w:rsidRPr="005B5707" w:rsidRDefault="00984C6A" w:rsidP="005B5707">
      <w:pPr>
        <w:spacing w:line="180" w:lineRule="auto"/>
        <w:rPr>
          <w:rFonts w:ascii="Consolas" w:hAnsi="Consolas"/>
        </w:rPr>
      </w:pPr>
      <w:r w:rsidRPr="005B5707">
        <w:rPr>
          <w:rFonts w:ascii="Consolas" w:hAnsi="Consolas"/>
        </w:rPr>
        <w:t>#define NOTE_F1  44</w:t>
      </w:r>
    </w:p>
    <w:p w14:paraId="7747D2C2" w14:textId="77777777" w:rsidR="00984C6A" w:rsidRPr="005B5707" w:rsidRDefault="00984C6A" w:rsidP="005B5707">
      <w:pPr>
        <w:spacing w:line="180" w:lineRule="auto"/>
        <w:rPr>
          <w:rFonts w:ascii="Consolas" w:hAnsi="Consolas"/>
        </w:rPr>
      </w:pPr>
      <w:r w:rsidRPr="005B5707">
        <w:rPr>
          <w:rFonts w:ascii="Consolas" w:hAnsi="Consolas"/>
        </w:rPr>
        <w:t>#define NOTE_FS1 46</w:t>
      </w:r>
    </w:p>
    <w:p w14:paraId="196D557D" w14:textId="77777777" w:rsidR="00984C6A" w:rsidRPr="005B5707" w:rsidRDefault="00984C6A" w:rsidP="005B5707">
      <w:pPr>
        <w:spacing w:line="180" w:lineRule="auto"/>
        <w:rPr>
          <w:rFonts w:ascii="Consolas" w:hAnsi="Consolas"/>
        </w:rPr>
      </w:pPr>
      <w:r w:rsidRPr="005B5707">
        <w:rPr>
          <w:rFonts w:ascii="Consolas" w:hAnsi="Consolas"/>
        </w:rPr>
        <w:t>#define NOTE_G1  49</w:t>
      </w:r>
    </w:p>
    <w:p w14:paraId="12755D60" w14:textId="03E045BB" w:rsidR="00984C6A" w:rsidRPr="005B5707" w:rsidRDefault="00EE7754" w:rsidP="005B5707">
      <w:pPr>
        <w:spacing w:line="180" w:lineRule="auto"/>
        <w:rPr>
          <w:rFonts w:ascii="Consolas" w:hAnsi="Consolas"/>
        </w:rPr>
      </w:pPr>
      <w:r>
        <w:rPr>
          <w:rFonts w:ascii="Consolas" w:hAnsi="Consolas"/>
          <w:noProof/>
        </w:rPr>
        <mc:AlternateContent>
          <mc:Choice Requires="wps">
            <w:drawing>
              <wp:anchor distT="0" distB="0" distL="114300" distR="114300" simplePos="0" relativeHeight="251658251" behindDoc="0" locked="0" layoutInCell="1" allowOverlap="1" wp14:anchorId="61F25964" wp14:editId="3110B323">
                <wp:simplePos x="0" y="0"/>
                <wp:positionH relativeFrom="column">
                  <wp:posOffset>2206188</wp:posOffset>
                </wp:positionH>
                <wp:positionV relativeFrom="paragraph">
                  <wp:posOffset>221615</wp:posOffset>
                </wp:positionV>
                <wp:extent cx="1932305" cy="4261449"/>
                <wp:effectExtent l="0" t="0" r="0" b="6350"/>
                <wp:wrapNone/>
                <wp:docPr id="36" name="Text Box 36"/>
                <wp:cNvGraphicFramePr/>
                <a:graphic xmlns:a="http://schemas.openxmlformats.org/drawingml/2006/main">
                  <a:graphicData uri="http://schemas.microsoft.com/office/word/2010/wordprocessingShape">
                    <wps:wsp>
                      <wps:cNvSpPr txBox="1"/>
                      <wps:spPr>
                        <a:xfrm>
                          <a:off x="0" y="0"/>
                          <a:ext cx="1932305" cy="4261449"/>
                        </a:xfrm>
                        <a:prstGeom prst="rect">
                          <a:avLst/>
                        </a:prstGeom>
                        <a:solidFill>
                          <a:schemeClr val="lt1"/>
                        </a:solidFill>
                        <a:ln w="6350">
                          <a:noFill/>
                        </a:ln>
                      </wps:spPr>
                      <wps:txbx>
                        <w:txbxContent>
                          <w:p w14:paraId="299DA012" w14:textId="77777777" w:rsidR="00F334EA" w:rsidRPr="005B5707" w:rsidRDefault="00F334EA" w:rsidP="00EE7754">
                            <w:pPr>
                              <w:spacing w:line="180" w:lineRule="auto"/>
                              <w:rPr>
                                <w:rFonts w:ascii="Consolas" w:hAnsi="Consolas"/>
                              </w:rPr>
                            </w:pPr>
                            <w:r w:rsidRPr="005B5707">
                              <w:rPr>
                                <w:rFonts w:ascii="Consolas" w:hAnsi="Consolas"/>
                              </w:rPr>
                              <w:t>#define NOTE_D5  587</w:t>
                            </w:r>
                          </w:p>
                          <w:p w14:paraId="1F12ADBB" w14:textId="77777777" w:rsidR="00F334EA" w:rsidRPr="005B5707" w:rsidRDefault="00F334EA" w:rsidP="00EE7754">
                            <w:pPr>
                              <w:spacing w:line="180" w:lineRule="auto"/>
                              <w:rPr>
                                <w:rFonts w:ascii="Consolas" w:hAnsi="Consolas"/>
                              </w:rPr>
                            </w:pPr>
                            <w:r w:rsidRPr="005B5707">
                              <w:rPr>
                                <w:rFonts w:ascii="Consolas" w:hAnsi="Consolas"/>
                              </w:rPr>
                              <w:t>#define NOTE_DS5 622</w:t>
                            </w:r>
                          </w:p>
                          <w:p w14:paraId="2A9F9495" w14:textId="77777777" w:rsidR="00F334EA" w:rsidRPr="005B5707" w:rsidRDefault="00F334EA" w:rsidP="00EE7754">
                            <w:pPr>
                              <w:spacing w:line="180" w:lineRule="auto"/>
                              <w:rPr>
                                <w:rFonts w:ascii="Consolas" w:hAnsi="Consolas"/>
                              </w:rPr>
                            </w:pPr>
                            <w:r w:rsidRPr="005B5707">
                              <w:rPr>
                                <w:rFonts w:ascii="Consolas" w:hAnsi="Consolas"/>
                              </w:rPr>
                              <w:t>#define NOTE_E5  659</w:t>
                            </w:r>
                          </w:p>
                          <w:p w14:paraId="4713F411" w14:textId="77777777" w:rsidR="00F334EA" w:rsidRPr="005B5707" w:rsidRDefault="00F334EA" w:rsidP="00EE7754">
                            <w:pPr>
                              <w:spacing w:line="180" w:lineRule="auto"/>
                              <w:rPr>
                                <w:rFonts w:ascii="Consolas" w:hAnsi="Consolas"/>
                              </w:rPr>
                            </w:pPr>
                            <w:r w:rsidRPr="005B5707">
                              <w:rPr>
                                <w:rFonts w:ascii="Consolas" w:hAnsi="Consolas"/>
                              </w:rPr>
                              <w:t>#define NOTE_F5  698</w:t>
                            </w:r>
                          </w:p>
                          <w:p w14:paraId="63870525" w14:textId="77777777" w:rsidR="00F334EA" w:rsidRPr="005B5707" w:rsidRDefault="00F334EA" w:rsidP="00EE7754">
                            <w:pPr>
                              <w:spacing w:line="180" w:lineRule="auto"/>
                              <w:rPr>
                                <w:rFonts w:ascii="Consolas" w:hAnsi="Consolas"/>
                              </w:rPr>
                            </w:pPr>
                            <w:r w:rsidRPr="005B5707">
                              <w:rPr>
                                <w:rFonts w:ascii="Consolas" w:hAnsi="Consolas"/>
                              </w:rPr>
                              <w:t>#define NOTE_FS5 740</w:t>
                            </w:r>
                          </w:p>
                          <w:p w14:paraId="4DDD3588" w14:textId="77777777" w:rsidR="00F334EA" w:rsidRPr="005B5707" w:rsidRDefault="00F334EA" w:rsidP="00EE7754">
                            <w:pPr>
                              <w:spacing w:line="180" w:lineRule="auto"/>
                              <w:rPr>
                                <w:rFonts w:ascii="Consolas" w:hAnsi="Consolas"/>
                              </w:rPr>
                            </w:pPr>
                            <w:r w:rsidRPr="005B5707">
                              <w:rPr>
                                <w:rFonts w:ascii="Consolas" w:hAnsi="Consolas"/>
                              </w:rPr>
                              <w:t>#define NOTE_G5  784</w:t>
                            </w:r>
                          </w:p>
                          <w:p w14:paraId="3A5B7B1F" w14:textId="77777777" w:rsidR="00F334EA" w:rsidRPr="005B5707" w:rsidRDefault="00F334EA" w:rsidP="00EE7754">
                            <w:pPr>
                              <w:spacing w:line="180" w:lineRule="auto"/>
                              <w:rPr>
                                <w:rFonts w:ascii="Consolas" w:hAnsi="Consolas"/>
                              </w:rPr>
                            </w:pPr>
                            <w:r w:rsidRPr="005B5707">
                              <w:rPr>
                                <w:rFonts w:ascii="Consolas" w:hAnsi="Consolas"/>
                              </w:rPr>
                              <w:t>#define NOTE_GS5 831</w:t>
                            </w:r>
                          </w:p>
                          <w:p w14:paraId="628F307F" w14:textId="77777777" w:rsidR="00F334EA" w:rsidRPr="005B5707" w:rsidRDefault="00F334EA" w:rsidP="00EE7754">
                            <w:pPr>
                              <w:spacing w:line="180" w:lineRule="auto"/>
                              <w:rPr>
                                <w:rFonts w:ascii="Consolas" w:hAnsi="Consolas"/>
                              </w:rPr>
                            </w:pPr>
                            <w:r w:rsidRPr="005B5707">
                              <w:rPr>
                                <w:rFonts w:ascii="Consolas" w:hAnsi="Consolas"/>
                              </w:rPr>
                              <w:t>#define NOTE_A5  880</w:t>
                            </w:r>
                          </w:p>
                          <w:p w14:paraId="2A4468FB" w14:textId="77777777" w:rsidR="00F334EA" w:rsidRPr="005B5707" w:rsidRDefault="00F334EA" w:rsidP="00EE7754">
                            <w:pPr>
                              <w:spacing w:line="180" w:lineRule="auto"/>
                              <w:rPr>
                                <w:rFonts w:ascii="Consolas" w:hAnsi="Consolas"/>
                              </w:rPr>
                            </w:pPr>
                            <w:r w:rsidRPr="005B5707">
                              <w:rPr>
                                <w:rFonts w:ascii="Consolas" w:hAnsi="Consolas"/>
                              </w:rPr>
                              <w:t>#define NOTE_AS5 932</w:t>
                            </w:r>
                          </w:p>
                          <w:p w14:paraId="277773B7" w14:textId="77777777" w:rsidR="00F334EA" w:rsidRPr="005B5707" w:rsidRDefault="00F334EA" w:rsidP="00EE7754">
                            <w:pPr>
                              <w:spacing w:line="180" w:lineRule="auto"/>
                              <w:rPr>
                                <w:rFonts w:ascii="Consolas" w:hAnsi="Consolas"/>
                              </w:rPr>
                            </w:pPr>
                            <w:r w:rsidRPr="005B5707">
                              <w:rPr>
                                <w:rFonts w:ascii="Consolas" w:hAnsi="Consolas"/>
                              </w:rPr>
                              <w:t>#define NOTE_B5  988</w:t>
                            </w:r>
                          </w:p>
                          <w:p w14:paraId="2C9F02AE" w14:textId="77777777" w:rsidR="00F334EA" w:rsidRPr="005B5707" w:rsidRDefault="00F334EA" w:rsidP="00EE7754">
                            <w:pPr>
                              <w:spacing w:line="180" w:lineRule="auto"/>
                              <w:rPr>
                                <w:rFonts w:ascii="Consolas" w:hAnsi="Consolas"/>
                              </w:rPr>
                            </w:pPr>
                            <w:r w:rsidRPr="005B5707">
                              <w:rPr>
                                <w:rFonts w:ascii="Consolas" w:hAnsi="Consolas"/>
                              </w:rPr>
                              <w:t>#define NOTE_C6  1047</w:t>
                            </w:r>
                          </w:p>
                          <w:p w14:paraId="6B36A6D3" w14:textId="77777777" w:rsidR="00F334EA" w:rsidRPr="005B5707" w:rsidRDefault="00F334EA" w:rsidP="00EE7754">
                            <w:pPr>
                              <w:spacing w:line="180" w:lineRule="auto"/>
                              <w:rPr>
                                <w:rFonts w:ascii="Consolas" w:hAnsi="Consolas"/>
                              </w:rPr>
                            </w:pPr>
                            <w:r w:rsidRPr="005B5707">
                              <w:rPr>
                                <w:rFonts w:ascii="Consolas" w:hAnsi="Consolas"/>
                              </w:rPr>
                              <w:t>#define NOTE_CS6 1109</w:t>
                            </w:r>
                          </w:p>
                          <w:p w14:paraId="2AAACFC9" w14:textId="77777777" w:rsidR="00F334EA" w:rsidRPr="005B5707" w:rsidRDefault="00F334EA" w:rsidP="00EE7754">
                            <w:pPr>
                              <w:spacing w:line="180" w:lineRule="auto"/>
                              <w:rPr>
                                <w:rFonts w:ascii="Consolas" w:hAnsi="Consolas"/>
                              </w:rPr>
                            </w:pPr>
                            <w:r w:rsidRPr="005B5707">
                              <w:rPr>
                                <w:rFonts w:ascii="Consolas" w:hAnsi="Consolas"/>
                              </w:rPr>
                              <w:t>#define NOTE_D6  1175</w:t>
                            </w:r>
                          </w:p>
                          <w:p w14:paraId="75F2117B" w14:textId="77777777" w:rsidR="00F334EA" w:rsidRPr="005B5707" w:rsidRDefault="00F334EA" w:rsidP="00EE7754">
                            <w:pPr>
                              <w:spacing w:line="180" w:lineRule="auto"/>
                              <w:rPr>
                                <w:rFonts w:ascii="Consolas" w:hAnsi="Consolas"/>
                              </w:rPr>
                            </w:pPr>
                            <w:r w:rsidRPr="005B5707">
                              <w:rPr>
                                <w:rFonts w:ascii="Consolas" w:hAnsi="Consolas"/>
                              </w:rPr>
                              <w:t>#define NOTE_DS6 1245</w:t>
                            </w:r>
                          </w:p>
                          <w:p w14:paraId="6295961D" w14:textId="77777777" w:rsidR="00F334EA" w:rsidRPr="005B5707" w:rsidRDefault="00F334EA" w:rsidP="00EE7754">
                            <w:pPr>
                              <w:spacing w:line="180" w:lineRule="auto"/>
                              <w:rPr>
                                <w:rFonts w:ascii="Consolas" w:hAnsi="Consolas"/>
                              </w:rPr>
                            </w:pPr>
                            <w:r w:rsidRPr="005B5707">
                              <w:rPr>
                                <w:rFonts w:ascii="Consolas" w:hAnsi="Consolas"/>
                              </w:rPr>
                              <w:t>#define NOTE_E6  1319</w:t>
                            </w:r>
                          </w:p>
                          <w:p w14:paraId="1FACCF3F" w14:textId="77777777" w:rsidR="00F334EA" w:rsidRPr="005B5707" w:rsidRDefault="00F334EA" w:rsidP="00EE7754">
                            <w:pPr>
                              <w:spacing w:line="180" w:lineRule="auto"/>
                              <w:rPr>
                                <w:rFonts w:ascii="Consolas" w:hAnsi="Consolas"/>
                              </w:rPr>
                            </w:pPr>
                            <w:r w:rsidRPr="005B5707">
                              <w:rPr>
                                <w:rFonts w:ascii="Consolas" w:hAnsi="Consolas"/>
                              </w:rPr>
                              <w:t>#define NOTE_F6  1397</w:t>
                            </w:r>
                          </w:p>
                          <w:p w14:paraId="43976F44" w14:textId="77777777" w:rsidR="00F334EA" w:rsidRPr="005B5707" w:rsidRDefault="00F334EA" w:rsidP="00EE7754">
                            <w:pPr>
                              <w:spacing w:line="180" w:lineRule="auto"/>
                              <w:rPr>
                                <w:rFonts w:ascii="Consolas" w:hAnsi="Consolas"/>
                              </w:rPr>
                            </w:pPr>
                            <w:r w:rsidRPr="005B5707">
                              <w:rPr>
                                <w:rFonts w:ascii="Consolas" w:hAnsi="Consolas"/>
                              </w:rPr>
                              <w:t>#define NOTE_FS6 1480</w:t>
                            </w:r>
                          </w:p>
                          <w:p w14:paraId="23945334" w14:textId="77777777" w:rsidR="00F334EA" w:rsidRPr="005B5707" w:rsidRDefault="00F334EA" w:rsidP="00EE7754">
                            <w:pPr>
                              <w:spacing w:line="180" w:lineRule="auto"/>
                              <w:rPr>
                                <w:rFonts w:ascii="Consolas" w:hAnsi="Consolas"/>
                              </w:rPr>
                            </w:pPr>
                            <w:r w:rsidRPr="005B5707">
                              <w:rPr>
                                <w:rFonts w:ascii="Consolas" w:hAnsi="Consolas"/>
                              </w:rPr>
                              <w:t>#define NOTE_G6  1568</w:t>
                            </w:r>
                          </w:p>
                          <w:p w14:paraId="0C48C105" w14:textId="77777777" w:rsidR="00F334EA" w:rsidRPr="005B5707" w:rsidRDefault="00F334EA" w:rsidP="00EE7754">
                            <w:pPr>
                              <w:spacing w:line="180" w:lineRule="auto"/>
                              <w:rPr>
                                <w:rFonts w:ascii="Consolas" w:hAnsi="Consolas"/>
                              </w:rPr>
                            </w:pPr>
                            <w:r w:rsidRPr="005B5707">
                              <w:rPr>
                                <w:rFonts w:ascii="Consolas" w:hAnsi="Consolas"/>
                              </w:rPr>
                              <w:t>#define NOTE_GS6 1661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F25964" id="Text Box 36" o:spid="_x0000_s1043" type="#_x0000_t202" style="position:absolute;margin-left:173.7pt;margin-top:17.45pt;width:152.15pt;height:335.55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" fillcolor="white [3201]" stroked="f" strokeweight=".5pt">
                <v:textbox>
                  <w:txbxContent>
                    <w:p w14:paraId="299DA012" w14:textId="77777777" w:rsidR="00F334EA" w:rsidRPr="005B5707" w:rsidRDefault="00F334EA" w:rsidP="00EE7754">
                      <w:pPr>
                        <w:spacing w:line="180" w:lineRule="auto"/>
                        <w:rPr>
                          <w:rFonts w:ascii="Consolas" w:hAnsi="Consolas"/>
                        </w:rPr>
                      </w:pPr>
                      <w:r w:rsidRPr="005B5707">
                        <w:rPr>
                          <w:rFonts w:ascii="Consolas" w:hAnsi="Consolas"/>
                        </w:rPr>
                        <w:t>#define NOTE_D5  587</w:t>
                      </w:r>
                    </w:p>
                    <w:p w14:paraId="1F12ADBB" w14:textId="77777777" w:rsidR="00F334EA" w:rsidRPr="005B5707" w:rsidRDefault="00F334EA" w:rsidP="00EE7754">
                      <w:pPr>
                        <w:spacing w:line="180" w:lineRule="auto"/>
                        <w:rPr>
                          <w:rFonts w:ascii="Consolas" w:hAnsi="Consolas"/>
                        </w:rPr>
                      </w:pPr>
                      <w:r w:rsidRPr="005B5707">
                        <w:rPr>
                          <w:rFonts w:ascii="Consolas" w:hAnsi="Consolas"/>
                        </w:rPr>
                        <w:t>#define NOTE_DS5 622</w:t>
                      </w:r>
                    </w:p>
                    <w:p w14:paraId="2A9F9495" w14:textId="77777777" w:rsidR="00F334EA" w:rsidRPr="005B5707" w:rsidRDefault="00F334EA" w:rsidP="00EE7754">
                      <w:pPr>
                        <w:spacing w:line="180" w:lineRule="auto"/>
                        <w:rPr>
                          <w:rFonts w:ascii="Consolas" w:hAnsi="Consolas"/>
                        </w:rPr>
                      </w:pPr>
                      <w:r w:rsidRPr="005B5707">
                        <w:rPr>
                          <w:rFonts w:ascii="Consolas" w:hAnsi="Consolas"/>
                        </w:rPr>
                        <w:t>#define NOTE_E5  659</w:t>
                      </w:r>
                    </w:p>
                    <w:p w14:paraId="4713F411" w14:textId="77777777" w:rsidR="00F334EA" w:rsidRPr="005B5707" w:rsidRDefault="00F334EA" w:rsidP="00EE7754">
                      <w:pPr>
                        <w:spacing w:line="180" w:lineRule="auto"/>
                        <w:rPr>
                          <w:rFonts w:ascii="Consolas" w:hAnsi="Consolas"/>
                        </w:rPr>
                      </w:pPr>
                      <w:r w:rsidRPr="005B5707">
                        <w:rPr>
                          <w:rFonts w:ascii="Consolas" w:hAnsi="Consolas"/>
                        </w:rPr>
                        <w:t>#define NOTE_F5  698</w:t>
                      </w:r>
                    </w:p>
                    <w:p w14:paraId="63870525" w14:textId="77777777" w:rsidR="00F334EA" w:rsidRPr="005B5707" w:rsidRDefault="00F334EA" w:rsidP="00EE7754">
                      <w:pPr>
                        <w:spacing w:line="180" w:lineRule="auto"/>
                        <w:rPr>
                          <w:rFonts w:ascii="Consolas" w:hAnsi="Consolas"/>
                        </w:rPr>
                      </w:pPr>
                      <w:r w:rsidRPr="005B5707">
                        <w:rPr>
                          <w:rFonts w:ascii="Consolas" w:hAnsi="Consolas"/>
                        </w:rPr>
                        <w:t>#define NOTE_FS5 740</w:t>
                      </w:r>
                    </w:p>
                    <w:p w14:paraId="4DDD3588" w14:textId="77777777" w:rsidR="00F334EA" w:rsidRPr="005B5707" w:rsidRDefault="00F334EA" w:rsidP="00EE7754">
                      <w:pPr>
                        <w:spacing w:line="180" w:lineRule="auto"/>
                        <w:rPr>
                          <w:rFonts w:ascii="Consolas" w:hAnsi="Consolas"/>
                        </w:rPr>
                      </w:pPr>
                      <w:r w:rsidRPr="005B5707">
                        <w:rPr>
                          <w:rFonts w:ascii="Consolas" w:hAnsi="Consolas"/>
                        </w:rPr>
                        <w:t>#define NOTE_G5  784</w:t>
                      </w:r>
                    </w:p>
                    <w:p w14:paraId="3A5B7B1F" w14:textId="77777777" w:rsidR="00F334EA" w:rsidRPr="005B5707" w:rsidRDefault="00F334EA" w:rsidP="00EE7754">
                      <w:pPr>
                        <w:spacing w:line="180" w:lineRule="auto"/>
                        <w:rPr>
                          <w:rFonts w:ascii="Consolas" w:hAnsi="Consolas"/>
                        </w:rPr>
                      </w:pPr>
                      <w:r w:rsidRPr="005B5707">
                        <w:rPr>
                          <w:rFonts w:ascii="Consolas" w:hAnsi="Consolas"/>
                        </w:rPr>
                        <w:t>#define NOTE_GS5 831</w:t>
                      </w:r>
                    </w:p>
                    <w:p w14:paraId="628F307F" w14:textId="77777777" w:rsidR="00F334EA" w:rsidRPr="005B5707" w:rsidRDefault="00F334EA" w:rsidP="00EE7754">
                      <w:pPr>
                        <w:spacing w:line="180" w:lineRule="auto"/>
                        <w:rPr>
                          <w:rFonts w:ascii="Consolas" w:hAnsi="Consolas"/>
                        </w:rPr>
                      </w:pPr>
                      <w:r w:rsidRPr="005B5707">
                        <w:rPr>
                          <w:rFonts w:ascii="Consolas" w:hAnsi="Consolas"/>
                        </w:rPr>
                        <w:t>#define NOTE_A5  880</w:t>
                      </w:r>
                    </w:p>
                    <w:p w14:paraId="2A4468FB" w14:textId="77777777" w:rsidR="00F334EA" w:rsidRPr="005B5707" w:rsidRDefault="00F334EA" w:rsidP="00EE7754">
                      <w:pPr>
                        <w:spacing w:line="180" w:lineRule="auto"/>
                        <w:rPr>
                          <w:rFonts w:ascii="Consolas" w:hAnsi="Consolas"/>
                        </w:rPr>
                      </w:pPr>
                      <w:r w:rsidRPr="005B5707">
                        <w:rPr>
                          <w:rFonts w:ascii="Consolas" w:hAnsi="Consolas"/>
                        </w:rPr>
                        <w:t>#define NOTE_AS5 932</w:t>
                      </w:r>
                    </w:p>
                    <w:p w14:paraId="277773B7" w14:textId="77777777" w:rsidR="00F334EA" w:rsidRPr="005B5707" w:rsidRDefault="00F334EA" w:rsidP="00EE7754">
                      <w:pPr>
                        <w:spacing w:line="180" w:lineRule="auto"/>
                        <w:rPr>
                          <w:rFonts w:ascii="Consolas" w:hAnsi="Consolas"/>
                        </w:rPr>
                      </w:pPr>
                      <w:r w:rsidRPr="005B5707">
                        <w:rPr>
                          <w:rFonts w:ascii="Consolas" w:hAnsi="Consolas"/>
                        </w:rPr>
                        <w:t>#define NOTE_B5  988</w:t>
                      </w:r>
                    </w:p>
                    <w:p w14:paraId="2C9F02AE" w14:textId="77777777" w:rsidR="00F334EA" w:rsidRPr="005B5707" w:rsidRDefault="00F334EA" w:rsidP="00EE7754">
                      <w:pPr>
                        <w:spacing w:line="180" w:lineRule="auto"/>
                        <w:rPr>
                          <w:rFonts w:ascii="Consolas" w:hAnsi="Consolas"/>
                        </w:rPr>
                      </w:pPr>
                      <w:r w:rsidRPr="005B5707">
                        <w:rPr>
                          <w:rFonts w:ascii="Consolas" w:hAnsi="Consolas"/>
                        </w:rPr>
                        <w:t>#define NOTE_C6  1047</w:t>
                      </w:r>
                    </w:p>
                    <w:p w14:paraId="6B36A6D3" w14:textId="77777777" w:rsidR="00F334EA" w:rsidRPr="005B5707" w:rsidRDefault="00F334EA" w:rsidP="00EE7754">
                      <w:pPr>
                        <w:spacing w:line="180" w:lineRule="auto"/>
                        <w:rPr>
                          <w:rFonts w:ascii="Consolas" w:hAnsi="Consolas"/>
                        </w:rPr>
                      </w:pPr>
                      <w:r w:rsidRPr="005B5707">
                        <w:rPr>
                          <w:rFonts w:ascii="Consolas" w:hAnsi="Consolas"/>
                        </w:rPr>
                        <w:t>#define NOTE_CS6 1109</w:t>
                      </w:r>
                    </w:p>
                    <w:p w14:paraId="2AAACFC9" w14:textId="77777777" w:rsidR="00F334EA" w:rsidRPr="005B5707" w:rsidRDefault="00F334EA" w:rsidP="00EE7754">
                      <w:pPr>
                        <w:spacing w:line="180" w:lineRule="auto"/>
                        <w:rPr>
                          <w:rFonts w:ascii="Consolas" w:hAnsi="Consolas"/>
                        </w:rPr>
                      </w:pPr>
                      <w:r w:rsidRPr="005B5707">
                        <w:rPr>
                          <w:rFonts w:ascii="Consolas" w:hAnsi="Consolas"/>
                        </w:rPr>
                        <w:t>#define NOTE_D6  1175</w:t>
                      </w:r>
                    </w:p>
                    <w:p w14:paraId="75F2117B" w14:textId="77777777" w:rsidR="00F334EA" w:rsidRPr="005B5707" w:rsidRDefault="00F334EA" w:rsidP="00EE7754">
                      <w:pPr>
                        <w:spacing w:line="180" w:lineRule="auto"/>
                        <w:rPr>
                          <w:rFonts w:ascii="Consolas" w:hAnsi="Consolas"/>
                        </w:rPr>
                      </w:pPr>
                      <w:r w:rsidRPr="005B5707">
                        <w:rPr>
                          <w:rFonts w:ascii="Consolas" w:hAnsi="Consolas"/>
                        </w:rPr>
                        <w:t>#define NOTE_DS6 1245</w:t>
                      </w:r>
                    </w:p>
                    <w:p w14:paraId="6295961D" w14:textId="77777777" w:rsidR="00F334EA" w:rsidRPr="005B5707" w:rsidRDefault="00F334EA" w:rsidP="00EE7754">
                      <w:pPr>
                        <w:spacing w:line="180" w:lineRule="auto"/>
                        <w:rPr>
                          <w:rFonts w:ascii="Consolas" w:hAnsi="Consolas"/>
                        </w:rPr>
                      </w:pPr>
                      <w:r w:rsidRPr="005B5707">
                        <w:rPr>
                          <w:rFonts w:ascii="Consolas" w:hAnsi="Consolas"/>
                        </w:rPr>
                        <w:t>#define NOTE_E6  1319</w:t>
                      </w:r>
                    </w:p>
                    <w:p w14:paraId="1FACCF3F" w14:textId="77777777" w:rsidR="00F334EA" w:rsidRPr="005B5707" w:rsidRDefault="00F334EA" w:rsidP="00EE7754">
                      <w:pPr>
                        <w:spacing w:line="180" w:lineRule="auto"/>
                        <w:rPr>
                          <w:rFonts w:ascii="Consolas" w:hAnsi="Consolas"/>
                        </w:rPr>
                      </w:pPr>
                      <w:r w:rsidRPr="005B5707">
                        <w:rPr>
                          <w:rFonts w:ascii="Consolas" w:hAnsi="Consolas"/>
                        </w:rPr>
                        <w:t>#define NOTE_F6  1397</w:t>
                      </w:r>
                    </w:p>
                    <w:p w14:paraId="43976F44" w14:textId="77777777" w:rsidR="00F334EA" w:rsidRPr="005B5707" w:rsidRDefault="00F334EA" w:rsidP="00EE7754">
                      <w:pPr>
                        <w:spacing w:line="180" w:lineRule="auto"/>
                        <w:rPr>
                          <w:rFonts w:ascii="Consolas" w:hAnsi="Consolas"/>
                        </w:rPr>
                      </w:pPr>
                      <w:r w:rsidRPr="005B5707">
                        <w:rPr>
                          <w:rFonts w:ascii="Consolas" w:hAnsi="Consolas"/>
                        </w:rPr>
                        <w:t>#define NOTE_FS6 1480</w:t>
                      </w:r>
                    </w:p>
                    <w:p w14:paraId="23945334" w14:textId="77777777" w:rsidR="00F334EA" w:rsidRPr="005B5707" w:rsidRDefault="00F334EA" w:rsidP="00EE7754">
                      <w:pPr>
                        <w:spacing w:line="180" w:lineRule="auto"/>
                        <w:rPr>
                          <w:rFonts w:ascii="Consolas" w:hAnsi="Consolas"/>
                        </w:rPr>
                      </w:pPr>
                      <w:r w:rsidRPr="005B5707">
                        <w:rPr>
                          <w:rFonts w:ascii="Consolas" w:hAnsi="Consolas"/>
                        </w:rPr>
                        <w:t>#define NOTE_G6  1568</w:t>
                      </w:r>
                    </w:p>
                    <w:p w14:paraId="0C48C105" w14:textId="77777777" w:rsidR="00F334EA" w:rsidRPr="005B5707" w:rsidRDefault="00F334EA" w:rsidP="00EE7754">
                      <w:pPr>
                        <w:spacing w:line="180" w:lineRule="auto"/>
                        <w:rPr>
                          <w:rFonts w:ascii="Consolas" w:hAnsi="Consolas"/>
                        </w:rPr>
                      </w:pPr>
                      <w:r w:rsidRPr="005B5707">
                        <w:rPr>
                          <w:rFonts w:ascii="Consolas" w:hAnsi="Consolas"/>
                        </w:rPr>
                        <w:t>#define NOTE_GS6 1661</w:t>
                      </w:r>
                    </w:p>
                  </w:txbxContent>
                </v:textbox>
              </v:shape>
            </w:pict>
          </mc:Fallback>
        </mc:AlternateContent>
      </w:r>
      <w:r>
        <w:rPr>
          <w:rFonts w:ascii="Consolas" w:hAnsi="Consolas"/>
          <w:noProof/>
        </w:rPr>
        <mc:AlternateContent>
          <mc:Choice Requires="wps">
            <w:drawing>
              <wp:anchor distT="0" distB="0" distL="114300" distR="114300" simplePos="0" relativeHeight="251658252" behindDoc="0" locked="0" layoutInCell="1" allowOverlap="1" wp14:anchorId="7F843F57" wp14:editId="68B50241">
                <wp:simplePos x="0" y="0"/>
                <wp:positionH relativeFrom="column">
                  <wp:posOffset>4186464</wp:posOffset>
                </wp:positionH>
                <wp:positionV relativeFrom="paragraph">
                  <wp:posOffset>194425</wp:posOffset>
                </wp:positionV>
                <wp:extent cx="1932305" cy="4286729"/>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932305" cy="4286729"/>
                        </a:xfrm>
                        <a:prstGeom prst="rect">
                          <a:avLst/>
                        </a:prstGeom>
                        <a:solidFill>
                          <a:schemeClr val="lt1"/>
                        </a:solidFill>
                        <a:ln w="6350">
                          <a:noFill/>
                        </a:ln>
                      </wps:spPr>
                      <wps:txbx>
                        <w:txbxContent>
                          <w:p w14:paraId="027B3C9A" w14:textId="61470902" w:rsidR="00F334EA" w:rsidRPr="005B5707" w:rsidRDefault="00F334EA" w:rsidP="00C45A40">
                            <w:pPr>
                              <w:jc w:val="right"/>
                              <w:rPr>
                                <w:rFonts w:ascii="Consolas" w:hAnsi="Consolas"/>
                              </w:rPr>
                            </w:pPr>
                            <w:r w:rsidRPr="005B5707">
                              <w:rPr>
                                <w:rFonts w:ascii="Consolas" w:hAnsi="Consolas"/>
                              </w:rPr>
                              <w:t>#define NOTE_A6  1760</w:t>
                            </w:r>
                          </w:p>
                          <w:p w14:paraId="7FACD173" w14:textId="77777777" w:rsidR="00F334EA" w:rsidRPr="005B5707" w:rsidRDefault="00F334EA" w:rsidP="00C45A40">
                            <w:pPr>
                              <w:spacing w:line="180" w:lineRule="auto"/>
                              <w:jc w:val="right"/>
                              <w:rPr>
                                <w:rFonts w:ascii="Consolas" w:hAnsi="Consolas"/>
                              </w:rPr>
                            </w:pPr>
                            <w:r w:rsidRPr="005B5707">
                              <w:rPr>
                                <w:rFonts w:ascii="Consolas" w:hAnsi="Consolas"/>
                              </w:rPr>
                              <w:t>#define NOTE_AS6 1865</w:t>
                            </w:r>
                          </w:p>
                          <w:p w14:paraId="23EC2E3A" w14:textId="77777777" w:rsidR="00F334EA" w:rsidRPr="005B5707" w:rsidRDefault="00F334EA" w:rsidP="00C45A40">
                            <w:pPr>
                              <w:spacing w:line="180" w:lineRule="auto"/>
                              <w:jc w:val="right"/>
                              <w:rPr>
                                <w:rFonts w:ascii="Consolas" w:hAnsi="Consolas"/>
                              </w:rPr>
                            </w:pPr>
                            <w:r w:rsidRPr="005B5707">
                              <w:rPr>
                                <w:rFonts w:ascii="Consolas" w:hAnsi="Consolas"/>
                              </w:rPr>
                              <w:t>#define NOTE_B6  1976</w:t>
                            </w:r>
                          </w:p>
                          <w:p w14:paraId="36B62DE1" w14:textId="77777777" w:rsidR="00F334EA" w:rsidRPr="005B5707" w:rsidRDefault="00F334EA" w:rsidP="00C45A40">
                            <w:pPr>
                              <w:spacing w:line="180" w:lineRule="auto"/>
                              <w:jc w:val="right"/>
                              <w:rPr>
                                <w:rFonts w:ascii="Consolas" w:hAnsi="Consolas"/>
                              </w:rPr>
                            </w:pPr>
                            <w:r w:rsidRPr="005B5707">
                              <w:rPr>
                                <w:rFonts w:ascii="Consolas" w:hAnsi="Consolas"/>
                              </w:rPr>
                              <w:t>#define NOTE_C7  2093</w:t>
                            </w:r>
                          </w:p>
                          <w:p w14:paraId="060ADD2B" w14:textId="77777777" w:rsidR="00F334EA" w:rsidRPr="005B5707" w:rsidRDefault="00F334EA" w:rsidP="00C45A40">
                            <w:pPr>
                              <w:spacing w:line="180" w:lineRule="auto"/>
                              <w:jc w:val="right"/>
                              <w:rPr>
                                <w:rFonts w:ascii="Consolas" w:hAnsi="Consolas"/>
                              </w:rPr>
                            </w:pPr>
                            <w:r w:rsidRPr="005B5707">
                              <w:rPr>
                                <w:rFonts w:ascii="Consolas" w:hAnsi="Consolas"/>
                              </w:rPr>
                              <w:t>#define NOTE_CS7 2217</w:t>
                            </w:r>
                          </w:p>
                          <w:p w14:paraId="69D37896" w14:textId="77777777" w:rsidR="00F334EA" w:rsidRPr="005B5707" w:rsidRDefault="00F334EA" w:rsidP="00C45A40">
                            <w:pPr>
                              <w:spacing w:line="180" w:lineRule="auto"/>
                              <w:jc w:val="right"/>
                              <w:rPr>
                                <w:rFonts w:ascii="Consolas" w:hAnsi="Consolas"/>
                              </w:rPr>
                            </w:pPr>
                            <w:r w:rsidRPr="005B5707">
                              <w:rPr>
                                <w:rFonts w:ascii="Consolas" w:hAnsi="Consolas"/>
                              </w:rPr>
                              <w:t>#define NOTE_D7  2349</w:t>
                            </w:r>
                          </w:p>
                          <w:p w14:paraId="70C5F4A5" w14:textId="77777777" w:rsidR="00F334EA" w:rsidRPr="005B5707" w:rsidRDefault="00F334EA" w:rsidP="00C45A40">
                            <w:pPr>
                              <w:spacing w:line="180" w:lineRule="auto"/>
                              <w:jc w:val="right"/>
                              <w:rPr>
                                <w:rFonts w:ascii="Consolas" w:hAnsi="Consolas"/>
                              </w:rPr>
                            </w:pPr>
                            <w:r w:rsidRPr="005B5707">
                              <w:rPr>
                                <w:rFonts w:ascii="Consolas" w:hAnsi="Consolas"/>
                              </w:rPr>
                              <w:t>#define NOTE_DS7 2489</w:t>
                            </w:r>
                          </w:p>
                          <w:p w14:paraId="75475C31" w14:textId="77777777" w:rsidR="00F334EA" w:rsidRPr="005B5707" w:rsidRDefault="00F334EA" w:rsidP="00C45A40">
                            <w:pPr>
                              <w:spacing w:line="180" w:lineRule="auto"/>
                              <w:jc w:val="right"/>
                              <w:rPr>
                                <w:rFonts w:ascii="Consolas" w:hAnsi="Consolas"/>
                              </w:rPr>
                            </w:pPr>
                            <w:r w:rsidRPr="005B5707">
                              <w:rPr>
                                <w:rFonts w:ascii="Consolas" w:hAnsi="Consolas"/>
                              </w:rPr>
                              <w:t>#define NOTE_E7  2637</w:t>
                            </w:r>
                          </w:p>
                          <w:p w14:paraId="4DA8C68D" w14:textId="77777777" w:rsidR="00F334EA" w:rsidRPr="005B5707" w:rsidRDefault="00F334EA" w:rsidP="00C45A40">
                            <w:pPr>
                              <w:spacing w:line="180" w:lineRule="auto"/>
                              <w:jc w:val="right"/>
                              <w:rPr>
                                <w:rFonts w:ascii="Consolas" w:hAnsi="Consolas"/>
                              </w:rPr>
                            </w:pPr>
                            <w:r w:rsidRPr="005B5707">
                              <w:rPr>
                                <w:rFonts w:ascii="Consolas" w:hAnsi="Consolas"/>
                              </w:rPr>
                              <w:t>#define NOTE_F7  2794</w:t>
                            </w:r>
                          </w:p>
                          <w:p w14:paraId="5ED5E7B6" w14:textId="77777777" w:rsidR="00F334EA" w:rsidRPr="005B5707" w:rsidRDefault="00F334EA" w:rsidP="00C45A40">
                            <w:pPr>
                              <w:spacing w:line="180" w:lineRule="auto"/>
                              <w:jc w:val="right"/>
                              <w:rPr>
                                <w:rFonts w:ascii="Consolas" w:hAnsi="Consolas"/>
                              </w:rPr>
                            </w:pPr>
                            <w:r w:rsidRPr="005B5707">
                              <w:rPr>
                                <w:rFonts w:ascii="Consolas" w:hAnsi="Consolas"/>
                              </w:rPr>
                              <w:t>#define NOTE_FS7 2960</w:t>
                            </w:r>
                          </w:p>
                          <w:p w14:paraId="4F271ED0" w14:textId="77777777" w:rsidR="00F334EA" w:rsidRPr="005B5707" w:rsidRDefault="00F334EA" w:rsidP="00C45A40">
                            <w:pPr>
                              <w:spacing w:line="180" w:lineRule="auto"/>
                              <w:jc w:val="right"/>
                              <w:rPr>
                                <w:rFonts w:ascii="Consolas" w:hAnsi="Consolas"/>
                              </w:rPr>
                            </w:pPr>
                            <w:r w:rsidRPr="005B5707">
                              <w:rPr>
                                <w:rFonts w:ascii="Consolas" w:hAnsi="Consolas"/>
                              </w:rPr>
                              <w:t>#define NOTE_G7  3136</w:t>
                            </w:r>
                          </w:p>
                          <w:p w14:paraId="2AD5E868" w14:textId="77777777" w:rsidR="00F334EA" w:rsidRPr="005B5707" w:rsidRDefault="00F334EA" w:rsidP="00C45A40">
                            <w:pPr>
                              <w:spacing w:line="180" w:lineRule="auto"/>
                              <w:jc w:val="right"/>
                              <w:rPr>
                                <w:rFonts w:ascii="Consolas" w:hAnsi="Consolas"/>
                              </w:rPr>
                            </w:pPr>
                            <w:r w:rsidRPr="005B5707">
                              <w:rPr>
                                <w:rFonts w:ascii="Consolas" w:hAnsi="Consolas"/>
                              </w:rPr>
                              <w:t>#define NOTE_GS7 3322</w:t>
                            </w:r>
                          </w:p>
                          <w:p w14:paraId="6B41A543" w14:textId="77777777" w:rsidR="00F334EA" w:rsidRPr="005B5707" w:rsidRDefault="00F334EA" w:rsidP="00C45A40">
                            <w:pPr>
                              <w:spacing w:line="180" w:lineRule="auto"/>
                              <w:jc w:val="right"/>
                              <w:rPr>
                                <w:rFonts w:ascii="Consolas" w:hAnsi="Consolas"/>
                              </w:rPr>
                            </w:pPr>
                            <w:r w:rsidRPr="005B5707">
                              <w:rPr>
                                <w:rFonts w:ascii="Consolas" w:hAnsi="Consolas"/>
                              </w:rPr>
                              <w:t>#define NOTE_A7  3520</w:t>
                            </w:r>
                          </w:p>
                          <w:p w14:paraId="506DE01E" w14:textId="77777777" w:rsidR="00F334EA" w:rsidRPr="005B5707" w:rsidRDefault="00F334EA" w:rsidP="00C45A40">
                            <w:pPr>
                              <w:spacing w:line="180" w:lineRule="auto"/>
                              <w:jc w:val="right"/>
                              <w:rPr>
                                <w:rFonts w:ascii="Consolas" w:hAnsi="Consolas"/>
                              </w:rPr>
                            </w:pPr>
                            <w:r w:rsidRPr="005B5707">
                              <w:rPr>
                                <w:rFonts w:ascii="Consolas" w:hAnsi="Consolas"/>
                              </w:rPr>
                              <w:t>#define NOTE_AS7 3729</w:t>
                            </w:r>
                          </w:p>
                          <w:p w14:paraId="223BC494" w14:textId="77777777" w:rsidR="00F334EA" w:rsidRPr="005B5707" w:rsidRDefault="00F334EA" w:rsidP="00C45A40">
                            <w:pPr>
                              <w:spacing w:line="180" w:lineRule="auto"/>
                              <w:jc w:val="right"/>
                              <w:rPr>
                                <w:rFonts w:ascii="Consolas" w:hAnsi="Consolas"/>
                              </w:rPr>
                            </w:pPr>
                            <w:r w:rsidRPr="005B5707">
                              <w:rPr>
                                <w:rFonts w:ascii="Consolas" w:hAnsi="Consolas"/>
                              </w:rPr>
                              <w:t>#define NOTE_B7  3951</w:t>
                            </w:r>
                          </w:p>
                          <w:p w14:paraId="69F127E5" w14:textId="77777777" w:rsidR="00F334EA" w:rsidRPr="005B5707" w:rsidRDefault="00F334EA" w:rsidP="00C45A40">
                            <w:pPr>
                              <w:spacing w:line="180" w:lineRule="auto"/>
                              <w:jc w:val="right"/>
                              <w:rPr>
                                <w:rFonts w:ascii="Consolas" w:hAnsi="Consolas"/>
                              </w:rPr>
                            </w:pPr>
                            <w:r w:rsidRPr="005B5707">
                              <w:rPr>
                                <w:rFonts w:ascii="Consolas" w:hAnsi="Consolas"/>
                              </w:rPr>
                              <w:t>#define NOTE_C8  4186</w:t>
                            </w:r>
                          </w:p>
                          <w:p w14:paraId="63947CFE" w14:textId="77777777" w:rsidR="00F334EA" w:rsidRPr="005B5707" w:rsidRDefault="00F334EA" w:rsidP="00C45A40">
                            <w:pPr>
                              <w:spacing w:line="180" w:lineRule="auto"/>
                              <w:jc w:val="right"/>
                              <w:rPr>
                                <w:rFonts w:ascii="Consolas" w:hAnsi="Consolas"/>
                              </w:rPr>
                            </w:pPr>
                            <w:r w:rsidRPr="005B5707">
                              <w:rPr>
                                <w:rFonts w:ascii="Consolas" w:hAnsi="Consolas"/>
                              </w:rPr>
                              <w:t>#define NOTE_CS8 4435</w:t>
                            </w:r>
                          </w:p>
                          <w:p w14:paraId="528BFF54" w14:textId="77777777" w:rsidR="00F334EA" w:rsidRPr="005B5707" w:rsidRDefault="00F334EA" w:rsidP="00C45A40">
                            <w:pPr>
                              <w:spacing w:line="180" w:lineRule="auto"/>
                              <w:jc w:val="right"/>
                              <w:rPr>
                                <w:rFonts w:ascii="Consolas" w:hAnsi="Consolas"/>
                              </w:rPr>
                            </w:pPr>
                            <w:r w:rsidRPr="005B5707">
                              <w:rPr>
                                <w:rFonts w:ascii="Consolas" w:hAnsi="Consolas"/>
                              </w:rPr>
                              <w:t>#define NOTE_D8  4699</w:t>
                            </w:r>
                          </w:p>
                          <w:p w14:paraId="5FCF184C" w14:textId="77777777" w:rsidR="00F334EA" w:rsidRPr="005B5707" w:rsidRDefault="00F334EA" w:rsidP="00C45A40">
                            <w:pPr>
                              <w:spacing w:line="180" w:lineRule="auto"/>
                              <w:jc w:val="right"/>
                              <w:rPr>
                                <w:rFonts w:ascii="Consolas" w:hAnsi="Consolas"/>
                              </w:rPr>
                            </w:pPr>
                            <w:r w:rsidRPr="005B5707">
                              <w:rPr>
                                <w:rFonts w:ascii="Consolas" w:hAnsi="Consolas"/>
                              </w:rPr>
                              <w:t>#define NOTE_DS8 4978</w:t>
                            </w:r>
                          </w:p>
                          <w:p w14:paraId="26E41332" w14:textId="77777777" w:rsidR="00F334EA" w:rsidRDefault="00F334EA" w:rsidP="00C45A40">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843F57" id="Text Box 45" o:spid="_x0000_s1044" type="#_x0000_t202" style="position:absolute;margin-left:329.65pt;margin-top:15.3pt;width:152.15pt;height:337.55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" fillcolor="white [3201]" stroked="f" strokeweight=".5pt">
                <v:textbox>
                  <w:txbxContent>
                    <w:p w14:paraId="027B3C9A" w14:textId="61470902" w:rsidR="00F334EA" w:rsidRPr="005B5707" w:rsidRDefault="00F334EA" w:rsidP="00C45A40">
                      <w:pPr>
                        <w:jc w:val="right"/>
                        <w:rPr>
                          <w:rFonts w:ascii="Consolas" w:hAnsi="Consolas"/>
                        </w:rPr>
                      </w:pPr>
                      <w:r w:rsidRPr="005B5707">
                        <w:rPr>
                          <w:rFonts w:ascii="Consolas" w:hAnsi="Consolas"/>
                        </w:rPr>
                        <w:t>#define NOTE_A6  1760</w:t>
                      </w:r>
                    </w:p>
                    <w:p w14:paraId="7FACD173" w14:textId="77777777" w:rsidR="00F334EA" w:rsidRPr="005B5707" w:rsidRDefault="00F334EA" w:rsidP="00C45A40">
                      <w:pPr>
                        <w:spacing w:line="180" w:lineRule="auto"/>
                        <w:jc w:val="right"/>
                        <w:rPr>
                          <w:rFonts w:ascii="Consolas" w:hAnsi="Consolas"/>
                        </w:rPr>
                      </w:pPr>
                      <w:r w:rsidRPr="005B5707">
                        <w:rPr>
                          <w:rFonts w:ascii="Consolas" w:hAnsi="Consolas"/>
                        </w:rPr>
                        <w:t>#define NOTE_AS6 1865</w:t>
                      </w:r>
                    </w:p>
                    <w:p w14:paraId="23EC2E3A" w14:textId="77777777" w:rsidR="00F334EA" w:rsidRPr="005B5707" w:rsidRDefault="00F334EA" w:rsidP="00C45A40">
                      <w:pPr>
                        <w:spacing w:line="180" w:lineRule="auto"/>
                        <w:jc w:val="right"/>
                        <w:rPr>
                          <w:rFonts w:ascii="Consolas" w:hAnsi="Consolas"/>
                        </w:rPr>
                      </w:pPr>
                      <w:r w:rsidRPr="005B5707">
                        <w:rPr>
                          <w:rFonts w:ascii="Consolas" w:hAnsi="Consolas"/>
                        </w:rPr>
                        <w:t>#define NOTE_B6  1976</w:t>
                      </w:r>
                    </w:p>
                    <w:p w14:paraId="36B62DE1" w14:textId="77777777" w:rsidR="00F334EA" w:rsidRPr="005B5707" w:rsidRDefault="00F334EA" w:rsidP="00C45A40">
                      <w:pPr>
                        <w:spacing w:line="180" w:lineRule="auto"/>
                        <w:jc w:val="right"/>
                        <w:rPr>
                          <w:rFonts w:ascii="Consolas" w:hAnsi="Consolas"/>
                        </w:rPr>
                      </w:pPr>
                      <w:r w:rsidRPr="005B5707">
                        <w:rPr>
                          <w:rFonts w:ascii="Consolas" w:hAnsi="Consolas"/>
                        </w:rPr>
                        <w:t>#define NOTE_C7  2093</w:t>
                      </w:r>
                    </w:p>
                    <w:p w14:paraId="060ADD2B" w14:textId="77777777" w:rsidR="00F334EA" w:rsidRPr="005B5707" w:rsidRDefault="00F334EA" w:rsidP="00C45A40">
                      <w:pPr>
                        <w:spacing w:line="180" w:lineRule="auto"/>
                        <w:jc w:val="right"/>
                        <w:rPr>
                          <w:rFonts w:ascii="Consolas" w:hAnsi="Consolas"/>
                        </w:rPr>
                      </w:pPr>
                      <w:r w:rsidRPr="005B5707">
                        <w:rPr>
                          <w:rFonts w:ascii="Consolas" w:hAnsi="Consolas"/>
                        </w:rPr>
                        <w:t>#define NOTE_CS7 2217</w:t>
                      </w:r>
                    </w:p>
                    <w:p w14:paraId="69D37896" w14:textId="77777777" w:rsidR="00F334EA" w:rsidRPr="005B5707" w:rsidRDefault="00F334EA" w:rsidP="00C45A40">
                      <w:pPr>
                        <w:spacing w:line="180" w:lineRule="auto"/>
                        <w:jc w:val="right"/>
                        <w:rPr>
                          <w:rFonts w:ascii="Consolas" w:hAnsi="Consolas"/>
                        </w:rPr>
                      </w:pPr>
                      <w:r w:rsidRPr="005B5707">
                        <w:rPr>
                          <w:rFonts w:ascii="Consolas" w:hAnsi="Consolas"/>
                        </w:rPr>
                        <w:t>#define NOTE_D7  2349</w:t>
                      </w:r>
                    </w:p>
                    <w:p w14:paraId="70C5F4A5" w14:textId="77777777" w:rsidR="00F334EA" w:rsidRPr="005B5707" w:rsidRDefault="00F334EA" w:rsidP="00C45A40">
                      <w:pPr>
                        <w:spacing w:line="180" w:lineRule="auto"/>
                        <w:jc w:val="right"/>
                        <w:rPr>
                          <w:rFonts w:ascii="Consolas" w:hAnsi="Consolas"/>
                        </w:rPr>
                      </w:pPr>
                      <w:r w:rsidRPr="005B5707">
                        <w:rPr>
                          <w:rFonts w:ascii="Consolas" w:hAnsi="Consolas"/>
                        </w:rPr>
                        <w:t>#define NOTE_DS7 2489</w:t>
                      </w:r>
                    </w:p>
                    <w:p w14:paraId="75475C31" w14:textId="77777777" w:rsidR="00F334EA" w:rsidRPr="005B5707" w:rsidRDefault="00F334EA" w:rsidP="00C45A40">
                      <w:pPr>
                        <w:spacing w:line="180" w:lineRule="auto"/>
                        <w:jc w:val="right"/>
                        <w:rPr>
                          <w:rFonts w:ascii="Consolas" w:hAnsi="Consolas"/>
                        </w:rPr>
                      </w:pPr>
                      <w:r w:rsidRPr="005B5707">
                        <w:rPr>
                          <w:rFonts w:ascii="Consolas" w:hAnsi="Consolas"/>
                        </w:rPr>
                        <w:t>#define NOTE_E7  2637</w:t>
                      </w:r>
                    </w:p>
                    <w:p w14:paraId="4DA8C68D" w14:textId="77777777" w:rsidR="00F334EA" w:rsidRPr="005B5707" w:rsidRDefault="00F334EA" w:rsidP="00C45A40">
                      <w:pPr>
                        <w:spacing w:line="180" w:lineRule="auto"/>
                        <w:jc w:val="right"/>
                        <w:rPr>
                          <w:rFonts w:ascii="Consolas" w:hAnsi="Consolas"/>
                        </w:rPr>
                      </w:pPr>
                      <w:r w:rsidRPr="005B5707">
                        <w:rPr>
                          <w:rFonts w:ascii="Consolas" w:hAnsi="Consolas"/>
                        </w:rPr>
                        <w:t>#define NOTE_F7  2794</w:t>
                      </w:r>
                    </w:p>
                    <w:p w14:paraId="5ED5E7B6" w14:textId="77777777" w:rsidR="00F334EA" w:rsidRPr="005B5707" w:rsidRDefault="00F334EA" w:rsidP="00C45A40">
                      <w:pPr>
                        <w:spacing w:line="180" w:lineRule="auto"/>
                        <w:jc w:val="right"/>
                        <w:rPr>
                          <w:rFonts w:ascii="Consolas" w:hAnsi="Consolas"/>
                        </w:rPr>
                      </w:pPr>
                      <w:r w:rsidRPr="005B5707">
                        <w:rPr>
                          <w:rFonts w:ascii="Consolas" w:hAnsi="Consolas"/>
                        </w:rPr>
                        <w:t>#define NOTE_FS7 2960</w:t>
                      </w:r>
                    </w:p>
                    <w:p w14:paraId="4F271ED0" w14:textId="77777777" w:rsidR="00F334EA" w:rsidRPr="005B5707" w:rsidRDefault="00F334EA" w:rsidP="00C45A40">
                      <w:pPr>
                        <w:spacing w:line="180" w:lineRule="auto"/>
                        <w:jc w:val="right"/>
                        <w:rPr>
                          <w:rFonts w:ascii="Consolas" w:hAnsi="Consolas"/>
                        </w:rPr>
                      </w:pPr>
                      <w:r w:rsidRPr="005B5707">
                        <w:rPr>
                          <w:rFonts w:ascii="Consolas" w:hAnsi="Consolas"/>
                        </w:rPr>
                        <w:t>#define NOTE_G7  3136</w:t>
                      </w:r>
                    </w:p>
                    <w:p w14:paraId="2AD5E868" w14:textId="77777777" w:rsidR="00F334EA" w:rsidRPr="005B5707" w:rsidRDefault="00F334EA" w:rsidP="00C45A40">
                      <w:pPr>
                        <w:spacing w:line="180" w:lineRule="auto"/>
                        <w:jc w:val="right"/>
                        <w:rPr>
                          <w:rFonts w:ascii="Consolas" w:hAnsi="Consolas"/>
                        </w:rPr>
                      </w:pPr>
                      <w:r w:rsidRPr="005B5707">
                        <w:rPr>
                          <w:rFonts w:ascii="Consolas" w:hAnsi="Consolas"/>
                        </w:rPr>
                        <w:t>#define NOTE_GS7 3322</w:t>
                      </w:r>
                    </w:p>
                    <w:p w14:paraId="6B41A543" w14:textId="77777777" w:rsidR="00F334EA" w:rsidRPr="005B5707" w:rsidRDefault="00F334EA" w:rsidP="00C45A40">
                      <w:pPr>
                        <w:spacing w:line="180" w:lineRule="auto"/>
                        <w:jc w:val="right"/>
                        <w:rPr>
                          <w:rFonts w:ascii="Consolas" w:hAnsi="Consolas"/>
                        </w:rPr>
                      </w:pPr>
                      <w:r w:rsidRPr="005B5707">
                        <w:rPr>
                          <w:rFonts w:ascii="Consolas" w:hAnsi="Consolas"/>
                        </w:rPr>
                        <w:t>#define NOTE_A7  3520</w:t>
                      </w:r>
                    </w:p>
                    <w:p w14:paraId="506DE01E" w14:textId="77777777" w:rsidR="00F334EA" w:rsidRPr="005B5707" w:rsidRDefault="00F334EA" w:rsidP="00C45A40">
                      <w:pPr>
                        <w:spacing w:line="180" w:lineRule="auto"/>
                        <w:jc w:val="right"/>
                        <w:rPr>
                          <w:rFonts w:ascii="Consolas" w:hAnsi="Consolas"/>
                        </w:rPr>
                      </w:pPr>
                      <w:r w:rsidRPr="005B5707">
                        <w:rPr>
                          <w:rFonts w:ascii="Consolas" w:hAnsi="Consolas"/>
                        </w:rPr>
                        <w:t>#define NOTE_AS7 3729</w:t>
                      </w:r>
                    </w:p>
                    <w:p w14:paraId="223BC494" w14:textId="77777777" w:rsidR="00F334EA" w:rsidRPr="005B5707" w:rsidRDefault="00F334EA" w:rsidP="00C45A40">
                      <w:pPr>
                        <w:spacing w:line="180" w:lineRule="auto"/>
                        <w:jc w:val="right"/>
                        <w:rPr>
                          <w:rFonts w:ascii="Consolas" w:hAnsi="Consolas"/>
                        </w:rPr>
                      </w:pPr>
                      <w:r w:rsidRPr="005B5707">
                        <w:rPr>
                          <w:rFonts w:ascii="Consolas" w:hAnsi="Consolas"/>
                        </w:rPr>
                        <w:t>#define NOTE_B7  3951</w:t>
                      </w:r>
                    </w:p>
                    <w:p w14:paraId="69F127E5" w14:textId="77777777" w:rsidR="00F334EA" w:rsidRPr="005B5707" w:rsidRDefault="00F334EA" w:rsidP="00C45A40">
                      <w:pPr>
                        <w:spacing w:line="180" w:lineRule="auto"/>
                        <w:jc w:val="right"/>
                        <w:rPr>
                          <w:rFonts w:ascii="Consolas" w:hAnsi="Consolas"/>
                        </w:rPr>
                      </w:pPr>
                      <w:r w:rsidRPr="005B5707">
                        <w:rPr>
                          <w:rFonts w:ascii="Consolas" w:hAnsi="Consolas"/>
                        </w:rPr>
                        <w:t>#define NOTE_C8  4186</w:t>
                      </w:r>
                    </w:p>
                    <w:p w14:paraId="63947CFE" w14:textId="77777777" w:rsidR="00F334EA" w:rsidRPr="005B5707" w:rsidRDefault="00F334EA" w:rsidP="00C45A40">
                      <w:pPr>
                        <w:spacing w:line="180" w:lineRule="auto"/>
                        <w:jc w:val="right"/>
                        <w:rPr>
                          <w:rFonts w:ascii="Consolas" w:hAnsi="Consolas"/>
                        </w:rPr>
                      </w:pPr>
                      <w:r w:rsidRPr="005B5707">
                        <w:rPr>
                          <w:rFonts w:ascii="Consolas" w:hAnsi="Consolas"/>
                        </w:rPr>
                        <w:t>#define NOTE_CS8 4435</w:t>
                      </w:r>
                    </w:p>
                    <w:p w14:paraId="528BFF54" w14:textId="77777777" w:rsidR="00F334EA" w:rsidRPr="005B5707" w:rsidRDefault="00F334EA" w:rsidP="00C45A40">
                      <w:pPr>
                        <w:spacing w:line="180" w:lineRule="auto"/>
                        <w:jc w:val="right"/>
                        <w:rPr>
                          <w:rFonts w:ascii="Consolas" w:hAnsi="Consolas"/>
                        </w:rPr>
                      </w:pPr>
                      <w:r w:rsidRPr="005B5707">
                        <w:rPr>
                          <w:rFonts w:ascii="Consolas" w:hAnsi="Consolas"/>
                        </w:rPr>
                        <w:t>#define NOTE_D8  4699</w:t>
                      </w:r>
                    </w:p>
                    <w:p w14:paraId="5FCF184C" w14:textId="77777777" w:rsidR="00F334EA" w:rsidRPr="005B5707" w:rsidRDefault="00F334EA" w:rsidP="00C45A40">
                      <w:pPr>
                        <w:spacing w:line="180" w:lineRule="auto"/>
                        <w:jc w:val="right"/>
                        <w:rPr>
                          <w:rFonts w:ascii="Consolas" w:hAnsi="Consolas"/>
                        </w:rPr>
                      </w:pPr>
                      <w:r w:rsidRPr="005B5707">
                        <w:rPr>
                          <w:rFonts w:ascii="Consolas" w:hAnsi="Consolas"/>
                        </w:rPr>
                        <w:t>#define NOTE_DS8 4978</w:t>
                      </w:r>
                    </w:p>
                    <w:p w14:paraId="26E41332" w14:textId="77777777" w:rsidR="00F334EA" w:rsidRDefault="00F334EA" w:rsidP="00C45A40">
                      <w:pPr>
                        <w:jc w:val="right"/>
                      </w:pPr>
                    </w:p>
                  </w:txbxContent>
                </v:textbox>
              </v:shape>
            </w:pict>
          </mc:Fallback>
        </mc:AlternateContent>
      </w:r>
      <w:r w:rsidR="00984C6A" w:rsidRPr="005B5707">
        <w:rPr>
          <w:rFonts w:ascii="Consolas" w:hAnsi="Consolas"/>
        </w:rPr>
        <w:t>#define NOTE_GS1 52</w:t>
      </w:r>
    </w:p>
    <w:p w14:paraId="3B8BF1DC" w14:textId="5371C5F5" w:rsidR="00984C6A" w:rsidRPr="005B5707" w:rsidRDefault="00984C6A" w:rsidP="005B5707">
      <w:pPr>
        <w:spacing w:line="180" w:lineRule="auto"/>
        <w:rPr>
          <w:rFonts w:ascii="Consolas" w:hAnsi="Consolas"/>
        </w:rPr>
      </w:pPr>
      <w:r w:rsidRPr="005B5707">
        <w:rPr>
          <w:rFonts w:ascii="Consolas" w:hAnsi="Consolas"/>
        </w:rPr>
        <w:t>#define NOTE_A1  55</w:t>
      </w:r>
    </w:p>
    <w:p w14:paraId="5FE6BF96" w14:textId="4C613560" w:rsidR="00EE7754" w:rsidRPr="005B5707" w:rsidRDefault="00984C6A" w:rsidP="00EE7754">
      <w:pPr>
        <w:spacing w:line="180" w:lineRule="auto"/>
        <w:rPr>
          <w:rFonts w:ascii="Consolas" w:hAnsi="Consolas"/>
        </w:rPr>
      </w:pPr>
      <w:r w:rsidRPr="005B5707">
        <w:rPr>
          <w:rFonts w:ascii="Consolas" w:hAnsi="Consolas"/>
        </w:rPr>
        <w:t>#define NOTE_G3  196</w:t>
      </w:r>
    </w:p>
    <w:p w14:paraId="279AA306" w14:textId="22AF36BF" w:rsidR="00984C6A" w:rsidRPr="005B5707" w:rsidRDefault="00984C6A" w:rsidP="005B5707">
      <w:pPr>
        <w:spacing w:line="180" w:lineRule="auto"/>
        <w:rPr>
          <w:rFonts w:ascii="Consolas" w:hAnsi="Consolas"/>
        </w:rPr>
      </w:pPr>
      <w:r w:rsidRPr="005B5707">
        <w:rPr>
          <w:rFonts w:ascii="Consolas" w:hAnsi="Consolas"/>
        </w:rPr>
        <w:t>#define NOTE_A3  220</w:t>
      </w:r>
    </w:p>
    <w:p w14:paraId="726CDAB1" w14:textId="5403FEDB" w:rsidR="00984C6A" w:rsidRPr="005B5707" w:rsidRDefault="00984C6A" w:rsidP="005B5707">
      <w:pPr>
        <w:spacing w:line="180" w:lineRule="auto"/>
        <w:rPr>
          <w:rFonts w:ascii="Consolas" w:hAnsi="Consolas"/>
        </w:rPr>
      </w:pPr>
      <w:r w:rsidRPr="005B5707">
        <w:rPr>
          <w:rFonts w:ascii="Consolas" w:hAnsi="Consolas"/>
        </w:rPr>
        <w:t>#define NOTE_AS3 233</w:t>
      </w:r>
    </w:p>
    <w:p w14:paraId="550EBD5F" w14:textId="6762C40A" w:rsidR="00984C6A" w:rsidRPr="005B5707" w:rsidRDefault="00984C6A" w:rsidP="005B5707">
      <w:pPr>
        <w:spacing w:line="180" w:lineRule="auto"/>
        <w:rPr>
          <w:rFonts w:ascii="Consolas" w:hAnsi="Consolas"/>
        </w:rPr>
      </w:pPr>
      <w:r w:rsidRPr="005B5707">
        <w:rPr>
          <w:rFonts w:ascii="Consolas" w:hAnsi="Consolas"/>
        </w:rPr>
        <w:t>#define NOTE_B3  247</w:t>
      </w:r>
    </w:p>
    <w:p w14:paraId="3183D621" w14:textId="77777777" w:rsidR="00984C6A" w:rsidRPr="005B5707" w:rsidRDefault="00984C6A" w:rsidP="005B5707">
      <w:pPr>
        <w:spacing w:line="180" w:lineRule="auto"/>
        <w:rPr>
          <w:rFonts w:ascii="Consolas" w:hAnsi="Consolas"/>
        </w:rPr>
      </w:pPr>
      <w:r w:rsidRPr="005B5707">
        <w:rPr>
          <w:rFonts w:ascii="Consolas" w:hAnsi="Consolas"/>
        </w:rPr>
        <w:t>#define NOTE_C4  262</w:t>
      </w:r>
    </w:p>
    <w:p w14:paraId="29BA8A0E" w14:textId="77777777" w:rsidR="00984C6A" w:rsidRPr="005B5707" w:rsidRDefault="00984C6A" w:rsidP="005B5707">
      <w:pPr>
        <w:spacing w:line="180" w:lineRule="auto"/>
        <w:rPr>
          <w:rFonts w:ascii="Consolas" w:hAnsi="Consolas"/>
        </w:rPr>
      </w:pPr>
      <w:r w:rsidRPr="005B5707">
        <w:rPr>
          <w:rFonts w:ascii="Consolas" w:hAnsi="Consolas"/>
        </w:rPr>
        <w:t>#define NOTE_CS4 277</w:t>
      </w:r>
    </w:p>
    <w:p w14:paraId="744EFB4C" w14:textId="77777777" w:rsidR="00984C6A" w:rsidRPr="005B5707" w:rsidRDefault="00984C6A" w:rsidP="005B5707">
      <w:pPr>
        <w:spacing w:line="180" w:lineRule="auto"/>
        <w:rPr>
          <w:rFonts w:ascii="Consolas" w:hAnsi="Consolas"/>
        </w:rPr>
      </w:pPr>
      <w:r w:rsidRPr="005B5707">
        <w:rPr>
          <w:rFonts w:ascii="Consolas" w:hAnsi="Consolas"/>
        </w:rPr>
        <w:t>#define NOTE_D4  294</w:t>
      </w:r>
    </w:p>
    <w:p w14:paraId="150B8600" w14:textId="77777777" w:rsidR="00984C6A" w:rsidRPr="005B5707" w:rsidRDefault="00984C6A" w:rsidP="005B5707">
      <w:pPr>
        <w:spacing w:line="180" w:lineRule="auto"/>
        <w:rPr>
          <w:rFonts w:ascii="Consolas" w:hAnsi="Consolas"/>
        </w:rPr>
      </w:pPr>
      <w:r w:rsidRPr="005B5707">
        <w:rPr>
          <w:rFonts w:ascii="Consolas" w:hAnsi="Consolas"/>
        </w:rPr>
        <w:t>#define NOTE_DS4 311</w:t>
      </w:r>
    </w:p>
    <w:p w14:paraId="76207D59" w14:textId="77777777" w:rsidR="00984C6A" w:rsidRPr="005B5707" w:rsidRDefault="00984C6A" w:rsidP="005B5707">
      <w:pPr>
        <w:spacing w:line="180" w:lineRule="auto"/>
        <w:rPr>
          <w:rFonts w:ascii="Consolas" w:hAnsi="Consolas"/>
        </w:rPr>
      </w:pPr>
      <w:r w:rsidRPr="005B5707">
        <w:rPr>
          <w:rFonts w:ascii="Consolas" w:hAnsi="Consolas"/>
        </w:rPr>
        <w:t>#define NOTE_E4  330</w:t>
      </w:r>
    </w:p>
    <w:p w14:paraId="5775A6E2" w14:textId="77777777" w:rsidR="00984C6A" w:rsidRPr="005B5707" w:rsidRDefault="00984C6A" w:rsidP="005B5707">
      <w:pPr>
        <w:spacing w:line="180" w:lineRule="auto"/>
        <w:rPr>
          <w:rFonts w:ascii="Consolas" w:hAnsi="Consolas"/>
        </w:rPr>
      </w:pPr>
      <w:r w:rsidRPr="005B5707">
        <w:rPr>
          <w:rFonts w:ascii="Consolas" w:hAnsi="Consolas"/>
        </w:rPr>
        <w:t>#define NOTE_F4  349</w:t>
      </w:r>
    </w:p>
    <w:p w14:paraId="57900723" w14:textId="77777777" w:rsidR="00984C6A" w:rsidRPr="005B5707" w:rsidRDefault="00984C6A" w:rsidP="005B5707">
      <w:pPr>
        <w:spacing w:line="180" w:lineRule="auto"/>
        <w:rPr>
          <w:rFonts w:ascii="Consolas" w:hAnsi="Consolas"/>
        </w:rPr>
      </w:pPr>
      <w:r w:rsidRPr="005B5707">
        <w:rPr>
          <w:rFonts w:ascii="Consolas" w:hAnsi="Consolas"/>
        </w:rPr>
        <w:t>#define NOTE_FS4 370</w:t>
      </w:r>
    </w:p>
    <w:p w14:paraId="4B6EBE27" w14:textId="77777777" w:rsidR="00984C6A" w:rsidRPr="005B5707" w:rsidRDefault="00984C6A" w:rsidP="005B5707">
      <w:pPr>
        <w:spacing w:line="180" w:lineRule="auto"/>
        <w:rPr>
          <w:rFonts w:ascii="Consolas" w:hAnsi="Consolas"/>
        </w:rPr>
      </w:pPr>
      <w:r w:rsidRPr="005B5707">
        <w:rPr>
          <w:rFonts w:ascii="Consolas" w:hAnsi="Consolas"/>
        </w:rPr>
        <w:t>#define NOTE_G4  392</w:t>
      </w:r>
    </w:p>
    <w:p w14:paraId="7281C258" w14:textId="77777777" w:rsidR="00984C6A" w:rsidRPr="005B5707" w:rsidRDefault="00984C6A" w:rsidP="005B5707">
      <w:pPr>
        <w:spacing w:line="180" w:lineRule="auto"/>
        <w:rPr>
          <w:rFonts w:ascii="Consolas" w:hAnsi="Consolas"/>
        </w:rPr>
      </w:pPr>
      <w:r w:rsidRPr="005B5707">
        <w:rPr>
          <w:rFonts w:ascii="Consolas" w:hAnsi="Consolas"/>
        </w:rPr>
        <w:t>#define NOTE_GS4 415</w:t>
      </w:r>
    </w:p>
    <w:p w14:paraId="07DD10C6" w14:textId="77777777" w:rsidR="00C45A40" w:rsidRPr="005B5707" w:rsidRDefault="00C45A40" w:rsidP="00C45A40">
      <w:pPr>
        <w:spacing w:line="180" w:lineRule="auto"/>
        <w:rPr>
          <w:rFonts w:ascii="Consolas" w:hAnsi="Consolas"/>
        </w:rPr>
      </w:pPr>
      <w:r w:rsidRPr="005B5707">
        <w:rPr>
          <w:rFonts w:ascii="Consolas" w:hAnsi="Consolas"/>
        </w:rPr>
        <w:t>#define NOTE_A4  440</w:t>
      </w:r>
    </w:p>
    <w:p w14:paraId="46D925D1" w14:textId="77777777" w:rsidR="00C45A40" w:rsidRPr="005B5707" w:rsidRDefault="00C45A40" w:rsidP="00C45A40">
      <w:pPr>
        <w:spacing w:line="180" w:lineRule="auto"/>
        <w:rPr>
          <w:rFonts w:ascii="Consolas" w:hAnsi="Consolas"/>
        </w:rPr>
      </w:pPr>
      <w:r w:rsidRPr="005B5707">
        <w:rPr>
          <w:rFonts w:ascii="Consolas" w:hAnsi="Consolas"/>
        </w:rPr>
        <w:t>#define NOTE_AS4 466</w:t>
      </w:r>
    </w:p>
    <w:p w14:paraId="138C8B03" w14:textId="77777777" w:rsidR="00C45A40" w:rsidRPr="005B5707" w:rsidRDefault="00C45A40" w:rsidP="00C45A40">
      <w:pPr>
        <w:spacing w:line="180" w:lineRule="auto"/>
        <w:rPr>
          <w:rFonts w:ascii="Consolas" w:hAnsi="Consolas"/>
        </w:rPr>
      </w:pPr>
      <w:r w:rsidRPr="005B5707">
        <w:rPr>
          <w:rFonts w:ascii="Consolas" w:hAnsi="Consolas"/>
        </w:rPr>
        <w:t>#define NOTE_B4  494</w:t>
      </w:r>
    </w:p>
    <w:p w14:paraId="11BD9B87" w14:textId="77777777" w:rsidR="00C45A40" w:rsidRPr="005B5707" w:rsidRDefault="00C45A40" w:rsidP="00C45A40">
      <w:pPr>
        <w:spacing w:line="180" w:lineRule="auto"/>
        <w:rPr>
          <w:rFonts w:ascii="Consolas" w:hAnsi="Consolas"/>
        </w:rPr>
      </w:pPr>
      <w:r w:rsidRPr="005B5707">
        <w:rPr>
          <w:rFonts w:ascii="Consolas" w:hAnsi="Consolas"/>
        </w:rPr>
        <w:t>#define NOTE_C5  523</w:t>
      </w:r>
    </w:p>
    <w:p w14:paraId="1D7D443B" w14:textId="77777777" w:rsidR="00C45A40" w:rsidRPr="005B5707" w:rsidRDefault="00C45A40" w:rsidP="00C45A40">
      <w:pPr>
        <w:spacing w:line="180" w:lineRule="auto"/>
        <w:rPr>
          <w:rFonts w:ascii="Consolas" w:hAnsi="Consolas"/>
        </w:rPr>
      </w:pPr>
      <w:r w:rsidRPr="005B5707">
        <w:rPr>
          <w:rFonts w:ascii="Consolas" w:hAnsi="Consolas"/>
        </w:rPr>
        <w:t>#define NOTE_CS5 554</w:t>
      </w:r>
    </w:p>
    <w:p w14:paraId="13116FD3" w14:textId="080211C3" w:rsidR="00E84666" w:rsidRDefault="00E84666" w:rsidP="005B5707">
      <w:pPr>
        <w:spacing w:line="180" w:lineRule="auto"/>
        <w:rPr>
          <w:rFonts w:ascii="Consolas" w:hAnsi="Consolas"/>
        </w:rPr>
      </w:pPr>
    </w:p>
    <w:p w14:paraId="37EF09AB" w14:textId="77777777" w:rsidR="00E84666" w:rsidRPr="005B5707" w:rsidRDefault="00E84666" w:rsidP="005B5707">
      <w:pPr>
        <w:spacing w:line="180" w:lineRule="auto"/>
        <w:rPr>
          <w:rFonts w:ascii="Consolas" w:hAnsi="Consolas"/>
        </w:rPr>
      </w:pPr>
    </w:p>
    <w:p w14:paraId="61549D01" w14:textId="26B91777" w:rsidR="00984C6A" w:rsidRPr="005B5707" w:rsidRDefault="00984C6A" w:rsidP="005B5707">
      <w:pPr>
        <w:spacing w:line="180" w:lineRule="auto"/>
        <w:rPr>
          <w:rFonts w:ascii="Consolas" w:hAnsi="Consolas"/>
        </w:rPr>
      </w:pPr>
      <w:r w:rsidRPr="005B5707">
        <w:rPr>
          <w:rFonts w:ascii="Consolas" w:hAnsi="Consolas"/>
        </w:rPr>
        <w:t>// PushingBox Scenario DeviceID:</w:t>
      </w:r>
    </w:p>
    <w:p w14:paraId="06181AF7" w14:textId="5357D131" w:rsidR="00984C6A" w:rsidRPr="005B5707" w:rsidRDefault="00984C6A" w:rsidP="005B5707">
      <w:pPr>
        <w:spacing w:line="180" w:lineRule="auto"/>
        <w:rPr>
          <w:rFonts w:ascii="Consolas" w:hAnsi="Consolas"/>
        </w:rPr>
      </w:pPr>
      <w:r w:rsidRPr="005B5707">
        <w:rPr>
          <w:rFonts w:ascii="Consolas" w:hAnsi="Consolas"/>
        </w:rPr>
        <w:t>char devid[] = "v29410E458598D6A";</w:t>
      </w:r>
    </w:p>
    <w:p w14:paraId="567B32CA" w14:textId="71DC379A" w:rsidR="00984C6A" w:rsidRPr="005B5707" w:rsidRDefault="00984C6A" w:rsidP="005B5707">
      <w:pPr>
        <w:spacing w:line="180" w:lineRule="auto"/>
        <w:rPr>
          <w:rFonts w:ascii="Consolas" w:hAnsi="Consolas"/>
        </w:rPr>
      </w:pPr>
      <w:r w:rsidRPr="005B5707">
        <w:rPr>
          <w:rFonts w:ascii="Consolas" w:hAnsi="Consolas"/>
        </w:rPr>
        <w:t xml:space="preserve">  </w:t>
      </w:r>
    </w:p>
    <w:p w14:paraId="4F5849AC" w14:textId="77777777" w:rsidR="00984C6A" w:rsidRPr="005B5707" w:rsidRDefault="00984C6A" w:rsidP="005B5707">
      <w:pPr>
        <w:spacing w:line="180" w:lineRule="auto"/>
        <w:rPr>
          <w:rFonts w:ascii="Consolas" w:hAnsi="Consolas"/>
        </w:rPr>
      </w:pPr>
      <w:r w:rsidRPr="005B5707">
        <w:rPr>
          <w:rFonts w:ascii="Consolas" w:hAnsi="Consolas"/>
        </w:rPr>
        <w:t>char serverName[] = "api.pushingbox.com";</w:t>
      </w:r>
    </w:p>
    <w:p w14:paraId="090F209B" w14:textId="77777777" w:rsidR="00984C6A" w:rsidRPr="005B5707" w:rsidRDefault="00984C6A" w:rsidP="005B5707">
      <w:pPr>
        <w:spacing w:line="180" w:lineRule="auto"/>
        <w:rPr>
          <w:rFonts w:ascii="Consolas" w:hAnsi="Consolas"/>
        </w:rPr>
      </w:pPr>
      <w:r w:rsidRPr="005B5707">
        <w:rPr>
          <w:rFonts w:ascii="Consolas" w:hAnsi="Consolas"/>
        </w:rPr>
        <w:t>boolean DEBUG = true;</w:t>
      </w:r>
    </w:p>
    <w:p w14:paraId="24629AF9" w14:textId="77777777" w:rsidR="00984C6A" w:rsidRPr="005B5707" w:rsidRDefault="00984C6A" w:rsidP="005B5707">
      <w:pPr>
        <w:spacing w:line="180" w:lineRule="auto"/>
        <w:rPr>
          <w:rFonts w:ascii="Consolas" w:hAnsi="Consolas"/>
        </w:rPr>
      </w:pPr>
      <w:r w:rsidRPr="005B5707">
        <w:rPr>
          <w:rFonts w:ascii="Consolas" w:hAnsi="Consolas"/>
        </w:rPr>
        <w:t>#include &lt;Bridge.h&gt;</w:t>
      </w:r>
    </w:p>
    <w:p w14:paraId="75E012ED" w14:textId="77777777" w:rsidR="00984C6A" w:rsidRPr="005B5707" w:rsidRDefault="00984C6A" w:rsidP="005B5707">
      <w:pPr>
        <w:spacing w:line="180" w:lineRule="auto"/>
        <w:rPr>
          <w:rFonts w:ascii="Consolas" w:hAnsi="Consolas"/>
        </w:rPr>
      </w:pPr>
      <w:r w:rsidRPr="005B5707">
        <w:rPr>
          <w:rFonts w:ascii="Consolas" w:hAnsi="Consolas"/>
        </w:rPr>
        <w:t>#include &lt;HttpClient.h&gt;</w:t>
      </w:r>
    </w:p>
    <w:p w14:paraId="30431173" w14:textId="77777777" w:rsidR="00984C6A" w:rsidRPr="005B5707" w:rsidRDefault="00984C6A" w:rsidP="005B5707">
      <w:pPr>
        <w:spacing w:line="180" w:lineRule="auto"/>
        <w:rPr>
          <w:rFonts w:ascii="Consolas" w:hAnsi="Consolas"/>
        </w:rPr>
      </w:pPr>
    </w:p>
    <w:p w14:paraId="000CDF9D" w14:textId="7E694FF2" w:rsidR="00984C6A" w:rsidRPr="005B5707" w:rsidRDefault="00984C6A" w:rsidP="005B5707">
      <w:pPr>
        <w:spacing w:line="180" w:lineRule="auto"/>
        <w:rPr>
          <w:rFonts w:ascii="Consolas" w:hAnsi="Consolas"/>
        </w:rPr>
      </w:pPr>
      <w:r w:rsidRPr="005B5707">
        <w:rPr>
          <w:rFonts w:ascii="Consolas" w:hAnsi="Consolas"/>
        </w:rPr>
        <w:t xml:space="preserve">void setup() {   </w:t>
      </w:r>
    </w:p>
    <w:p w14:paraId="08EB3D84"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43A39C43" w14:textId="77777777" w:rsidR="00984C6A" w:rsidRPr="005B5707" w:rsidRDefault="00984C6A" w:rsidP="005B5707">
      <w:pPr>
        <w:spacing w:line="180" w:lineRule="auto"/>
        <w:rPr>
          <w:rFonts w:ascii="Consolas" w:hAnsi="Consolas"/>
        </w:rPr>
      </w:pPr>
      <w:r w:rsidRPr="005B5707">
        <w:rPr>
          <w:rFonts w:ascii="Consolas" w:hAnsi="Consolas"/>
        </w:rPr>
        <w:t xml:space="preserve">  // put your setup code here, to run once:</w:t>
      </w:r>
    </w:p>
    <w:p w14:paraId="76AE9D62" w14:textId="77777777" w:rsidR="00984C6A" w:rsidRPr="005B5707" w:rsidRDefault="00984C6A" w:rsidP="005B5707">
      <w:pPr>
        <w:spacing w:line="180" w:lineRule="auto"/>
        <w:rPr>
          <w:rFonts w:ascii="Consolas" w:hAnsi="Consolas"/>
        </w:rPr>
      </w:pPr>
      <w:r w:rsidRPr="005B5707">
        <w:rPr>
          <w:rFonts w:ascii="Consolas" w:hAnsi="Consolas"/>
        </w:rPr>
        <w:t xml:space="preserve">  //Set the pins as input and output:</w:t>
      </w:r>
    </w:p>
    <w:p w14:paraId="23D8A793" w14:textId="77777777" w:rsidR="00984C6A" w:rsidRPr="005B5707" w:rsidRDefault="00984C6A" w:rsidP="005B5707">
      <w:pPr>
        <w:spacing w:line="180" w:lineRule="auto"/>
        <w:rPr>
          <w:rFonts w:ascii="Consolas" w:hAnsi="Consolas"/>
        </w:rPr>
      </w:pPr>
      <w:r w:rsidRPr="005B5707">
        <w:rPr>
          <w:rFonts w:ascii="Consolas" w:hAnsi="Consolas"/>
        </w:rPr>
        <w:t xml:space="preserve">  pinMode(sound,INPUT);</w:t>
      </w:r>
    </w:p>
    <w:p w14:paraId="49A16654" w14:textId="77777777" w:rsidR="00984C6A" w:rsidRPr="005B5707" w:rsidRDefault="00984C6A" w:rsidP="005B5707">
      <w:pPr>
        <w:spacing w:line="180" w:lineRule="auto"/>
        <w:rPr>
          <w:rFonts w:ascii="Consolas" w:hAnsi="Consolas"/>
        </w:rPr>
      </w:pPr>
      <w:r w:rsidRPr="005B5707">
        <w:rPr>
          <w:rFonts w:ascii="Consolas" w:hAnsi="Consolas"/>
        </w:rPr>
        <w:t xml:space="preserve">  pinMode(LED,OUTPUT);</w:t>
      </w:r>
    </w:p>
    <w:p w14:paraId="4FDF79A2" w14:textId="77777777" w:rsidR="00984C6A" w:rsidRPr="005B5707" w:rsidRDefault="00984C6A" w:rsidP="005B5707">
      <w:pPr>
        <w:spacing w:line="180" w:lineRule="auto"/>
        <w:rPr>
          <w:rFonts w:ascii="Consolas" w:hAnsi="Consolas"/>
        </w:rPr>
      </w:pPr>
      <w:r w:rsidRPr="005B5707">
        <w:rPr>
          <w:rFonts w:ascii="Consolas" w:hAnsi="Consolas"/>
        </w:rPr>
        <w:t xml:space="preserve">  pinMode(led2,OUTPUT);</w:t>
      </w:r>
    </w:p>
    <w:p w14:paraId="4B4A22E1" w14:textId="77777777" w:rsidR="00984C6A" w:rsidRPr="005B5707" w:rsidRDefault="00984C6A" w:rsidP="005B5707">
      <w:pPr>
        <w:spacing w:line="180" w:lineRule="auto"/>
        <w:rPr>
          <w:rFonts w:ascii="Consolas" w:hAnsi="Consolas"/>
        </w:rPr>
      </w:pPr>
      <w:r w:rsidRPr="005B5707">
        <w:rPr>
          <w:rFonts w:ascii="Consolas" w:hAnsi="Consolas"/>
        </w:rPr>
        <w:t xml:space="preserve">   Bridge.begin();</w:t>
      </w:r>
    </w:p>
    <w:p w14:paraId="7628E235" w14:textId="77777777" w:rsidR="00984C6A" w:rsidRPr="005B5707" w:rsidRDefault="00984C6A" w:rsidP="005B5707">
      <w:pPr>
        <w:spacing w:line="180" w:lineRule="auto"/>
        <w:rPr>
          <w:rFonts w:ascii="Consolas" w:hAnsi="Consolas"/>
        </w:rPr>
      </w:pPr>
      <w:r w:rsidRPr="005B5707">
        <w:rPr>
          <w:rFonts w:ascii="Consolas" w:hAnsi="Consolas"/>
        </w:rPr>
        <w:t xml:space="preserve">  pinMode(led3,OUTPUT);</w:t>
      </w:r>
    </w:p>
    <w:p w14:paraId="197B0E9B"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20EC13D2" w14:textId="77777777" w:rsidR="00984C6A" w:rsidRPr="005B5707" w:rsidRDefault="00984C6A" w:rsidP="005B5707">
      <w:pPr>
        <w:spacing w:line="180" w:lineRule="auto"/>
        <w:rPr>
          <w:rFonts w:ascii="Consolas" w:hAnsi="Consolas"/>
        </w:rPr>
      </w:pPr>
      <w:r w:rsidRPr="005B5707">
        <w:rPr>
          <w:rFonts w:ascii="Consolas" w:hAnsi="Consolas"/>
        </w:rPr>
        <w:t xml:space="preserve">  pinMode(tempValue,INPUT);</w:t>
      </w:r>
    </w:p>
    <w:p w14:paraId="1BC12C05" w14:textId="77777777" w:rsidR="00984C6A" w:rsidRPr="005B5707" w:rsidRDefault="00984C6A" w:rsidP="005B5707">
      <w:pPr>
        <w:spacing w:line="180" w:lineRule="auto"/>
        <w:rPr>
          <w:rFonts w:ascii="Consolas" w:hAnsi="Consolas"/>
        </w:rPr>
      </w:pPr>
      <w:r w:rsidRPr="005B5707">
        <w:rPr>
          <w:rFonts w:ascii="Consolas" w:hAnsi="Consolas"/>
        </w:rPr>
        <w:t>//  Serial.begin(115200);</w:t>
      </w:r>
    </w:p>
    <w:p w14:paraId="5CC26F4A" w14:textId="77777777" w:rsidR="00984C6A" w:rsidRPr="005B5707" w:rsidRDefault="00984C6A" w:rsidP="005B5707">
      <w:pPr>
        <w:spacing w:line="180" w:lineRule="auto"/>
        <w:rPr>
          <w:rFonts w:ascii="Consolas" w:hAnsi="Consolas"/>
        </w:rPr>
      </w:pPr>
      <w:r w:rsidRPr="005B5707">
        <w:rPr>
          <w:rFonts w:ascii="Consolas" w:hAnsi="Consolas"/>
        </w:rPr>
        <w:t xml:space="preserve"> Serial.begin(9600);</w:t>
      </w:r>
    </w:p>
    <w:p w14:paraId="369D4DC3" w14:textId="537129B2" w:rsidR="00984C6A" w:rsidRPr="005B5707" w:rsidRDefault="00984C6A" w:rsidP="005B5707">
      <w:pPr>
        <w:spacing w:line="180" w:lineRule="auto"/>
        <w:rPr>
          <w:rFonts w:ascii="Consolas" w:hAnsi="Consolas"/>
        </w:rPr>
      </w:pPr>
      <w:r w:rsidRPr="005B5707">
        <w:rPr>
          <w:rFonts w:ascii="Consolas" w:hAnsi="Consolas"/>
        </w:rPr>
        <w:t xml:space="preserve">   while (!Serial); // wait for a serial connection</w:t>
      </w:r>
    </w:p>
    <w:p w14:paraId="4BBD0011" w14:textId="77777777" w:rsidR="00984C6A" w:rsidRPr="005B5707" w:rsidRDefault="00984C6A" w:rsidP="005B5707">
      <w:pPr>
        <w:spacing w:line="180" w:lineRule="auto"/>
        <w:rPr>
          <w:rFonts w:ascii="Consolas" w:hAnsi="Consolas"/>
        </w:rPr>
      </w:pPr>
      <w:r w:rsidRPr="005B5707">
        <w:rPr>
          <w:rFonts w:ascii="Consolas" w:hAnsi="Consolas"/>
        </w:rPr>
        <w:t>}</w:t>
      </w:r>
    </w:p>
    <w:p w14:paraId="2CB857EE" w14:textId="77777777" w:rsidR="00984C6A" w:rsidRPr="005B5707" w:rsidRDefault="00984C6A" w:rsidP="005B5707">
      <w:pPr>
        <w:spacing w:line="180" w:lineRule="auto"/>
        <w:rPr>
          <w:rFonts w:ascii="Consolas" w:hAnsi="Consolas"/>
        </w:rPr>
      </w:pPr>
    </w:p>
    <w:p w14:paraId="257C277B" w14:textId="77777777" w:rsidR="00295B9D" w:rsidRDefault="00984C6A" w:rsidP="005B5707">
      <w:pPr>
        <w:spacing w:line="180" w:lineRule="auto"/>
        <w:rPr>
          <w:rFonts w:ascii="Consolas" w:hAnsi="Consolas"/>
        </w:rPr>
      </w:pPr>
      <w:r w:rsidRPr="005B5707">
        <w:rPr>
          <w:rFonts w:ascii="Consolas" w:hAnsi="Consolas"/>
        </w:rPr>
        <w:t>void loop() {</w:t>
      </w:r>
    </w:p>
    <w:p w14:paraId="4B33D692" w14:textId="76152D6A" w:rsidR="00984C6A" w:rsidRPr="005B5707" w:rsidRDefault="00984C6A" w:rsidP="005B5707">
      <w:pPr>
        <w:spacing w:line="180" w:lineRule="auto"/>
        <w:rPr>
          <w:rFonts w:ascii="Consolas" w:hAnsi="Consolas"/>
        </w:rPr>
      </w:pPr>
      <w:r w:rsidRPr="005B5707">
        <w:rPr>
          <w:rFonts w:ascii="Consolas" w:hAnsi="Consolas"/>
        </w:rPr>
        <w:t xml:space="preserve">  </w:t>
      </w:r>
    </w:p>
    <w:p w14:paraId="1EBB738F" w14:textId="77777777" w:rsidR="00984C6A" w:rsidRPr="005B5707" w:rsidRDefault="00984C6A" w:rsidP="005B5707">
      <w:pPr>
        <w:spacing w:line="180" w:lineRule="auto"/>
        <w:rPr>
          <w:rFonts w:ascii="Consolas" w:hAnsi="Consolas"/>
        </w:rPr>
      </w:pPr>
      <w:r w:rsidRPr="005B5707">
        <w:rPr>
          <w:rFonts w:ascii="Consolas" w:hAnsi="Consolas"/>
        </w:rPr>
        <w:t xml:space="preserve">   // Initialize the client library</w:t>
      </w:r>
    </w:p>
    <w:p w14:paraId="184D0A98" w14:textId="77777777" w:rsidR="00984C6A" w:rsidRPr="005B5707" w:rsidRDefault="00984C6A" w:rsidP="005B5707">
      <w:pPr>
        <w:spacing w:line="180" w:lineRule="auto"/>
        <w:rPr>
          <w:rFonts w:ascii="Consolas" w:hAnsi="Consolas"/>
        </w:rPr>
      </w:pPr>
      <w:r w:rsidRPr="005B5707">
        <w:rPr>
          <w:rFonts w:ascii="Consolas" w:hAnsi="Consolas"/>
        </w:rPr>
        <w:t xml:space="preserve">  HttpClient client;</w:t>
      </w:r>
    </w:p>
    <w:p w14:paraId="5E9C344C" w14:textId="48FDFE2A" w:rsidR="00984C6A" w:rsidRPr="005B5707" w:rsidRDefault="00295B9D" w:rsidP="005B5707">
      <w:pPr>
        <w:spacing w:line="180" w:lineRule="auto"/>
        <w:rPr>
          <w:rFonts w:ascii="Consolas" w:hAnsi="Consolas"/>
        </w:rPr>
      </w:pPr>
      <w:r>
        <w:rPr>
          <w:rFonts w:ascii="Consolas" w:hAnsi="Consolas"/>
        </w:rPr>
        <w:t xml:space="preserve">  </w:t>
      </w:r>
      <w:r w:rsidR="00984C6A" w:rsidRPr="005B5707">
        <w:rPr>
          <w:rFonts w:ascii="Consolas" w:hAnsi="Consolas"/>
        </w:rPr>
        <w:t>sensorValue=0;</w:t>
      </w:r>
    </w:p>
    <w:p w14:paraId="298F219A" w14:textId="1E3072DC" w:rsidR="00984C6A" w:rsidRPr="005B5707" w:rsidRDefault="00295B9D" w:rsidP="005B5707">
      <w:pPr>
        <w:spacing w:line="180" w:lineRule="auto"/>
        <w:rPr>
          <w:rFonts w:ascii="Consolas" w:hAnsi="Consolas"/>
        </w:rPr>
      </w:pPr>
      <w:r>
        <w:rPr>
          <w:rFonts w:ascii="Consolas" w:hAnsi="Consolas"/>
        </w:rPr>
        <w:t xml:space="preserve">  </w:t>
      </w:r>
      <w:r w:rsidR="00984C6A" w:rsidRPr="005B5707">
        <w:rPr>
          <w:rFonts w:ascii="Consolas" w:hAnsi="Consolas"/>
        </w:rPr>
        <w:t>delay(1000);</w:t>
      </w:r>
    </w:p>
    <w:p w14:paraId="7308CA30" w14:textId="77777777" w:rsidR="00984C6A" w:rsidRPr="005B5707" w:rsidRDefault="00984C6A" w:rsidP="005B5707">
      <w:pPr>
        <w:spacing w:line="180" w:lineRule="auto"/>
        <w:rPr>
          <w:rFonts w:ascii="Consolas" w:hAnsi="Consolas"/>
        </w:rPr>
      </w:pPr>
      <w:r w:rsidRPr="005B5707">
        <w:rPr>
          <w:rFonts w:ascii="Consolas" w:hAnsi="Consolas"/>
        </w:rPr>
        <w:t xml:space="preserve">  // put your main code here, to run repeatedly:</w:t>
      </w:r>
    </w:p>
    <w:p w14:paraId="33418AF3" w14:textId="6518C9FA" w:rsidR="00984C6A" w:rsidRPr="005B5707" w:rsidRDefault="00984C6A" w:rsidP="005B5707">
      <w:pPr>
        <w:spacing w:line="180" w:lineRule="auto"/>
        <w:rPr>
          <w:rFonts w:ascii="Consolas" w:hAnsi="Consolas"/>
        </w:rPr>
      </w:pPr>
      <w:r w:rsidRPr="005B5707">
        <w:rPr>
          <w:rFonts w:ascii="Consolas" w:hAnsi="Consolas"/>
        </w:rPr>
        <w:t xml:space="preserve">  sensorValue=analogRead(sound);        //Reading the sound sensor</w:t>
      </w:r>
    </w:p>
    <w:p w14:paraId="747C5B53" w14:textId="77777777" w:rsidR="00984C6A" w:rsidRPr="005B5707" w:rsidRDefault="00984C6A" w:rsidP="005B5707">
      <w:pPr>
        <w:spacing w:line="180" w:lineRule="auto"/>
        <w:rPr>
          <w:rFonts w:ascii="Consolas" w:hAnsi="Consolas"/>
        </w:rPr>
      </w:pPr>
      <w:r w:rsidRPr="005B5707">
        <w:rPr>
          <w:rFonts w:ascii="Consolas" w:hAnsi="Consolas"/>
        </w:rPr>
        <w:t xml:space="preserve">  tempValue=analogRead(temp);</w:t>
      </w:r>
    </w:p>
    <w:p w14:paraId="61C87131" w14:textId="151A9C41" w:rsidR="00984C6A" w:rsidRPr="005B5707" w:rsidRDefault="00984C6A" w:rsidP="005B5707">
      <w:pPr>
        <w:spacing w:line="180" w:lineRule="auto"/>
        <w:rPr>
          <w:rFonts w:ascii="Consolas" w:hAnsi="Consolas"/>
        </w:rPr>
      </w:pPr>
      <w:r w:rsidRPr="005B5707">
        <w:rPr>
          <w:rFonts w:ascii="Consolas" w:hAnsi="Consolas"/>
        </w:rPr>
        <w:t xml:space="preserve">  if(sensorValue&gt;=200){                 //Checking if sensor value is greater than 200</w:t>
      </w:r>
    </w:p>
    <w:p w14:paraId="61AB5052" w14:textId="77777777" w:rsidR="00984C6A" w:rsidRPr="005B5707" w:rsidRDefault="00984C6A" w:rsidP="005B5707">
      <w:pPr>
        <w:spacing w:line="180" w:lineRule="auto"/>
        <w:rPr>
          <w:rFonts w:ascii="Consolas" w:hAnsi="Consolas"/>
        </w:rPr>
      </w:pPr>
      <w:r w:rsidRPr="005B5707">
        <w:rPr>
          <w:rFonts w:ascii="Consolas" w:hAnsi="Consolas"/>
        </w:rPr>
        <w:t xml:space="preserve">    Serial.println("Sensor value :");</w:t>
      </w:r>
    </w:p>
    <w:p w14:paraId="04354CBC" w14:textId="77777777" w:rsidR="00984C6A" w:rsidRPr="005B5707" w:rsidRDefault="00984C6A" w:rsidP="005B5707">
      <w:pPr>
        <w:spacing w:line="180" w:lineRule="auto"/>
        <w:rPr>
          <w:rFonts w:ascii="Consolas" w:hAnsi="Consolas"/>
        </w:rPr>
      </w:pPr>
      <w:r w:rsidRPr="005B5707">
        <w:rPr>
          <w:rFonts w:ascii="Consolas" w:hAnsi="Consolas"/>
        </w:rPr>
        <w:t xml:space="preserve">    Serial.println(sensorValue);</w:t>
      </w:r>
    </w:p>
    <w:p w14:paraId="0BCD6DD7" w14:textId="77777777" w:rsidR="00984C6A" w:rsidRPr="005B5707" w:rsidRDefault="00984C6A" w:rsidP="005B5707">
      <w:pPr>
        <w:spacing w:line="180" w:lineRule="auto"/>
        <w:rPr>
          <w:rFonts w:ascii="Consolas" w:hAnsi="Consolas"/>
        </w:rPr>
      </w:pPr>
      <w:r w:rsidRPr="005B5707">
        <w:rPr>
          <w:rFonts w:ascii="Consolas" w:hAnsi="Consolas"/>
        </w:rPr>
        <w:t xml:space="preserve">    timer=timer+interval;     //if the sensor value is &gt;200 it will add an interval which is equal to 1000</w:t>
      </w:r>
    </w:p>
    <w:p w14:paraId="62FB84A8" w14:textId="43B32B20" w:rsidR="00984C6A" w:rsidRPr="005B5707" w:rsidRDefault="00984C6A" w:rsidP="005B5707">
      <w:pPr>
        <w:spacing w:line="180" w:lineRule="auto"/>
        <w:rPr>
          <w:rFonts w:ascii="Consolas" w:hAnsi="Consolas"/>
        </w:rPr>
      </w:pPr>
      <w:r w:rsidRPr="005B5707">
        <w:rPr>
          <w:rFonts w:ascii="Consolas" w:hAnsi="Consolas"/>
        </w:rPr>
        <w:t xml:space="preserve">    if(timer&gt;=limit)</w:t>
      </w:r>
    </w:p>
    <w:p w14:paraId="661CF9AB" w14:textId="77777777" w:rsidR="00984C6A" w:rsidRPr="005B5707" w:rsidRDefault="00984C6A" w:rsidP="005B5707">
      <w:pPr>
        <w:spacing w:line="180" w:lineRule="auto"/>
        <w:rPr>
          <w:rFonts w:ascii="Consolas" w:hAnsi="Consolas"/>
        </w:rPr>
      </w:pPr>
      <w:r w:rsidRPr="005B5707">
        <w:rPr>
          <w:rFonts w:ascii="Consolas" w:hAnsi="Consolas"/>
        </w:rPr>
        <w:t xml:space="preserve">      counter++;</w:t>
      </w:r>
    </w:p>
    <w:p w14:paraId="00A310C2" w14:textId="77777777" w:rsidR="00984C6A" w:rsidRPr="005B5707" w:rsidRDefault="00984C6A" w:rsidP="005B5707">
      <w:pPr>
        <w:spacing w:line="180" w:lineRule="auto"/>
        <w:rPr>
          <w:rFonts w:ascii="Consolas" w:hAnsi="Consolas"/>
        </w:rPr>
      </w:pPr>
      <w:r w:rsidRPr="005B5707">
        <w:rPr>
          <w:rFonts w:ascii="Consolas" w:hAnsi="Consolas"/>
        </w:rPr>
        <w:t xml:space="preserve">      timer=0;</w:t>
      </w:r>
    </w:p>
    <w:p w14:paraId="0AC68AB7"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7DC456B6" w14:textId="77777777" w:rsidR="00984C6A" w:rsidRPr="005B5707" w:rsidRDefault="00984C6A" w:rsidP="005B5707">
      <w:pPr>
        <w:spacing w:line="180" w:lineRule="auto"/>
        <w:rPr>
          <w:rFonts w:ascii="Consolas" w:hAnsi="Consolas"/>
        </w:rPr>
      </w:pPr>
      <w:r w:rsidRPr="005B5707">
        <w:rPr>
          <w:rFonts w:ascii="Consolas" w:hAnsi="Consolas"/>
        </w:rPr>
        <w:t xml:space="preserve">  }else{</w:t>
      </w:r>
    </w:p>
    <w:p w14:paraId="703F6D5A" w14:textId="77777777" w:rsidR="00984C6A" w:rsidRPr="005B5707" w:rsidRDefault="00984C6A" w:rsidP="005B5707">
      <w:pPr>
        <w:spacing w:line="180" w:lineRule="auto"/>
        <w:rPr>
          <w:rFonts w:ascii="Consolas" w:hAnsi="Consolas"/>
        </w:rPr>
      </w:pPr>
      <w:r w:rsidRPr="005B5707">
        <w:rPr>
          <w:rFonts w:ascii="Consolas" w:hAnsi="Consolas"/>
        </w:rPr>
        <w:t xml:space="preserve">    Serial.println("Waiting 2 seconds");</w:t>
      </w:r>
    </w:p>
    <w:p w14:paraId="4C530736" w14:textId="77777777" w:rsidR="00984C6A" w:rsidRPr="005B5707" w:rsidRDefault="00984C6A" w:rsidP="005B5707">
      <w:pPr>
        <w:spacing w:line="180" w:lineRule="auto"/>
        <w:rPr>
          <w:rFonts w:ascii="Consolas" w:hAnsi="Consolas"/>
        </w:rPr>
      </w:pPr>
      <w:r w:rsidRPr="005B5707">
        <w:rPr>
          <w:rFonts w:ascii="Consolas" w:hAnsi="Consolas"/>
        </w:rPr>
        <w:t xml:space="preserve">   delay(2000);</w:t>
      </w:r>
    </w:p>
    <w:p w14:paraId="284883A7" w14:textId="77777777" w:rsidR="00984C6A" w:rsidRPr="005B5707" w:rsidRDefault="00984C6A" w:rsidP="005B5707">
      <w:pPr>
        <w:spacing w:line="180" w:lineRule="auto"/>
        <w:rPr>
          <w:rFonts w:ascii="Consolas" w:hAnsi="Consolas"/>
        </w:rPr>
      </w:pPr>
      <w:r w:rsidRPr="005B5707">
        <w:rPr>
          <w:rFonts w:ascii="Consolas" w:hAnsi="Consolas"/>
        </w:rPr>
        <w:t xml:space="preserve">    if(sensorValue&lt;200){</w:t>
      </w:r>
    </w:p>
    <w:p w14:paraId="00EF59C4" w14:textId="77777777" w:rsidR="00984C6A" w:rsidRPr="005B5707" w:rsidRDefault="00984C6A" w:rsidP="005B5707">
      <w:pPr>
        <w:spacing w:line="180" w:lineRule="auto"/>
        <w:rPr>
          <w:rFonts w:ascii="Consolas" w:hAnsi="Consolas"/>
        </w:rPr>
      </w:pPr>
      <w:r w:rsidRPr="005B5707">
        <w:rPr>
          <w:rFonts w:ascii="Consolas" w:hAnsi="Consolas"/>
        </w:rPr>
        <w:t xml:space="preserve">       timer=0;</w:t>
      </w:r>
    </w:p>
    <w:p w14:paraId="79535B3D" w14:textId="77777777" w:rsidR="00984C6A" w:rsidRPr="005B5707" w:rsidRDefault="00984C6A" w:rsidP="005B5707">
      <w:pPr>
        <w:spacing w:line="180" w:lineRule="auto"/>
        <w:rPr>
          <w:rFonts w:ascii="Consolas" w:hAnsi="Consolas"/>
        </w:rPr>
      </w:pPr>
      <w:r w:rsidRPr="005B5707">
        <w:rPr>
          <w:rFonts w:ascii="Consolas" w:hAnsi="Consolas"/>
        </w:rPr>
        <w:t xml:space="preserve">    counter=0;</w:t>
      </w:r>
    </w:p>
    <w:p w14:paraId="0DE0255B" w14:textId="77777777" w:rsidR="00984C6A" w:rsidRPr="005B5707" w:rsidRDefault="00984C6A" w:rsidP="005B5707">
      <w:pPr>
        <w:spacing w:line="180" w:lineRule="auto"/>
        <w:rPr>
          <w:rFonts w:ascii="Consolas" w:hAnsi="Consolas"/>
        </w:rPr>
      </w:pPr>
      <w:r w:rsidRPr="005B5707">
        <w:rPr>
          <w:rFonts w:ascii="Consolas" w:hAnsi="Consolas"/>
        </w:rPr>
        <w:t xml:space="preserve">    digitalWrite(led2,LOW);</w:t>
      </w:r>
    </w:p>
    <w:p w14:paraId="6B05CC2D" w14:textId="77777777" w:rsidR="00984C6A" w:rsidRPr="005B5707" w:rsidRDefault="00984C6A" w:rsidP="005B5707">
      <w:pPr>
        <w:spacing w:line="180" w:lineRule="auto"/>
        <w:rPr>
          <w:rFonts w:ascii="Consolas" w:hAnsi="Consolas"/>
        </w:rPr>
      </w:pPr>
      <w:r w:rsidRPr="005B5707">
        <w:rPr>
          <w:rFonts w:ascii="Consolas" w:hAnsi="Consolas"/>
        </w:rPr>
        <w:t xml:space="preserve">    digitalWrite(led3,LOW);</w:t>
      </w:r>
    </w:p>
    <w:p w14:paraId="5876DC6C" w14:textId="77777777" w:rsidR="00984C6A" w:rsidRPr="005B5707" w:rsidRDefault="00984C6A" w:rsidP="005B5707">
      <w:pPr>
        <w:spacing w:line="180" w:lineRule="auto"/>
        <w:rPr>
          <w:rFonts w:ascii="Consolas" w:hAnsi="Consolas"/>
        </w:rPr>
      </w:pPr>
      <w:r w:rsidRPr="005B5707">
        <w:rPr>
          <w:rFonts w:ascii="Consolas" w:hAnsi="Consolas"/>
        </w:rPr>
        <w:t xml:space="preserve">      digitalWrite(LED,LOW);</w:t>
      </w:r>
    </w:p>
    <w:p w14:paraId="62F301A9"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1F9395DA" w14:textId="77777777" w:rsidR="00984C6A" w:rsidRPr="00102EAA" w:rsidRDefault="00984C6A" w:rsidP="005B5707">
      <w:pPr>
        <w:spacing w:line="180" w:lineRule="auto"/>
        <w:rPr>
          <w:rFonts w:ascii="Consolas" w:hAnsi="Consolas"/>
          <w:color w:val="FF0000"/>
        </w:rPr>
      </w:pPr>
      <w:r w:rsidRPr="00102EAA">
        <w:rPr>
          <w:rFonts w:ascii="Consolas" w:hAnsi="Consolas"/>
          <w:color w:val="FF0000"/>
        </w:rPr>
        <w:t>//    Serial.println("Value after else:");</w:t>
      </w:r>
    </w:p>
    <w:p w14:paraId="7BE87D6B" w14:textId="77777777" w:rsidR="00984C6A" w:rsidRPr="00102EAA" w:rsidRDefault="00984C6A" w:rsidP="005B5707">
      <w:pPr>
        <w:spacing w:line="180" w:lineRule="auto"/>
        <w:rPr>
          <w:rFonts w:ascii="Consolas" w:hAnsi="Consolas"/>
          <w:color w:val="FF0000"/>
        </w:rPr>
      </w:pPr>
      <w:r w:rsidRPr="00102EAA">
        <w:rPr>
          <w:rFonts w:ascii="Consolas" w:hAnsi="Consolas"/>
          <w:color w:val="FF0000"/>
        </w:rPr>
        <w:t>//    Serial.println(sensorValue);</w:t>
      </w:r>
    </w:p>
    <w:p w14:paraId="21207F0A" w14:textId="77777777" w:rsidR="00984C6A" w:rsidRPr="00102EAA" w:rsidRDefault="00984C6A" w:rsidP="005B5707">
      <w:pPr>
        <w:spacing w:line="180" w:lineRule="auto"/>
        <w:rPr>
          <w:rFonts w:ascii="Consolas" w:hAnsi="Consolas"/>
          <w:color w:val="FF0000"/>
        </w:rPr>
      </w:pPr>
      <w:r w:rsidRPr="00102EAA">
        <w:rPr>
          <w:rFonts w:ascii="Consolas" w:hAnsi="Consolas"/>
          <w:color w:val="FF0000"/>
        </w:rPr>
        <w:t>//    Serial.println(counter);</w:t>
      </w:r>
    </w:p>
    <w:p w14:paraId="76B65E33"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4D48B3E0"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79298132" w14:textId="77777777" w:rsidR="00984C6A" w:rsidRPr="005B5707" w:rsidRDefault="00984C6A" w:rsidP="005B5707">
      <w:pPr>
        <w:spacing w:line="180" w:lineRule="auto"/>
        <w:rPr>
          <w:rFonts w:ascii="Consolas" w:hAnsi="Consolas"/>
        </w:rPr>
      </w:pPr>
    </w:p>
    <w:p w14:paraId="484E5FC9" w14:textId="77777777" w:rsidR="00984C6A" w:rsidRPr="005B5707" w:rsidRDefault="00984C6A" w:rsidP="005B5707">
      <w:pPr>
        <w:spacing w:line="180" w:lineRule="auto"/>
        <w:rPr>
          <w:rFonts w:ascii="Consolas" w:hAnsi="Consolas"/>
        </w:rPr>
      </w:pPr>
      <w:r w:rsidRPr="005B5707">
        <w:rPr>
          <w:rFonts w:ascii="Consolas" w:hAnsi="Consolas"/>
        </w:rPr>
        <w:t xml:space="preserve"> if(counter==1){                                      //Event 1</w:t>
      </w:r>
    </w:p>
    <w:p w14:paraId="01BD8F58" w14:textId="77777777" w:rsidR="00984C6A" w:rsidRPr="005B5707" w:rsidRDefault="00984C6A" w:rsidP="005B5707">
      <w:pPr>
        <w:spacing w:line="180" w:lineRule="auto"/>
        <w:rPr>
          <w:rFonts w:ascii="Consolas" w:hAnsi="Consolas"/>
        </w:rPr>
      </w:pPr>
      <w:r w:rsidRPr="005B5707">
        <w:rPr>
          <w:rFonts w:ascii="Consolas" w:hAnsi="Consolas"/>
        </w:rPr>
        <w:t xml:space="preserve">  digitalWrite(LED,HIGH);</w:t>
      </w:r>
    </w:p>
    <w:p w14:paraId="4CB3C42F" w14:textId="15073554" w:rsidR="00984C6A" w:rsidRDefault="00984C6A" w:rsidP="005B5707">
      <w:pPr>
        <w:spacing w:line="180" w:lineRule="auto"/>
        <w:rPr>
          <w:rFonts w:ascii="Consolas" w:hAnsi="Consolas"/>
        </w:rPr>
      </w:pPr>
      <w:r w:rsidRPr="005B5707">
        <w:rPr>
          <w:rFonts w:ascii="Consolas" w:hAnsi="Consolas"/>
        </w:rPr>
        <w:t xml:space="preserve">  Serial.println("Event 1 now");</w:t>
      </w:r>
    </w:p>
    <w:p w14:paraId="5095A597" w14:textId="77777777" w:rsidR="00102EAA" w:rsidRPr="005B5707" w:rsidRDefault="00102EAA" w:rsidP="005B5707">
      <w:pPr>
        <w:spacing w:line="180" w:lineRule="auto"/>
        <w:rPr>
          <w:rFonts w:ascii="Consolas" w:hAnsi="Consolas"/>
        </w:rPr>
      </w:pPr>
    </w:p>
    <w:p w14:paraId="277A129F" w14:textId="77777777" w:rsidR="00984C6A" w:rsidRPr="005B5707" w:rsidRDefault="00984C6A" w:rsidP="005B5707">
      <w:pPr>
        <w:spacing w:line="180" w:lineRule="auto"/>
        <w:rPr>
          <w:rFonts w:ascii="Consolas" w:hAnsi="Consolas"/>
        </w:rPr>
      </w:pPr>
      <w:r w:rsidRPr="005B5707">
        <w:rPr>
          <w:rFonts w:ascii="Consolas" w:hAnsi="Consolas"/>
        </w:rPr>
        <w:t xml:space="preserve"> }else if(counter==2){                                //Event 2</w:t>
      </w:r>
    </w:p>
    <w:p w14:paraId="1129258C" w14:textId="77777777" w:rsidR="00984C6A" w:rsidRPr="005B5707" w:rsidRDefault="00984C6A" w:rsidP="005B5707">
      <w:pPr>
        <w:spacing w:line="180" w:lineRule="auto"/>
        <w:rPr>
          <w:rFonts w:ascii="Consolas" w:hAnsi="Consolas"/>
        </w:rPr>
      </w:pPr>
      <w:r w:rsidRPr="005B5707">
        <w:rPr>
          <w:rFonts w:ascii="Consolas" w:hAnsi="Consolas"/>
        </w:rPr>
        <w:t xml:space="preserve">    digitalWrite(led2,HIGH);</w:t>
      </w:r>
    </w:p>
    <w:p w14:paraId="72921FC8" w14:textId="77777777" w:rsidR="00984C6A" w:rsidRPr="005B5707" w:rsidRDefault="00984C6A" w:rsidP="005B5707">
      <w:pPr>
        <w:spacing w:line="180" w:lineRule="auto"/>
        <w:rPr>
          <w:rFonts w:ascii="Consolas" w:hAnsi="Consolas"/>
        </w:rPr>
      </w:pPr>
    </w:p>
    <w:p w14:paraId="6ADA3723" w14:textId="77777777" w:rsidR="00984C6A" w:rsidRPr="005B5707" w:rsidRDefault="00984C6A" w:rsidP="005B5707">
      <w:pPr>
        <w:spacing w:line="180" w:lineRule="auto"/>
        <w:rPr>
          <w:rFonts w:ascii="Consolas" w:hAnsi="Consolas"/>
        </w:rPr>
      </w:pPr>
      <w:r w:rsidRPr="005B5707">
        <w:rPr>
          <w:rFonts w:ascii="Consolas" w:hAnsi="Consolas"/>
        </w:rPr>
        <w:t>Serial.println("event 2 now");</w:t>
      </w:r>
    </w:p>
    <w:p w14:paraId="508220BE" w14:textId="3D1E697D" w:rsidR="00984C6A" w:rsidRPr="005B5707" w:rsidRDefault="00984C6A" w:rsidP="005B5707">
      <w:pPr>
        <w:spacing w:line="180" w:lineRule="auto"/>
        <w:rPr>
          <w:rFonts w:ascii="Consolas" w:hAnsi="Consolas"/>
        </w:rPr>
      </w:pPr>
      <w:r w:rsidRPr="005B5707">
        <w:rPr>
          <w:rFonts w:ascii="Consolas" w:hAnsi="Consolas"/>
        </w:rPr>
        <w:t>speakerValue=0;</w:t>
      </w:r>
    </w:p>
    <w:p w14:paraId="2B2EE993" w14:textId="32078DD6" w:rsidR="00984C6A" w:rsidRPr="005B5707" w:rsidRDefault="00984C6A" w:rsidP="005B5707">
      <w:pPr>
        <w:spacing w:line="180" w:lineRule="auto"/>
        <w:rPr>
          <w:rFonts w:ascii="Consolas" w:hAnsi="Consolas"/>
        </w:rPr>
      </w:pPr>
      <w:r w:rsidRPr="005B5707">
        <w:rPr>
          <w:rFonts w:ascii="Consolas" w:hAnsi="Consolas"/>
        </w:rPr>
        <w:t xml:space="preserve">// Make a HTTP request:  </w:t>
      </w:r>
    </w:p>
    <w:p w14:paraId="41C369FE" w14:textId="306EFB8E" w:rsidR="00984C6A" w:rsidRPr="005B5707" w:rsidRDefault="00984C6A" w:rsidP="005B5707">
      <w:pPr>
        <w:spacing w:line="180" w:lineRule="auto"/>
        <w:rPr>
          <w:rFonts w:ascii="Consolas" w:hAnsi="Consolas"/>
        </w:rPr>
      </w:pPr>
      <w:r w:rsidRPr="005B5707">
        <w:rPr>
          <w:rFonts w:ascii="Consolas" w:hAnsi="Consolas"/>
        </w:rPr>
        <w:t>String APIRequest;</w:t>
      </w:r>
    </w:p>
    <w:p w14:paraId="00C61AF5" w14:textId="08778C0A" w:rsidR="00984C6A" w:rsidRPr="005B5707" w:rsidRDefault="00984C6A" w:rsidP="005B5707">
      <w:pPr>
        <w:spacing w:line="180" w:lineRule="auto"/>
        <w:rPr>
          <w:rFonts w:ascii="Consolas" w:hAnsi="Consolas"/>
        </w:rPr>
      </w:pPr>
      <w:r w:rsidRPr="005B5707">
        <w:rPr>
          <w:rFonts w:ascii="Consolas" w:hAnsi="Consolas"/>
        </w:rPr>
        <w:t xml:space="preserve">APIRequest = String(serverName) + "/pushingbox?devid=" + String(devid)+ "&amp;NoiseValue="+sensorValue+"&amp;Temperature="+tempValue+"&amp;Speaker="+speakerValue; </w:t>
      </w:r>
    </w:p>
    <w:p w14:paraId="4B04C8C6" w14:textId="6601C27B" w:rsidR="00984C6A" w:rsidRPr="005B5707" w:rsidRDefault="00984C6A" w:rsidP="005B5707">
      <w:pPr>
        <w:spacing w:line="180" w:lineRule="auto"/>
        <w:rPr>
          <w:rFonts w:ascii="Consolas" w:hAnsi="Consolas"/>
        </w:rPr>
      </w:pPr>
      <w:r w:rsidRPr="005B5707">
        <w:rPr>
          <w:rFonts w:ascii="Consolas" w:hAnsi="Consolas"/>
        </w:rPr>
        <w:t>client.get (APIRequest);</w:t>
      </w:r>
    </w:p>
    <w:p w14:paraId="11972E5F"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6FDABAAA" w14:textId="77777777" w:rsidR="00984C6A" w:rsidRPr="005B5707" w:rsidRDefault="00984C6A" w:rsidP="005B5707">
      <w:pPr>
        <w:spacing w:line="180" w:lineRule="auto"/>
        <w:rPr>
          <w:rFonts w:ascii="Consolas" w:hAnsi="Consolas"/>
        </w:rPr>
      </w:pPr>
      <w:r w:rsidRPr="005B5707">
        <w:rPr>
          <w:rFonts w:ascii="Consolas" w:hAnsi="Consolas"/>
        </w:rPr>
        <w:t xml:space="preserve">  // if there are incoming bytes available</w:t>
      </w:r>
    </w:p>
    <w:p w14:paraId="353808E4" w14:textId="77777777" w:rsidR="00984C6A" w:rsidRPr="005B5707" w:rsidRDefault="00984C6A" w:rsidP="005B5707">
      <w:pPr>
        <w:spacing w:line="180" w:lineRule="auto"/>
        <w:rPr>
          <w:rFonts w:ascii="Consolas" w:hAnsi="Consolas"/>
        </w:rPr>
      </w:pPr>
      <w:r w:rsidRPr="005B5707">
        <w:rPr>
          <w:rFonts w:ascii="Consolas" w:hAnsi="Consolas"/>
        </w:rPr>
        <w:t xml:space="preserve">  // from the server, read them and print them:</w:t>
      </w:r>
    </w:p>
    <w:p w14:paraId="41B9D37E" w14:textId="77777777" w:rsidR="00984C6A" w:rsidRPr="005B5707" w:rsidRDefault="00984C6A" w:rsidP="005B5707">
      <w:pPr>
        <w:spacing w:line="180" w:lineRule="auto"/>
        <w:rPr>
          <w:rFonts w:ascii="Consolas" w:hAnsi="Consolas"/>
        </w:rPr>
      </w:pPr>
      <w:r w:rsidRPr="005B5707">
        <w:rPr>
          <w:rFonts w:ascii="Consolas" w:hAnsi="Consolas"/>
        </w:rPr>
        <w:t xml:space="preserve">  while (client.available()) {</w:t>
      </w:r>
    </w:p>
    <w:p w14:paraId="10F35940" w14:textId="77777777" w:rsidR="00984C6A" w:rsidRPr="005B5707" w:rsidRDefault="00984C6A" w:rsidP="005B5707">
      <w:pPr>
        <w:spacing w:line="180" w:lineRule="auto"/>
        <w:rPr>
          <w:rFonts w:ascii="Consolas" w:hAnsi="Consolas"/>
        </w:rPr>
      </w:pPr>
      <w:r w:rsidRPr="005B5707">
        <w:rPr>
          <w:rFonts w:ascii="Consolas" w:hAnsi="Consolas"/>
        </w:rPr>
        <w:t xml:space="preserve">    char c = client.read();</w:t>
      </w:r>
    </w:p>
    <w:p w14:paraId="62B3A2DF" w14:textId="77777777" w:rsidR="00984C6A" w:rsidRPr="005B5707" w:rsidRDefault="00984C6A" w:rsidP="005B5707">
      <w:pPr>
        <w:spacing w:line="180" w:lineRule="auto"/>
        <w:rPr>
          <w:rFonts w:ascii="Consolas" w:hAnsi="Consolas"/>
        </w:rPr>
      </w:pPr>
    </w:p>
    <w:p w14:paraId="207C2ED0"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571CA752" w14:textId="77777777" w:rsidR="00984C6A" w:rsidRPr="005B5707" w:rsidRDefault="00984C6A" w:rsidP="005B5707">
      <w:pPr>
        <w:spacing w:line="180" w:lineRule="auto"/>
        <w:rPr>
          <w:rFonts w:ascii="Consolas" w:hAnsi="Consolas"/>
        </w:rPr>
      </w:pPr>
      <w:r w:rsidRPr="005B5707">
        <w:rPr>
          <w:rFonts w:ascii="Consolas" w:hAnsi="Consolas"/>
        </w:rPr>
        <w:t xml:space="preserve">  Serial.flush();</w:t>
      </w:r>
    </w:p>
    <w:p w14:paraId="014BD2C1" w14:textId="77777777" w:rsidR="00984C6A" w:rsidRPr="005B5707" w:rsidRDefault="00984C6A" w:rsidP="005B5707">
      <w:pPr>
        <w:spacing w:line="180" w:lineRule="auto"/>
        <w:rPr>
          <w:rFonts w:ascii="Consolas" w:hAnsi="Consolas"/>
        </w:rPr>
      </w:pPr>
      <w:r w:rsidRPr="005B5707">
        <w:rPr>
          <w:rFonts w:ascii="Consolas" w:hAnsi="Consolas"/>
        </w:rPr>
        <w:t xml:space="preserve">  String UploadMessage;</w:t>
      </w:r>
    </w:p>
    <w:p w14:paraId="54E0E10C" w14:textId="77777777" w:rsidR="00984C6A" w:rsidRPr="005B5707" w:rsidRDefault="00984C6A" w:rsidP="005B5707">
      <w:pPr>
        <w:spacing w:line="180" w:lineRule="auto"/>
        <w:rPr>
          <w:rFonts w:ascii="Consolas" w:hAnsi="Consolas"/>
        </w:rPr>
      </w:pPr>
      <w:r w:rsidRPr="005B5707">
        <w:rPr>
          <w:rFonts w:ascii="Consolas" w:hAnsi="Consolas"/>
        </w:rPr>
        <w:t xml:space="preserve">  //Serial.print("\n Uploaded temp value: ");</w:t>
      </w:r>
    </w:p>
    <w:p w14:paraId="52266645" w14:textId="77777777" w:rsidR="00984C6A" w:rsidRPr="005B5707" w:rsidRDefault="00984C6A" w:rsidP="005B5707">
      <w:pPr>
        <w:spacing w:line="180" w:lineRule="auto"/>
        <w:rPr>
          <w:rFonts w:ascii="Consolas" w:hAnsi="Consolas"/>
        </w:rPr>
      </w:pPr>
      <w:r w:rsidRPr="005B5707">
        <w:rPr>
          <w:rFonts w:ascii="Consolas" w:hAnsi="Consolas"/>
        </w:rPr>
        <w:t xml:space="preserve">    delay(4000);</w:t>
      </w:r>
    </w:p>
    <w:p w14:paraId="262E535D" w14:textId="77777777" w:rsidR="00984C6A" w:rsidRPr="005B5707" w:rsidRDefault="00984C6A" w:rsidP="005B5707">
      <w:pPr>
        <w:spacing w:line="180" w:lineRule="auto"/>
        <w:rPr>
          <w:rFonts w:ascii="Consolas" w:hAnsi="Consolas"/>
        </w:rPr>
      </w:pPr>
      <w:r w:rsidRPr="005B5707">
        <w:rPr>
          <w:rFonts w:ascii="Consolas" w:hAnsi="Consolas"/>
        </w:rPr>
        <w:t xml:space="preserve">    if(sensorValue&gt;=200){</w:t>
      </w:r>
    </w:p>
    <w:p w14:paraId="5A40D8A5" w14:textId="77777777" w:rsidR="00984C6A" w:rsidRPr="005B5707" w:rsidRDefault="00984C6A" w:rsidP="005B5707">
      <w:pPr>
        <w:spacing w:line="180" w:lineRule="auto"/>
        <w:rPr>
          <w:rFonts w:ascii="Consolas" w:hAnsi="Consolas"/>
        </w:rPr>
      </w:pPr>
      <w:r w:rsidRPr="005B5707">
        <w:rPr>
          <w:rFonts w:ascii="Consolas" w:hAnsi="Consolas"/>
        </w:rPr>
        <w:t xml:space="preserve">      counter++;</w:t>
      </w:r>
    </w:p>
    <w:p w14:paraId="04C4252F" w14:textId="77777777" w:rsidR="00984C6A" w:rsidRPr="005B5707" w:rsidRDefault="00984C6A" w:rsidP="005B5707">
      <w:pPr>
        <w:spacing w:line="180" w:lineRule="auto"/>
        <w:rPr>
          <w:rFonts w:ascii="Consolas" w:hAnsi="Consolas"/>
        </w:rPr>
      </w:pPr>
      <w:r w:rsidRPr="005B5707">
        <w:rPr>
          <w:rFonts w:ascii="Consolas" w:hAnsi="Consolas"/>
        </w:rPr>
        <w:t xml:space="preserve">    }else{ //////////Working here</w:t>
      </w:r>
    </w:p>
    <w:p w14:paraId="73D33D7C" w14:textId="77777777" w:rsidR="00984C6A" w:rsidRPr="005B5707" w:rsidRDefault="00984C6A" w:rsidP="005B5707">
      <w:pPr>
        <w:spacing w:line="180" w:lineRule="auto"/>
        <w:rPr>
          <w:rFonts w:ascii="Consolas" w:hAnsi="Consolas"/>
        </w:rPr>
      </w:pPr>
      <w:r w:rsidRPr="005B5707">
        <w:rPr>
          <w:rFonts w:ascii="Consolas" w:hAnsi="Consolas"/>
        </w:rPr>
        <w:t xml:space="preserve">      digitalWrite(led2,LOW);</w:t>
      </w:r>
    </w:p>
    <w:p w14:paraId="09EAADD8" w14:textId="77777777" w:rsidR="00984C6A" w:rsidRPr="005B5707" w:rsidRDefault="00984C6A" w:rsidP="005B5707">
      <w:pPr>
        <w:spacing w:line="180" w:lineRule="auto"/>
        <w:rPr>
          <w:rFonts w:ascii="Consolas" w:hAnsi="Consolas"/>
        </w:rPr>
      </w:pPr>
      <w:r w:rsidRPr="005B5707">
        <w:rPr>
          <w:rFonts w:ascii="Consolas" w:hAnsi="Consolas"/>
        </w:rPr>
        <w:t xml:space="preserve">      digitalWrite(led3,LOW);</w:t>
      </w:r>
    </w:p>
    <w:p w14:paraId="0B1BEB3F" w14:textId="77777777" w:rsidR="00984C6A" w:rsidRPr="005B5707" w:rsidRDefault="00984C6A" w:rsidP="005B5707">
      <w:pPr>
        <w:spacing w:line="180" w:lineRule="auto"/>
        <w:rPr>
          <w:rFonts w:ascii="Consolas" w:hAnsi="Consolas"/>
        </w:rPr>
      </w:pPr>
      <w:r w:rsidRPr="005B5707">
        <w:rPr>
          <w:rFonts w:ascii="Consolas" w:hAnsi="Consolas"/>
        </w:rPr>
        <w:t xml:space="preserve">      counter=0;</w:t>
      </w:r>
    </w:p>
    <w:p w14:paraId="491C9712" w14:textId="77777777" w:rsidR="00984C6A" w:rsidRPr="005B5707" w:rsidRDefault="00984C6A" w:rsidP="005B5707">
      <w:pPr>
        <w:spacing w:line="180" w:lineRule="auto"/>
        <w:rPr>
          <w:rFonts w:ascii="Consolas" w:hAnsi="Consolas"/>
        </w:rPr>
      </w:pPr>
      <w:r w:rsidRPr="005B5707">
        <w:rPr>
          <w:rFonts w:ascii="Consolas" w:hAnsi="Consolas"/>
        </w:rPr>
        <w:t xml:space="preserve">        timer=0;</w:t>
      </w:r>
    </w:p>
    <w:p w14:paraId="68DC5671"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67ED2323"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0F69D9BF" w14:textId="0D7B44CC" w:rsidR="00984C6A" w:rsidRPr="005B5707" w:rsidRDefault="00984C6A" w:rsidP="005B5707">
      <w:pPr>
        <w:spacing w:line="180" w:lineRule="auto"/>
        <w:rPr>
          <w:rFonts w:ascii="Consolas" w:hAnsi="Consolas"/>
        </w:rPr>
      </w:pPr>
      <w:r w:rsidRPr="005B5707">
        <w:rPr>
          <w:rFonts w:ascii="Consolas" w:hAnsi="Consolas"/>
        </w:rPr>
        <w:t xml:space="preserve">  }else if(counter&gt;=3){                                   //Event 3</w:t>
      </w:r>
    </w:p>
    <w:p w14:paraId="6AD33AAB" w14:textId="77777777" w:rsidR="00984C6A" w:rsidRPr="005B5707" w:rsidRDefault="00984C6A" w:rsidP="005B5707">
      <w:pPr>
        <w:spacing w:line="180" w:lineRule="auto"/>
        <w:rPr>
          <w:rFonts w:ascii="Consolas" w:hAnsi="Consolas"/>
        </w:rPr>
      </w:pPr>
      <w:r w:rsidRPr="005B5707">
        <w:rPr>
          <w:rFonts w:ascii="Consolas" w:hAnsi="Consolas"/>
        </w:rPr>
        <w:t xml:space="preserve">    digitalWrite(led3,HIGH);</w:t>
      </w:r>
    </w:p>
    <w:p w14:paraId="47F9D506" w14:textId="11E7BE13" w:rsidR="00984C6A" w:rsidRPr="005B5707" w:rsidRDefault="00984C6A" w:rsidP="005B5707">
      <w:pPr>
        <w:spacing w:line="180" w:lineRule="auto"/>
        <w:rPr>
          <w:rFonts w:ascii="Consolas" w:hAnsi="Consolas"/>
        </w:rPr>
      </w:pPr>
      <w:r w:rsidRPr="005B5707">
        <w:rPr>
          <w:rFonts w:ascii="Consolas" w:hAnsi="Consolas"/>
        </w:rPr>
        <w:t xml:space="preserve">    Serial.println("Event 3 now");</w:t>
      </w:r>
    </w:p>
    <w:p w14:paraId="5BDB58A1" w14:textId="02739D19" w:rsidR="00984C6A" w:rsidRPr="005B5707" w:rsidRDefault="00984C6A" w:rsidP="005B5707">
      <w:pPr>
        <w:spacing w:line="180" w:lineRule="auto"/>
        <w:rPr>
          <w:rFonts w:ascii="Consolas" w:hAnsi="Consolas"/>
        </w:rPr>
      </w:pPr>
      <w:r w:rsidRPr="005B5707">
        <w:rPr>
          <w:rFonts w:ascii="Consolas" w:hAnsi="Consolas"/>
        </w:rPr>
        <w:t xml:space="preserve">    speakerValue=1;   </w:t>
      </w:r>
    </w:p>
    <w:p w14:paraId="08E41253"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309FBAF7" w14:textId="74924B92" w:rsidR="00984C6A" w:rsidRPr="005B5707" w:rsidRDefault="00984C6A" w:rsidP="005B5707">
      <w:pPr>
        <w:spacing w:line="180" w:lineRule="auto"/>
        <w:rPr>
          <w:rFonts w:ascii="Consolas" w:hAnsi="Consolas"/>
        </w:rPr>
      </w:pPr>
      <w:r w:rsidRPr="005B5707">
        <w:rPr>
          <w:rFonts w:ascii="Consolas" w:hAnsi="Consolas"/>
        </w:rPr>
        <w:t xml:space="preserve">// Make a HTTP request:  </w:t>
      </w:r>
    </w:p>
    <w:p w14:paraId="7AD47423" w14:textId="2B6A21BE" w:rsidR="00984C6A" w:rsidRPr="005B5707" w:rsidRDefault="00247993" w:rsidP="005B5707">
      <w:pPr>
        <w:spacing w:line="180" w:lineRule="auto"/>
        <w:rPr>
          <w:rFonts w:ascii="Consolas" w:hAnsi="Consolas"/>
        </w:rPr>
      </w:pPr>
      <w:r>
        <w:rPr>
          <w:rFonts w:ascii="Consolas" w:hAnsi="Consolas"/>
        </w:rPr>
        <w:t>S</w:t>
      </w:r>
      <w:r w:rsidR="00984C6A" w:rsidRPr="005B5707">
        <w:rPr>
          <w:rFonts w:ascii="Consolas" w:hAnsi="Consolas"/>
        </w:rPr>
        <w:t>tring APIRequest;</w:t>
      </w:r>
    </w:p>
    <w:p w14:paraId="3983DEAC" w14:textId="390FBDF8" w:rsidR="003465A7" w:rsidRDefault="00984C6A" w:rsidP="005B5707">
      <w:pPr>
        <w:spacing w:line="180" w:lineRule="auto"/>
        <w:rPr>
          <w:rFonts w:ascii="Consolas" w:hAnsi="Consolas"/>
        </w:rPr>
      </w:pPr>
      <w:r w:rsidRPr="005B5707">
        <w:rPr>
          <w:rFonts w:ascii="Consolas" w:hAnsi="Consolas"/>
        </w:rPr>
        <w:t>APIRequest = String(serverName) + "/pushingbox?devid=" + String(devid)+ "&amp;NoiseValue="+sensorValue+"&amp;Temperature="+tempValue+"&amp;Speaker="+speakerValue;</w:t>
      </w:r>
    </w:p>
    <w:p w14:paraId="7BB42BE9" w14:textId="77777777" w:rsidR="00984C6A" w:rsidRPr="005B5707" w:rsidRDefault="00984C6A" w:rsidP="005B5707">
      <w:pPr>
        <w:spacing w:line="180" w:lineRule="auto"/>
        <w:rPr>
          <w:rFonts w:ascii="Consolas" w:hAnsi="Consolas"/>
        </w:rPr>
      </w:pPr>
      <w:r w:rsidRPr="005B5707">
        <w:rPr>
          <w:rFonts w:ascii="Consolas" w:hAnsi="Consolas"/>
        </w:rPr>
        <w:t xml:space="preserve">  client.get (APIRequest);</w:t>
      </w:r>
    </w:p>
    <w:p w14:paraId="4A0575B1"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4E80DE71" w14:textId="77777777" w:rsidR="00984C6A" w:rsidRPr="005B5707" w:rsidRDefault="00984C6A" w:rsidP="005B5707">
      <w:pPr>
        <w:spacing w:line="180" w:lineRule="auto"/>
        <w:rPr>
          <w:rFonts w:ascii="Consolas" w:hAnsi="Consolas"/>
        </w:rPr>
      </w:pPr>
      <w:r w:rsidRPr="005B5707">
        <w:rPr>
          <w:rFonts w:ascii="Consolas" w:hAnsi="Consolas"/>
        </w:rPr>
        <w:t xml:space="preserve">  // if there are incoming bytes available</w:t>
      </w:r>
    </w:p>
    <w:p w14:paraId="40E27868" w14:textId="77777777" w:rsidR="00984C6A" w:rsidRPr="005B5707" w:rsidRDefault="00984C6A" w:rsidP="005B5707">
      <w:pPr>
        <w:spacing w:line="180" w:lineRule="auto"/>
        <w:rPr>
          <w:rFonts w:ascii="Consolas" w:hAnsi="Consolas"/>
        </w:rPr>
      </w:pPr>
      <w:r w:rsidRPr="005B5707">
        <w:rPr>
          <w:rFonts w:ascii="Consolas" w:hAnsi="Consolas"/>
        </w:rPr>
        <w:t xml:space="preserve">  // from the server, read them and print them:</w:t>
      </w:r>
    </w:p>
    <w:p w14:paraId="4B320213" w14:textId="77777777" w:rsidR="00984C6A" w:rsidRPr="005B5707" w:rsidRDefault="00984C6A" w:rsidP="005B5707">
      <w:pPr>
        <w:spacing w:line="180" w:lineRule="auto"/>
        <w:rPr>
          <w:rFonts w:ascii="Consolas" w:hAnsi="Consolas"/>
        </w:rPr>
      </w:pPr>
      <w:r w:rsidRPr="005B5707">
        <w:rPr>
          <w:rFonts w:ascii="Consolas" w:hAnsi="Consolas"/>
        </w:rPr>
        <w:t xml:space="preserve">  while (client.available()) {</w:t>
      </w:r>
    </w:p>
    <w:p w14:paraId="58867A01" w14:textId="77777777" w:rsidR="00984C6A" w:rsidRPr="005B5707" w:rsidRDefault="00984C6A" w:rsidP="005B5707">
      <w:pPr>
        <w:spacing w:line="180" w:lineRule="auto"/>
        <w:rPr>
          <w:rFonts w:ascii="Consolas" w:hAnsi="Consolas"/>
        </w:rPr>
      </w:pPr>
      <w:r w:rsidRPr="005B5707">
        <w:rPr>
          <w:rFonts w:ascii="Consolas" w:hAnsi="Consolas"/>
        </w:rPr>
        <w:t xml:space="preserve">    char c = client.read();</w:t>
      </w:r>
    </w:p>
    <w:p w14:paraId="3A034FCE" w14:textId="77777777" w:rsidR="00984C6A" w:rsidRPr="005B5707" w:rsidRDefault="00984C6A" w:rsidP="005B5707">
      <w:pPr>
        <w:spacing w:line="180" w:lineRule="auto"/>
        <w:rPr>
          <w:rFonts w:ascii="Consolas" w:hAnsi="Consolas"/>
        </w:rPr>
      </w:pPr>
    </w:p>
    <w:p w14:paraId="2C196AB4"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661F3F33" w14:textId="77777777" w:rsidR="00984C6A" w:rsidRPr="005B5707" w:rsidRDefault="00984C6A" w:rsidP="005B5707">
      <w:pPr>
        <w:spacing w:line="180" w:lineRule="auto"/>
        <w:rPr>
          <w:rFonts w:ascii="Consolas" w:hAnsi="Consolas"/>
        </w:rPr>
      </w:pPr>
      <w:r w:rsidRPr="005B5707">
        <w:rPr>
          <w:rFonts w:ascii="Consolas" w:hAnsi="Consolas"/>
        </w:rPr>
        <w:t xml:space="preserve">  Serial.flush();</w:t>
      </w:r>
    </w:p>
    <w:p w14:paraId="57C87020" w14:textId="77777777" w:rsidR="00984C6A" w:rsidRPr="005B5707" w:rsidRDefault="00984C6A" w:rsidP="005B5707">
      <w:pPr>
        <w:spacing w:line="180" w:lineRule="auto"/>
        <w:rPr>
          <w:rFonts w:ascii="Consolas" w:hAnsi="Consolas"/>
        </w:rPr>
      </w:pPr>
      <w:r w:rsidRPr="005B5707">
        <w:rPr>
          <w:rFonts w:ascii="Consolas" w:hAnsi="Consolas"/>
        </w:rPr>
        <w:t xml:space="preserve">  String UploadMessage;</w:t>
      </w:r>
    </w:p>
    <w:p w14:paraId="3F826B58" w14:textId="0E1EA5CE" w:rsidR="00984C6A" w:rsidRPr="005B5707" w:rsidRDefault="00984C6A" w:rsidP="005B5707">
      <w:pPr>
        <w:spacing w:line="180" w:lineRule="auto"/>
        <w:rPr>
          <w:rFonts w:ascii="Consolas" w:hAnsi="Consolas"/>
        </w:rPr>
      </w:pPr>
      <w:r w:rsidRPr="005B5707">
        <w:rPr>
          <w:rFonts w:ascii="Consolas" w:hAnsi="Consolas"/>
        </w:rPr>
        <w:t>//  Serial.println("\n Uploaded temp value: ");</w:t>
      </w:r>
      <w:r w:rsidR="00A03180">
        <w:rPr>
          <w:rFonts w:ascii="Consolas" w:hAnsi="Consolas"/>
        </w:rPr>
        <w:t xml:space="preserve">  //implement in major project</w:t>
      </w:r>
    </w:p>
    <w:p w14:paraId="095CE225" w14:textId="3B7D28DA" w:rsidR="00984C6A" w:rsidRPr="005B5707" w:rsidRDefault="00984C6A" w:rsidP="005B5707">
      <w:pPr>
        <w:spacing w:line="180" w:lineRule="auto"/>
        <w:rPr>
          <w:rFonts w:ascii="Consolas" w:hAnsi="Consolas"/>
        </w:rPr>
      </w:pPr>
      <w:r w:rsidRPr="005B5707">
        <w:rPr>
          <w:rFonts w:ascii="Consolas" w:hAnsi="Consolas"/>
        </w:rPr>
        <w:t>//  Serial.print(sensorValue);</w:t>
      </w:r>
      <w:r w:rsidR="00A03180">
        <w:rPr>
          <w:rFonts w:ascii="Consolas" w:hAnsi="Consolas"/>
        </w:rPr>
        <w:tab/>
      </w:r>
      <w:r w:rsidR="00A03180">
        <w:rPr>
          <w:rFonts w:ascii="Consolas" w:hAnsi="Consolas"/>
        </w:rPr>
        <w:tab/>
      </w:r>
      <w:r w:rsidR="00A03180">
        <w:rPr>
          <w:rFonts w:ascii="Consolas" w:hAnsi="Consolas"/>
        </w:rPr>
        <w:tab/>
        <w:t xml:space="preserve"> //impleme</w:t>
      </w:r>
      <w:r w:rsidR="00553DFA">
        <w:rPr>
          <w:rFonts w:ascii="Consolas" w:hAnsi="Consolas"/>
        </w:rPr>
        <w:t>nt in major project</w:t>
      </w:r>
    </w:p>
    <w:p w14:paraId="4B5C4A61" w14:textId="77777777" w:rsidR="00984C6A" w:rsidRPr="005B5707" w:rsidRDefault="00984C6A" w:rsidP="005B5707">
      <w:pPr>
        <w:spacing w:line="180" w:lineRule="auto"/>
        <w:rPr>
          <w:rFonts w:ascii="Consolas" w:hAnsi="Consolas"/>
        </w:rPr>
      </w:pPr>
      <w:r w:rsidRPr="005B5707">
        <w:rPr>
          <w:rFonts w:ascii="Consolas" w:hAnsi="Consolas"/>
        </w:rPr>
        <w:t xml:space="preserve">   GameOfThrones();</w:t>
      </w:r>
    </w:p>
    <w:p w14:paraId="2E9E5A22" w14:textId="77777777" w:rsidR="00984C6A" w:rsidRPr="005B5707" w:rsidRDefault="00984C6A" w:rsidP="005B5707">
      <w:pPr>
        <w:spacing w:line="180" w:lineRule="auto"/>
        <w:rPr>
          <w:rFonts w:ascii="Consolas" w:hAnsi="Consolas"/>
        </w:rPr>
      </w:pPr>
      <w:r w:rsidRPr="005B5707">
        <w:rPr>
          <w:rFonts w:ascii="Consolas" w:hAnsi="Consolas"/>
        </w:rPr>
        <w:t xml:space="preserve">    delay(4000);</w:t>
      </w:r>
    </w:p>
    <w:p w14:paraId="0BF49D9A" w14:textId="77777777" w:rsidR="00984C6A" w:rsidRPr="005B5707" w:rsidRDefault="00984C6A" w:rsidP="005B5707">
      <w:pPr>
        <w:spacing w:line="180" w:lineRule="auto"/>
        <w:rPr>
          <w:rFonts w:ascii="Consolas" w:hAnsi="Consolas"/>
        </w:rPr>
      </w:pPr>
      <w:r w:rsidRPr="005B5707">
        <w:rPr>
          <w:rFonts w:ascii="Consolas" w:hAnsi="Consolas"/>
        </w:rPr>
        <w:t xml:space="preserve">    if(sensorValue&lt;200){</w:t>
      </w:r>
    </w:p>
    <w:p w14:paraId="424EC8DA" w14:textId="77777777" w:rsidR="00984C6A" w:rsidRPr="005B5707" w:rsidRDefault="00984C6A" w:rsidP="005B5707">
      <w:pPr>
        <w:spacing w:line="180" w:lineRule="auto"/>
        <w:rPr>
          <w:rFonts w:ascii="Consolas" w:hAnsi="Consolas"/>
        </w:rPr>
      </w:pPr>
      <w:r w:rsidRPr="005B5707">
        <w:rPr>
          <w:rFonts w:ascii="Consolas" w:hAnsi="Consolas"/>
        </w:rPr>
        <w:t xml:space="preserve">      digitalWrite(led2,LOW);</w:t>
      </w:r>
    </w:p>
    <w:p w14:paraId="637C3DF7" w14:textId="77777777" w:rsidR="00984C6A" w:rsidRPr="005B5707" w:rsidRDefault="00984C6A" w:rsidP="005B5707">
      <w:pPr>
        <w:spacing w:line="180" w:lineRule="auto"/>
        <w:rPr>
          <w:rFonts w:ascii="Consolas" w:hAnsi="Consolas"/>
        </w:rPr>
      </w:pPr>
      <w:r w:rsidRPr="005B5707">
        <w:rPr>
          <w:rFonts w:ascii="Consolas" w:hAnsi="Consolas"/>
        </w:rPr>
        <w:t xml:space="preserve">      digitalWrite(led3,LOW);</w:t>
      </w:r>
    </w:p>
    <w:p w14:paraId="306226B7" w14:textId="77777777" w:rsidR="00984C6A" w:rsidRPr="005B5707" w:rsidRDefault="00984C6A" w:rsidP="005B5707">
      <w:pPr>
        <w:spacing w:line="180" w:lineRule="auto"/>
        <w:rPr>
          <w:rFonts w:ascii="Consolas" w:hAnsi="Consolas"/>
        </w:rPr>
      </w:pPr>
      <w:r w:rsidRPr="005B5707">
        <w:rPr>
          <w:rFonts w:ascii="Consolas" w:hAnsi="Consolas"/>
        </w:rPr>
        <w:t xml:space="preserve">      Serial.println(tempValue);</w:t>
      </w:r>
    </w:p>
    <w:p w14:paraId="4074093B" w14:textId="77777777" w:rsidR="00984C6A" w:rsidRPr="005B5707" w:rsidRDefault="00984C6A" w:rsidP="005B5707">
      <w:pPr>
        <w:spacing w:line="180" w:lineRule="auto"/>
        <w:rPr>
          <w:rFonts w:ascii="Consolas" w:hAnsi="Consolas"/>
        </w:rPr>
      </w:pPr>
      <w:r w:rsidRPr="005B5707">
        <w:rPr>
          <w:rFonts w:ascii="Consolas" w:hAnsi="Consolas"/>
        </w:rPr>
        <w:t xml:space="preserve">       counter=0;</w:t>
      </w:r>
    </w:p>
    <w:p w14:paraId="3E92F29A" w14:textId="77777777" w:rsidR="00984C6A" w:rsidRPr="005B5707" w:rsidRDefault="00984C6A" w:rsidP="005B5707">
      <w:pPr>
        <w:spacing w:line="180" w:lineRule="auto"/>
        <w:rPr>
          <w:rFonts w:ascii="Consolas" w:hAnsi="Consolas"/>
        </w:rPr>
      </w:pPr>
      <w:r w:rsidRPr="005B5707">
        <w:rPr>
          <w:rFonts w:ascii="Consolas" w:hAnsi="Consolas"/>
        </w:rPr>
        <w:t xml:space="preserve">        timer=0;</w:t>
      </w:r>
    </w:p>
    <w:p w14:paraId="77C95330" w14:textId="662EF302" w:rsidR="00984C6A" w:rsidRPr="005B5707" w:rsidRDefault="00984C6A" w:rsidP="005B5707">
      <w:pPr>
        <w:spacing w:line="180" w:lineRule="auto"/>
        <w:rPr>
          <w:rFonts w:ascii="Consolas" w:hAnsi="Consolas"/>
        </w:rPr>
      </w:pPr>
      <w:r w:rsidRPr="005B5707">
        <w:rPr>
          <w:rFonts w:ascii="Consolas" w:hAnsi="Consolas"/>
        </w:rPr>
        <w:t xml:space="preserve">    }</w:t>
      </w:r>
    </w:p>
    <w:p w14:paraId="0E5C4ED8" w14:textId="165AF34F" w:rsidR="00984C6A" w:rsidRPr="005B5707" w:rsidRDefault="00984C6A" w:rsidP="005B5707">
      <w:pPr>
        <w:spacing w:line="180" w:lineRule="auto"/>
        <w:rPr>
          <w:rFonts w:ascii="Consolas" w:hAnsi="Consolas"/>
        </w:rPr>
      </w:pPr>
      <w:r w:rsidRPr="005B5707">
        <w:rPr>
          <w:rFonts w:ascii="Consolas" w:hAnsi="Consolas"/>
        </w:rPr>
        <w:t xml:space="preserve">  }}//End of loop</w:t>
      </w:r>
    </w:p>
    <w:p w14:paraId="06496D45" w14:textId="77777777" w:rsidR="00984C6A" w:rsidRPr="005B5707" w:rsidRDefault="00984C6A" w:rsidP="005B5707">
      <w:pPr>
        <w:spacing w:line="180" w:lineRule="auto"/>
        <w:rPr>
          <w:rFonts w:ascii="Consolas" w:hAnsi="Consolas"/>
        </w:rPr>
      </w:pPr>
    </w:p>
    <w:p w14:paraId="49F1A2E8" w14:textId="77777777" w:rsidR="00984C6A" w:rsidRPr="005B5707" w:rsidRDefault="00984C6A" w:rsidP="005B5707">
      <w:pPr>
        <w:spacing w:line="180" w:lineRule="auto"/>
        <w:rPr>
          <w:rFonts w:ascii="Consolas" w:hAnsi="Consolas"/>
        </w:rPr>
      </w:pPr>
      <w:r w:rsidRPr="005B5707">
        <w:rPr>
          <w:rFonts w:ascii="Consolas" w:hAnsi="Consolas"/>
        </w:rPr>
        <w:t xml:space="preserve">  //Methods </w:t>
      </w:r>
    </w:p>
    <w:p w14:paraId="56036E44" w14:textId="77777777" w:rsidR="00984C6A" w:rsidRPr="005B5707" w:rsidRDefault="00984C6A" w:rsidP="005B5707">
      <w:pPr>
        <w:spacing w:line="180" w:lineRule="auto"/>
        <w:rPr>
          <w:rFonts w:ascii="Consolas" w:hAnsi="Consolas"/>
        </w:rPr>
      </w:pPr>
      <w:r w:rsidRPr="005B5707">
        <w:rPr>
          <w:rFonts w:ascii="Consolas" w:hAnsi="Consolas"/>
        </w:rPr>
        <w:t xml:space="preserve">  void GameOfThrones()</w:t>
      </w:r>
    </w:p>
    <w:p w14:paraId="5CAA0FE7"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0330EBA9" w14:textId="77777777" w:rsidR="00984C6A" w:rsidRPr="005B5707" w:rsidRDefault="00984C6A" w:rsidP="005B5707">
      <w:pPr>
        <w:spacing w:line="180" w:lineRule="auto"/>
        <w:rPr>
          <w:rFonts w:ascii="Consolas" w:hAnsi="Consolas"/>
        </w:rPr>
      </w:pPr>
      <w:r w:rsidRPr="005B5707">
        <w:rPr>
          <w:rFonts w:ascii="Consolas" w:hAnsi="Consolas"/>
        </w:rPr>
        <w:t xml:space="preserve">    for(int i=0; i&lt;4; i++)</w:t>
      </w:r>
    </w:p>
    <w:p w14:paraId="06CD649A"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10990FE3"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NOTE_G4);</w:t>
      </w:r>
    </w:p>
    <w:p w14:paraId="5B033AD1"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25F439D5"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255B70B4"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NOTE_C4);</w:t>
      </w:r>
    </w:p>
    <w:p w14:paraId="3FFF7871"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46BC52BA"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41BE94F1"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NOTE_DS4);</w:t>
      </w:r>
    </w:p>
    <w:p w14:paraId="4764C68E"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002209BC"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34DC2419"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NOTE_F4);</w:t>
      </w:r>
    </w:p>
    <w:p w14:paraId="7C61B2C3"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4B13EFB4"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56DFB8D0"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5FC1D708" w14:textId="77777777" w:rsidR="00984C6A" w:rsidRPr="005B5707" w:rsidRDefault="00984C6A" w:rsidP="005B5707">
      <w:pPr>
        <w:spacing w:line="180" w:lineRule="auto"/>
        <w:rPr>
          <w:rFonts w:ascii="Consolas" w:hAnsi="Consolas"/>
        </w:rPr>
      </w:pPr>
      <w:r w:rsidRPr="005B5707">
        <w:rPr>
          <w:rFonts w:ascii="Consolas" w:hAnsi="Consolas"/>
        </w:rPr>
        <w:t xml:space="preserve">    for(int i=0; i&lt;4; i++)</w:t>
      </w:r>
    </w:p>
    <w:p w14:paraId="2A633516"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3AF8450A"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NOTE_G4);</w:t>
      </w:r>
    </w:p>
    <w:p w14:paraId="617D6560"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22A6FE6D"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7B7B5A4F"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NOTE_C4);</w:t>
      </w:r>
    </w:p>
    <w:p w14:paraId="46448A2D"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4E75B564"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14BC9D64"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NOTE_E4);</w:t>
      </w:r>
    </w:p>
    <w:p w14:paraId="22EEB390"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3A6B5190"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4224C845"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NOTE_F4);</w:t>
      </w:r>
    </w:p>
    <w:p w14:paraId="1823D96F"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32592D0D"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22220844"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0EA3E98E"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NOTE_G4);</w:t>
      </w:r>
    </w:p>
    <w:p w14:paraId="41439FB0"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5A51F821"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15A8F7FC"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NOTE_C4);</w:t>
      </w:r>
    </w:p>
    <w:p w14:paraId="0E3E4AE7"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06CC36EB"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NOTE_DS4);</w:t>
      </w:r>
    </w:p>
    <w:p w14:paraId="63639548"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7E62E908"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3392DE1B"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NOTE_F4);</w:t>
      </w:r>
    </w:p>
    <w:p w14:paraId="245F7193"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7C94DDFB"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7614CE42"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NOTE_D4);</w:t>
      </w:r>
    </w:p>
    <w:p w14:paraId="17399F5B"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18A336C2"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48787C01" w14:textId="77777777" w:rsidR="00984C6A" w:rsidRPr="005B5707" w:rsidRDefault="00984C6A" w:rsidP="005B5707">
      <w:pPr>
        <w:spacing w:line="180" w:lineRule="auto"/>
        <w:rPr>
          <w:rFonts w:ascii="Consolas" w:hAnsi="Consolas"/>
        </w:rPr>
      </w:pPr>
      <w:r w:rsidRPr="005B5707">
        <w:rPr>
          <w:rFonts w:ascii="Consolas" w:hAnsi="Consolas"/>
        </w:rPr>
        <w:t xml:space="preserve">    for(int i=0; i&lt;3; i++)</w:t>
      </w:r>
    </w:p>
    <w:p w14:paraId="513A0FCC"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3B7CF25B"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NOTE_G3);</w:t>
      </w:r>
    </w:p>
    <w:p w14:paraId="436A6074"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63032259"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0A4992DE"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NOTE_AS3);</w:t>
      </w:r>
    </w:p>
    <w:p w14:paraId="4393FCA8"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1F5080BD"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6E67A5FA"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NOTE_C4);</w:t>
      </w:r>
    </w:p>
    <w:p w14:paraId="1957676D"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492780F6"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0B8B3855"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NOTE_D4);</w:t>
      </w:r>
    </w:p>
    <w:p w14:paraId="76FCDBFC"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5D903AD8"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012E6AAE" w14:textId="13F18D4E" w:rsidR="00984C6A" w:rsidRPr="005B5707" w:rsidRDefault="00984C6A" w:rsidP="005B5707">
      <w:pPr>
        <w:spacing w:line="180" w:lineRule="auto"/>
        <w:rPr>
          <w:rFonts w:ascii="Consolas" w:hAnsi="Consolas"/>
        </w:rPr>
      </w:pPr>
      <w:r w:rsidRPr="005B5707">
        <w:rPr>
          <w:rFonts w:ascii="Consolas" w:hAnsi="Consolas"/>
        </w:rPr>
        <w:t xml:space="preserve">    }</w:t>
      </w:r>
    </w:p>
    <w:p w14:paraId="6CBF5280"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NOTE_G3);</w:t>
      </w:r>
    </w:p>
    <w:p w14:paraId="02CCE8AC"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0A06CA5B"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418DBD8F"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NOTE_AS3);</w:t>
      </w:r>
    </w:p>
    <w:p w14:paraId="75ADDFC4"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2A6E6867"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68A7F72E"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NOTE_C4);</w:t>
      </w:r>
    </w:p>
    <w:p w14:paraId="0EC28FA8"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590DE1BE"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049A1B55"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NOTE_D4);</w:t>
      </w:r>
    </w:p>
    <w:p w14:paraId="27172F2C" w14:textId="77777777" w:rsidR="00984C6A" w:rsidRPr="005B5707" w:rsidRDefault="00984C6A" w:rsidP="005B5707">
      <w:pPr>
        <w:spacing w:line="180" w:lineRule="auto"/>
        <w:rPr>
          <w:rFonts w:ascii="Consolas" w:hAnsi="Consolas"/>
        </w:rPr>
      </w:pPr>
      <w:r w:rsidRPr="005B5707">
        <w:rPr>
          <w:rFonts w:ascii="Consolas" w:hAnsi="Consolas"/>
        </w:rPr>
        <w:t xml:space="preserve">        delay(1000);</w:t>
      </w:r>
    </w:p>
    <w:p w14:paraId="3F7973AA"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315721F1"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76BDE494"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NOTE_F4);</w:t>
      </w:r>
    </w:p>
    <w:p w14:paraId="6DF6ED49" w14:textId="77777777" w:rsidR="00984C6A" w:rsidRPr="005B5707" w:rsidRDefault="00984C6A" w:rsidP="005B5707">
      <w:pPr>
        <w:spacing w:line="180" w:lineRule="auto"/>
        <w:rPr>
          <w:rFonts w:ascii="Consolas" w:hAnsi="Consolas"/>
        </w:rPr>
      </w:pPr>
      <w:r w:rsidRPr="005B5707">
        <w:rPr>
          <w:rFonts w:ascii="Consolas" w:hAnsi="Consolas"/>
        </w:rPr>
        <w:t xml:space="preserve">        delay(1000);</w:t>
      </w:r>
    </w:p>
    <w:p w14:paraId="34F9FC89"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7559E6B6"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NOTE_AS3);</w:t>
      </w:r>
    </w:p>
    <w:p w14:paraId="14F4D73F" w14:textId="77777777" w:rsidR="00984C6A" w:rsidRPr="005B5707" w:rsidRDefault="00984C6A" w:rsidP="005B5707">
      <w:pPr>
        <w:spacing w:line="180" w:lineRule="auto"/>
        <w:rPr>
          <w:rFonts w:ascii="Consolas" w:hAnsi="Consolas"/>
        </w:rPr>
      </w:pPr>
      <w:r w:rsidRPr="005B5707">
        <w:rPr>
          <w:rFonts w:ascii="Consolas" w:hAnsi="Consolas"/>
        </w:rPr>
        <w:t xml:space="preserve">        delay(1000);</w:t>
      </w:r>
    </w:p>
    <w:p w14:paraId="0FF23A92"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5ABDACBC"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NOTE_DS4);</w:t>
      </w:r>
    </w:p>
    <w:p w14:paraId="39987CE4"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29FC1371"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46829D02"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NOTE_D4);</w:t>
      </w:r>
    </w:p>
    <w:p w14:paraId="1BCE3018"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5017BE71"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39F1D7F5"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NOTE_F4);</w:t>
      </w:r>
    </w:p>
    <w:p w14:paraId="0DF6A2DB" w14:textId="77777777" w:rsidR="00984C6A" w:rsidRPr="005B5707" w:rsidRDefault="00984C6A" w:rsidP="005B5707">
      <w:pPr>
        <w:spacing w:line="180" w:lineRule="auto"/>
        <w:rPr>
          <w:rFonts w:ascii="Consolas" w:hAnsi="Consolas"/>
        </w:rPr>
      </w:pPr>
      <w:r w:rsidRPr="005B5707">
        <w:rPr>
          <w:rFonts w:ascii="Consolas" w:hAnsi="Consolas"/>
        </w:rPr>
        <w:t xml:space="preserve">        delay(1000);</w:t>
      </w:r>
    </w:p>
    <w:p w14:paraId="49D25EA9"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26864E97"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NOTE_AS3);</w:t>
      </w:r>
    </w:p>
    <w:p w14:paraId="0981BE7E" w14:textId="77777777" w:rsidR="00984C6A" w:rsidRPr="005B5707" w:rsidRDefault="00984C6A" w:rsidP="005B5707">
      <w:pPr>
        <w:spacing w:line="180" w:lineRule="auto"/>
        <w:rPr>
          <w:rFonts w:ascii="Consolas" w:hAnsi="Consolas"/>
        </w:rPr>
      </w:pPr>
      <w:r w:rsidRPr="005B5707">
        <w:rPr>
          <w:rFonts w:ascii="Consolas" w:hAnsi="Consolas"/>
        </w:rPr>
        <w:t xml:space="preserve">        delay(1000);</w:t>
      </w:r>
    </w:p>
    <w:p w14:paraId="51758DC3"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25CC4F34"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NOTE_DS4);</w:t>
      </w:r>
    </w:p>
    <w:p w14:paraId="2A073DCE"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72DADF59"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51B75F87"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NOTE_D4);</w:t>
      </w:r>
    </w:p>
    <w:p w14:paraId="02D8A42D" w14:textId="77777777" w:rsidR="00984C6A" w:rsidRPr="005B5707" w:rsidRDefault="00984C6A" w:rsidP="005B5707">
      <w:pPr>
        <w:spacing w:line="180" w:lineRule="auto"/>
        <w:rPr>
          <w:rFonts w:ascii="Consolas" w:hAnsi="Consolas"/>
        </w:rPr>
      </w:pPr>
      <w:r w:rsidRPr="005B5707">
        <w:rPr>
          <w:rFonts w:ascii="Consolas" w:hAnsi="Consolas"/>
        </w:rPr>
        <w:t xml:space="preserve">        delay(250);</w:t>
      </w:r>
    </w:p>
    <w:p w14:paraId="4C1EF590"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5ABF7D64" w14:textId="77777777" w:rsidR="00984C6A" w:rsidRPr="005B5707" w:rsidRDefault="00984C6A" w:rsidP="005B5707">
      <w:pPr>
        <w:spacing w:line="180" w:lineRule="auto"/>
        <w:rPr>
          <w:rFonts w:ascii="Consolas" w:hAnsi="Consolas"/>
        </w:rPr>
      </w:pPr>
      <w:r w:rsidRPr="005B5707">
        <w:rPr>
          <w:rFonts w:ascii="Consolas" w:hAnsi="Consolas"/>
        </w:rPr>
        <w:t xml:space="preserve">        tone(speakerPin, NOTE_C4);</w:t>
      </w:r>
    </w:p>
    <w:p w14:paraId="7F3A3B44" w14:textId="77777777" w:rsidR="00984C6A" w:rsidRPr="005B5707" w:rsidRDefault="00984C6A" w:rsidP="005B5707">
      <w:pPr>
        <w:spacing w:line="180" w:lineRule="auto"/>
        <w:rPr>
          <w:rFonts w:ascii="Consolas" w:hAnsi="Consolas"/>
        </w:rPr>
      </w:pPr>
      <w:r w:rsidRPr="005B5707">
        <w:rPr>
          <w:rFonts w:ascii="Consolas" w:hAnsi="Consolas"/>
        </w:rPr>
        <w:t xml:space="preserve">        delay(500);</w:t>
      </w:r>
    </w:p>
    <w:p w14:paraId="7800AD04" w14:textId="77777777" w:rsidR="00984C6A" w:rsidRPr="005B5707" w:rsidRDefault="00984C6A" w:rsidP="005B5707">
      <w:pPr>
        <w:spacing w:line="180" w:lineRule="auto"/>
        <w:rPr>
          <w:rFonts w:ascii="Consolas" w:hAnsi="Consolas"/>
        </w:rPr>
      </w:pPr>
      <w:r w:rsidRPr="005B5707">
        <w:rPr>
          <w:rFonts w:ascii="Consolas" w:hAnsi="Consolas"/>
        </w:rPr>
        <w:t xml:space="preserve">        noTone(speakerPin);</w:t>
      </w:r>
    </w:p>
    <w:p w14:paraId="4CFA6278" w14:textId="77777777" w:rsidR="00984C6A" w:rsidRPr="005B5707" w:rsidRDefault="00984C6A" w:rsidP="005B5707">
      <w:pPr>
        <w:spacing w:line="180" w:lineRule="auto"/>
        <w:rPr>
          <w:rFonts w:ascii="Consolas" w:hAnsi="Consolas"/>
        </w:rPr>
      </w:pPr>
      <w:r w:rsidRPr="005B5707">
        <w:rPr>
          <w:rFonts w:ascii="Consolas" w:hAnsi="Consolas"/>
        </w:rPr>
        <w:t xml:space="preserve">  </w:t>
      </w:r>
    </w:p>
    <w:p w14:paraId="3D26A94A" w14:textId="30830362" w:rsidR="004149C1" w:rsidRDefault="00984C6A" w:rsidP="005B5707">
      <w:pPr>
        <w:spacing w:line="180" w:lineRule="auto"/>
        <w:rPr>
          <w:rFonts w:ascii="Consolas" w:hAnsi="Consolas"/>
        </w:rPr>
      </w:pPr>
      <w:r w:rsidRPr="005B5707">
        <w:rPr>
          <w:rFonts w:ascii="Consolas" w:hAnsi="Consolas"/>
        </w:rPr>
        <w:t xml:space="preserve">    }//End of GameOfThrones Method</w:t>
      </w:r>
    </w:p>
    <w:p w14:paraId="2D2584A5" w14:textId="436B17D8" w:rsidR="00C533C3" w:rsidRDefault="00C533C3" w:rsidP="005B5707">
      <w:pPr>
        <w:spacing w:line="180" w:lineRule="auto"/>
        <w:rPr>
          <w:rFonts w:ascii="Consolas" w:hAnsi="Consolas"/>
        </w:rPr>
      </w:pPr>
    </w:p>
    <w:p w14:paraId="7E7E9FBE" w14:textId="020C8D71" w:rsidR="004815A6" w:rsidRDefault="004815A6" w:rsidP="005B5707">
      <w:pPr>
        <w:spacing w:line="180" w:lineRule="auto"/>
        <w:rPr>
          <w:rFonts w:ascii="Consolas" w:hAnsi="Consolas"/>
        </w:rPr>
      </w:pPr>
    </w:p>
    <w:p w14:paraId="369AEA83" w14:textId="702381D9" w:rsidR="00B246AE" w:rsidRDefault="00B246AE" w:rsidP="005B5707">
      <w:pPr>
        <w:spacing w:line="180" w:lineRule="auto"/>
        <w:rPr>
          <w:rFonts w:ascii="Consolas" w:hAnsi="Consolas"/>
        </w:rPr>
      </w:pPr>
    </w:p>
    <w:p w14:paraId="1D396602" w14:textId="3E0B1E16" w:rsidR="00B246AE" w:rsidRDefault="00B246AE" w:rsidP="005B5707">
      <w:pPr>
        <w:spacing w:line="180" w:lineRule="auto"/>
        <w:rPr>
          <w:rFonts w:ascii="Consolas" w:hAnsi="Consolas"/>
        </w:rPr>
      </w:pPr>
    </w:p>
    <w:p w14:paraId="0F8B8D9B" w14:textId="77777777" w:rsidR="00B246AE" w:rsidRDefault="00B246AE" w:rsidP="005B5707">
      <w:pPr>
        <w:spacing w:line="180" w:lineRule="auto"/>
        <w:rPr>
          <w:rFonts w:ascii="Consolas" w:hAnsi="Consolas"/>
        </w:rPr>
      </w:pPr>
    </w:p>
    <w:p w14:paraId="0E9132C1" w14:textId="7354D5CD" w:rsidR="004815A6" w:rsidRDefault="004815A6" w:rsidP="005B5707">
      <w:pPr>
        <w:spacing w:line="180" w:lineRule="auto"/>
        <w:rPr>
          <w:rFonts w:ascii="Consolas" w:hAnsi="Consolas"/>
        </w:rPr>
      </w:pPr>
    </w:p>
    <w:p w14:paraId="189B0273" w14:textId="0DB9BBB0" w:rsidR="004815A6" w:rsidRDefault="004815A6" w:rsidP="005B5707">
      <w:pPr>
        <w:spacing w:line="180" w:lineRule="auto"/>
        <w:rPr>
          <w:rFonts w:ascii="Consolas" w:hAnsi="Consolas"/>
        </w:rPr>
      </w:pPr>
    </w:p>
    <w:p w14:paraId="29621479" w14:textId="32B82F03" w:rsidR="004815A6" w:rsidRDefault="004815A6" w:rsidP="005B5707">
      <w:pPr>
        <w:spacing w:line="180" w:lineRule="auto"/>
        <w:rPr>
          <w:rFonts w:ascii="Consolas" w:hAnsi="Consolas"/>
        </w:rPr>
      </w:pPr>
    </w:p>
    <w:p w14:paraId="29167D2A" w14:textId="77777777" w:rsidR="0034538E" w:rsidRDefault="0034538E" w:rsidP="005B5707">
      <w:pPr>
        <w:spacing w:line="180" w:lineRule="auto"/>
        <w:rPr>
          <w:ins w:id="233" w:author="Abdul Rahman Saif Al Adhubi" w:date="2021-05-07T14:41:00Z"/>
          <w:rFonts w:ascii="Consolas" w:hAnsi="Consolas"/>
        </w:rPr>
      </w:pPr>
    </w:p>
    <w:p w14:paraId="061767B0" w14:textId="77777777" w:rsidR="0034538E" w:rsidRDefault="0034538E">
      <w:pPr>
        <w:rPr>
          <w:ins w:id="234" w:author="Abdul Rahman Saif Al Adhubi" w:date="2021-05-07T14:41:00Z"/>
          <w:rFonts w:ascii="Consolas" w:hAnsi="Consolas"/>
        </w:rPr>
      </w:pPr>
      <w:ins w:id="235" w:author="Abdul Rahman Saif Al Adhubi" w:date="2021-05-07T14:41:00Z">
        <w:r>
          <w:rPr>
            <w:rFonts w:ascii="Consolas" w:hAnsi="Consolas"/>
          </w:rPr>
          <w:br w:type="page"/>
        </w:r>
      </w:ins>
    </w:p>
    <w:p w14:paraId="1F4AE38F" w14:textId="11741A01" w:rsidR="00F02B0F" w:rsidRDefault="00F02B0F" w:rsidP="00F02B0F">
      <w:pPr>
        <w:pStyle w:val="Heading2"/>
        <w:rPr>
          <w:ins w:id="236" w:author="Abdul Rahman Saif Al Adhubi" w:date="2021-05-07T14:42:00Z"/>
          <w:sz w:val="32"/>
          <w:szCs w:val="32"/>
        </w:rPr>
      </w:pPr>
      <w:ins w:id="237" w:author="Abdul Rahman Saif Al Adhubi" w:date="2021-05-07T14:42:00Z">
        <w:r>
          <w:rPr>
            <w:sz w:val="32"/>
            <w:szCs w:val="32"/>
          </w:rPr>
          <w:t>FINAL ITERATION OF THE</w:t>
        </w:r>
      </w:ins>
      <w:ins w:id="238" w:author="Abdul Rahman Saif Al Adhubi" w:date="2021-05-07T14:49:00Z">
        <w:r w:rsidR="007824F9">
          <w:rPr>
            <w:sz w:val="32"/>
            <w:szCs w:val="32"/>
          </w:rPr>
          <w:t xml:space="preserve"> MJOR </w:t>
        </w:r>
        <w:r w:rsidR="004D5458">
          <w:rPr>
            <w:sz w:val="32"/>
            <w:szCs w:val="32"/>
          </w:rPr>
          <w:t>PROJECT</w:t>
        </w:r>
      </w:ins>
      <w:ins w:id="239" w:author="Abdul Rahman Saif Al Adhubi" w:date="2021-05-07T14:42:00Z">
        <w:r>
          <w:rPr>
            <w:sz w:val="32"/>
            <w:szCs w:val="32"/>
          </w:rPr>
          <w:t xml:space="preserve"> CODE</w:t>
        </w:r>
      </w:ins>
    </w:p>
    <w:p w14:paraId="49ABC75B" w14:textId="32BF3CB1" w:rsidR="00F02B0F" w:rsidRDefault="00F02B0F" w:rsidP="005B5707">
      <w:pPr>
        <w:spacing w:line="180" w:lineRule="auto"/>
        <w:rPr>
          <w:ins w:id="240" w:author="Abdul Rahman Saif Al Adhubi" w:date="2021-05-07T14:43:00Z"/>
          <w:rFonts w:ascii="Consolas" w:hAnsi="Consolas"/>
        </w:rPr>
      </w:pPr>
    </w:p>
    <w:p w14:paraId="607854EC" w14:textId="77777777" w:rsidR="000E3C64" w:rsidRPr="000E3C64" w:rsidRDefault="000E3C64" w:rsidP="000E3C64">
      <w:pPr>
        <w:spacing w:line="180" w:lineRule="auto"/>
        <w:rPr>
          <w:ins w:id="241" w:author="Abdul Rahman Saif Al Adhubi" w:date="2021-05-07T14:43:00Z"/>
          <w:rFonts w:ascii="Consolas" w:hAnsi="Consolas"/>
        </w:rPr>
      </w:pPr>
      <w:ins w:id="242" w:author="Abdul Rahman Saif Al Adhubi" w:date="2021-05-07T14:43:00Z">
        <w:r w:rsidRPr="000E3C64">
          <w:rPr>
            <w:rFonts w:ascii="Consolas" w:hAnsi="Consolas"/>
          </w:rPr>
          <w:t xml:space="preserve">const int LED=3;  //Led to approve that the first event happened </w:t>
        </w:r>
      </w:ins>
    </w:p>
    <w:p w14:paraId="035EC039" w14:textId="77777777" w:rsidR="000E3C64" w:rsidRPr="000E3C64" w:rsidRDefault="000E3C64" w:rsidP="000E3C64">
      <w:pPr>
        <w:spacing w:line="180" w:lineRule="auto"/>
        <w:rPr>
          <w:ins w:id="243" w:author="Abdul Rahman Saif Al Adhubi" w:date="2021-05-07T14:43:00Z"/>
          <w:rFonts w:ascii="Consolas" w:hAnsi="Consolas"/>
        </w:rPr>
      </w:pPr>
      <w:ins w:id="244" w:author="Abdul Rahman Saif Al Adhubi" w:date="2021-05-07T14:43:00Z">
        <w:r w:rsidRPr="000E3C64">
          <w:rPr>
            <w:rFonts w:ascii="Consolas" w:hAnsi="Consolas"/>
          </w:rPr>
          <w:t>const long interval=1000;  //interval at which to blink (miliseconds)</w:t>
        </w:r>
      </w:ins>
    </w:p>
    <w:p w14:paraId="6501000E" w14:textId="77777777" w:rsidR="000E3C64" w:rsidRPr="000E3C64" w:rsidRDefault="000E3C64" w:rsidP="000E3C64">
      <w:pPr>
        <w:spacing w:line="180" w:lineRule="auto"/>
        <w:rPr>
          <w:ins w:id="245" w:author="Abdul Rahman Saif Al Adhubi" w:date="2021-05-07T14:43:00Z"/>
          <w:rFonts w:ascii="Consolas" w:hAnsi="Consolas"/>
        </w:rPr>
      </w:pPr>
      <w:ins w:id="246" w:author="Abdul Rahman Saif Al Adhubi" w:date="2021-05-07T14:43:00Z">
        <w:r w:rsidRPr="000E3C64">
          <w:rPr>
            <w:rFonts w:ascii="Consolas" w:hAnsi="Consolas"/>
          </w:rPr>
          <w:t xml:space="preserve">const long limit=1000;    //time limit -after which user will get a message </w:t>
        </w:r>
      </w:ins>
    </w:p>
    <w:p w14:paraId="726BFF83" w14:textId="77777777" w:rsidR="000E3C64" w:rsidRPr="000E3C64" w:rsidRDefault="000E3C64" w:rsidP="000E3C64">
      <w:pPr>
        <w:spacing w:line="180" w:lineRule="auto"/>
        <w:rPr>
          <w:ins w:id="247" w:author="Abdul Rahman Saif Al Adhubi" w:date="2021-05-07T14:43:00Z"/>
          <w:rFonts w:ascii="Consolas" w:hAnsi="Consolas"/>
        </w:rPr>
      </w:pPr>
      <w:ins w:id="248" w:author="Abdul Rahman Saif Al Adhubi" w:date="2021-05-07T14:43:00Z">
        <w:r w:rsidRPr="000E3C64">
          <w:rPr>
            <w:rFonts w:ascii="Consolas" w:hAnsi="Consolas"/>
          </w:rPr>
          <w:t xml:space="preserve">const int led2=4;         //Led to approve that the second event happened </w:t>
        </w:r>
      </w:ins>
    </w:p>
    <w:p w14:paraId="34362A0B" w14:textId="77777777" w:rsidR="000E3C64" w:rsidRPr="000E3C64" w:rsidRDefault="000E3C64" w:rsidP="000E3C64">
      <w:pPr>
        <w:spacing w:line="180" w:lineRule="auto"/>
        <w:rPr>
          <w:ins w:id="249" w:author="Abdul Rahman Saif Al Adhubi" w:date="2021-05-07T14:43:00Z"/>
          <w:rFonts w:ascii="Consolas" w:hAnsi="Consolas"/>
        </w:rPr>
      </w:pPr>
      <w:ins w:id="250" w:author="Abdul Rahman Saif Al Adhubi" w:date="2021-05-07T14:43:00Z">
        <w:r w:rsidRPr="000E3C64">
          <w:rPr>
            <w:rFonts w:ascii="Consolas" w:hAnsi="Consolas"/>
          </w:rPr>
          <w:t xml:space="preserve">const int led3=5;         //Led to approve that the third event happened </w:t>
        </w:r>
      </w:ins>
    </w:p>
    <w:p w14:paraId="1CF7BFBD" w14:textId="77777777" w:rsidR="000E3C64" w:rsidRPr="000E3C64" w:rsidRDefault="000E3C64" w:rsidP="000E3C64">
      <w:pPr>
        <w:spacing w:line="180" w:lineRule="auto"/>
        <w:rPr>
          <w:ins w:id="251" w:author="Abdul Rahman Saif Al Adhubi" w:date="2021-05-07T14:43:00Z"/>
          <w:rFonts w:ascii="Consolas" w:hAnsi="Consolas"/>
        </w:rPr>
      </w:pPr>
      <w:ins w:id="252" w:author="Abdul Rahman Saif Al Adhubi" w:date="2021-05-07T14:43:00Z">
        <w:r w:rsidRPr="000E3C64">
          <w:rPr>
            <w:rFonts w:ascii="Consolas" w:hAnsi="Consolas"/>
          </w:rPr>
          <w:t xml:space="preserve">const int speakerPin=8;   //the buzzer pin </w:t>
        </w:r>
      </w:ins>
    </w:p>
    <w:p w14:paraId="67838408" w14:textId="77777777" w:rsidR="000E3C64" w:rsidRPr="000E3C64" w:rsidRDefault="000E3C64" w:rsidP="000E3C64">
      <w:pPr>
        <w:spacing w:line="180" w:lineRule="auto"/>
        <w:rPr>
          <w:ins w:id="253" w:author="Abdul Rahman Saif Al Adhubi" w:date="2021-05-07T14:43:00Z"/>
          <w:rFonts w:ascii="Consolas" w:hAnsi="Consolas"/>
        </w:rPr>
      </w:pPr>
      <w:ins w:id="254" w:author="Abdul Rahman Saif Al Adhubi" w:date="2021-05-07T14:43:00Z">
        <w:r w:rsidRPr="000E3C64">
          <w:rPr>
            <w:rFonts w:ascii="Consolas" w:hAnsi="Consolas"/>
          </w:rPr>
          <w:t>//Speaker  this code will be for the speaker ... we are  not usingit in this project because we don't have a speaker /we are using a buzzer instead</w:t>
        </w:r>
      </w:ins>
    </w:p>
    <w:p w14:paraId="3B6D26F6" w14:textId="77777777" w:rsidR="000E3C64" w:rsidRPr="000E3C64" w:rsidRDefault="000E3C64" w:rsidP="000E3C64">
      <w:pPr>
        <w:spacing w:line="180" w:lineRule="auto"/>
        <w:rPr>
          <w:ins w:id="255" w:author="Abdul Rahman Saif Al Adhubi" w:date="2021-05-07T14:43:00Z"/>
          <w:rFonts w:ascii="Consolas" w:hAnsi="Consolas"/>
        </w:rPr>
      </w:pPr>
      <w:ins w:id="256" w:author="Abdul Rahman Saif Al Adhubi" w:date="2021-05-07T14:43:00Z">
        <w:r w:rsidRPr="000E3C64">
          <w:rPr>
            <w:rFonts w:ascii="Consolas" w:hAnsi="Consolas"/>
          </w:rPr>
          <w:t>//#include &lt;PCM.h&gt;</w:t>
        </w:r>
      </w:ins>
    </w:p>
    <w:p w14:paraId="657C6F1A" w14:textId="77777777" w:rsidR="000E3C64" w:rsidRPr="000E3C64" w:rsidRDefault="000E3C64" w:rsidP="000E3C64">
      <w:pPr>
        <w:spacing w:line="180" w:lineRule="auto"/>
        <w:rPr>
          <w:ins w:id="257" w:author="Abdul Rahman Saif Al Adhubi" w:date="2021-05-07T14:43:00Z"/>
          <w:rFonts w:ascii="Consolas" w:hAnsi="Consolas"/>
        </w:rPr>
      </w:pPr>
      <w:ins w:id="258" w:author="Abdul Rahman Saif Al Adhubi" w:date="2021-05-07T14:43:00Z">
        <w:r w:rsidRPr="000E3C64">
          <w:rPr>
            <w:rFonts w:ascii="Consolas" w:hAnsi="Consolas"/>
          </w:rPr>
          <w:t>//const unsigned char kidsong[] PROGMEM = {</w:t>
        </w:r>
      </w:ins>
    </w:p>
    <w:p w14:paraId="71BF1A13" w14:textId="77777777" w:rsidR="000E3C64" w:rsidRPr="000E3C64" w:rsidRDefault="000E3C64" w:rsidP="000E3C64">
      <w:pPr>
        <w:spacing w:line="180" w:lineRule="auto"/>
        <w:rPr>
          <w:ins w:id="259" w:author="Abdul Rahman Saif Al Adhubi" w:date="2021-05-07T14:43:00Z"/>
          <w:rFonts w:ascii="Consolas" w:hAnsi="Consolas"/>
        </w:rPr>
      </w:pPr>
      <w:ins w:id="260" w:author="Abdul Rahman Saif Al Adhubi" w:date="2021-05-07T14:43:00Z">
        <w:r w:rsidRPr="000E3C64">
          <w:rPr>
            <w:rFonts w:ascii="Consolas" w:hAnsi="Consolas"/>
          </w:rPr>
          <w:t>//123, 119, 120, 120, 119, 119, 124, 129, 130, 125, 119, 116, 118, 121, 123, 124, 121, 117, 117, 119, 120, 118, 118, 123, 128, 127, 120, 115, 117, 122, 124, 120, 118, 120, 123, 124, 125, 125, 123, 119, 115, 115, 118, 122, 122, 120, 120, 121, 123, 122, 122, 123, 125, 127, 127, 124, 121, 120, 120, 119, 117, 118, 124, 130, 130, 126, 123, 124, 126, 125, 124, 126, 129, 130, 129, 128, 128, 124};</w:t>
        </w:r>
      </w:ins>
    </w:p>
    <w:p w14:paraId="4B583EBE" w14:textId="77777777" w:rsidR="000E3C64" w:rsidRPr="000E3C64" w:rsidRDefault="000E3C64" w:rsidP="000E3C64">
      <w:pPr>
        <w:spacing w:line="180" w:lineRule="auto"/>
        <w:rPr>
          <w:ins w:id="261" w:author="Abdul Rahman Saif Al Adhubi" w:date="2021-05-07T14:43:00Z"/>
          <w:rFonts w:ascii="Consolas" w:hAnsi="Consolas"/>
        </w:rPr>
      </w:pPr>
    </w:p>
    <w:p w14:paraId="136BD1F9" w14:textId="77777777" w:rsidR="000E3C64" w:rsidRPr="000E3C64" w:rsidRDefault="000E3C64" w:rsidP="000E3C64">
      <w:pPr>
        <w:spacing w:line="180" w:lineRule="auto"/>
        <w:rPr>
          <w:ins w:id="262" w:author="Abdul Rahman Saif Al Adhubi" w:date="2021-05-07T14:43:00Z"/>
          <w:rFonts w:ascii="Consolas" w:hAnsi="Consolas"/>
        </w:rPr>
      </w:pPr>
    </w:p>
    <w:p w14:paraId="2A62F3DB" w14:textId="77777777" w:rsidR="000E3C64" w:rsidRPr="000E3C64" w:rsidRDefault="000E3C64" w:rsidP="000E3C64">
      <w:pPr>
        <w:spacing w:line="180" w:lineRule="auto"/>
        <w:rPr>
          <w:ins w:id="263" w:author="Abdul Rahman Saif Al Adhubi" w:date="2021-05-07T14:43:00Z"/>
          <w:rFonts w:ascii="Consolas" w:hAnsi="Consolas"/>
        </w:rPr>
      </w:pPr>
      <w:ins w:id="264" w:author="Abdul Rahman Saif Al Adhubi" w:date="2021-05-07T14:43:00Z">
        <w:r w:rsidRPr="000E3C64">
          <w:rPr>
            <w:rFonts w:ascii="Consolas" w:hAnsi="Consolas"/>
          </w:rPr>
          <w:t>//Variables that will change:</w:t>
        </w:r>
      </w:ins>
    </w:p>
    <w:p w14:paraId="3131ED74" w14:textId="77777777" w:rsidR="000E3C64" w:rsidRPr="000E3C64" w:rsidRDefault="000E3C64" w:rsidP="000E3C64">
      <w:pPr>
        <w:spacing w:line="180" w:lineRule="auto"/>
        <w:rPr>
          <w:ins w:id="265" w:author="Abdul Rahman Saif Al Adhubi" w:date="2021-05-07T14:43:00Z"/>
          <w:rFonts w:ascii="Consolas" w:hAnsi="Consolas"/>
        </w:rPr>
      </w:pPr>
      <w:ins w:id="266" w:author="Abdul Rahman Saif Al Adhubi" w:date="2021-05-07T14:43:00Z">
        <w:r w:rsidRPr="000E3C64">
          <w:rPr>
            <w:rFonts w:ascii="Consolas" w:hAnsi="Consolas"/>
          </w:rPr>
          <w:t>unsigned long timer=0;</w:t>
        </w:r>
      </w:ins>
    </w:p>
    <w:p w14:paraId="636F4D43" w14:textId="77777777" w:rsidR="000E3C64" w:rsidRPr="000E3C64" w:rsidRDefault="000E3C64" w:rsidP="000E3C64">
      <w:pPr>
        <w:spacing w:line="180" w:lineRule="auto"/>
        <w:rPr>
          <w:ins w:id="267" w:author="Abdul Rahman Saif Al Adhubi" w:date="2021-05-07T14:43:00Z"/>
          <w:rFonts w:ascii="Consolas" w:hAnsi="Consolas"/>
        </w:rPr>
      </w:pPr>
      <w:ins w:id="268" w:author="Abdul Rahman Saif Al Adhubi" w:date="2021-05-07T14:43:00Z">
        <w:r w:rsidRPr="000E3C64">
          <w:rPr>
            <w:rFonts w:ascii="Consolas" w:hAnsi="Consolas"/>
          </w:rPr>
          <w:t xml:space="preserve">unsigned long myTime;  //checking the time since the programe is started </w:t>
        </w:r>
      </w:ins>
    </w:p>
    <w:p w14:paraId="3FF3E02D" w14:textId="77777777" w:rsidR="000E3C64" w:rsidRPr="000E3C64" w:rsidRDefault="000E3C64" w:rsidP="000E3C64">
      <w:pPr>
        <w:spacing w:line="180" w:lineRule="auto"/>
        <w:rPr>
          <w:ins w:id="269" w:author="Abdul Rahman Saif Al Adhubi" w:date="2021-05-07T14:43:00Z"/>
          <w:rFonts w:ascii="Consolas" w:hAnsi="Consolas"/>
        </w:rPr>
      </w:pPr>
      <w:ins w:id="270" w:author="Abdul Rahman Saif Al Adhubi" w:date="2021-05-07T14:43:00Z">
        <w:r w:rsidRPr="000E3C64">
          <w:rPr>
            <w:rFonts w:ascii="Consolas" w:hAnsi="Consolas"/>
          </w:rPr>
          <w:t>int sound=A0;</w:t>
        </w:r>
      </w:ins>
    </w:p>
    <w:p w14:paraId="09EBFA37" w14:textId="77777777" w:rsidR="000E3C64" w:rsidRPr="000E3C64" w:rsidRDefault="000E3C64" w:rsidP="000E3C64">
      <w:pPr>
        <w:spacing w:line="180" w:lineRule="auto"/>
        <w:rPr>
          <w:ins w:id="271" w:author="Abdul Rahman Saif Al Adhubi" w:date="2021-05-07T14:43:00Z"/>
          <w:rFonts w:ascii="Consolas" w:hAnsi="Consolas"/>
        </w:rPr>
      </w:pPr>
      <w:ins w:id="272" w:author="Abdul Rahman Saif Al Adhubi" w:date="2021-05-07T14:43:00Z">
        <w:r w:rsidRPr="000E3C64">
          <w:rPr>
            <w:rFonts w:ascii="Consolas" w:hAnsi="Consolas"/>
          </w:rPr>
          <w:t>int temp=A1;</w:t>
        </w:r>
      </w:ins>
    </w:p>
    <w:p w14:paraId="3CEAB79E" w14:textId="77777777" w:rsidR="000E3C64" w:rsidRPr="000E3C64" w:rsidRDefault="000E3C64" w:rsidP="000E3C64">
      <w:pPr>
        <w:spacing w:line="180" w:lineRule="auto"/>
        <w:rPr>
          <w:ins w:id="273" w:author="Abdul Rahman Saif Al Adhubi" w:date="2021-05-07T14:43:00Z"/>
          <w:rFonts w:ascii="Consolas" w:hAnsi="Consolas"/>
        </w:rPr>
      </w:pPr>
      <w:ins w:id="274" w:author="Abdul Rahman Saif Al Adhubi" w:date="2021-05-07T14:43:00Z">
        <w:r w:rsidRPr="000E3C64">
          <w:rPr>
            <w:rFonts w:ascii="Consolas" w:hAnsi="Consolas"/>
          </w:rPr>
          <w:t>int sensorValue=0;</w:t>
        </w:r>
      </w:ins>
    </w:p>
    <w:p w14:paraId="1393059D" w14:textId="77777777" w:rsidR="000E3C64" w:rsidRPr="000E3C64" w:rsidRDefault="000E3C64" w:rsidP="000E3C64">
      <w:pPr>
        <w:spacing w:line="180" w:lineRule="auto"/>
        <w:rPr>
          <w:ins w:id="275" w:author="Abdul Rahman Saif Al Adhubi" w:date="2021-05-07T14:43:00Z"/>
          <w:rFonts w:ascii="Consolas" w:hAnsi="Consolas"/>
        </w:rPr>
      </w:pPr>
      <w:ins w:id="276" w:author="Abdul Rahman Saif Al Adhubi" w:date="2021-05-07T14:43:00Z">
        <w:r w:rsidRPr="000E3C64">
          <w:rPr>
            <w:rFonts w:ascii="Consolas" w:hAnsi="Consolas"/>
          </w:rPr>
          <w:t>int counter=0;</w:t>
        </w:r>
      </w:ins>
    </w:p>
    <w:p w14:paraId="0A4B0A04" w14:textId="77777777" w:rsidR="000E3C64" w:rsidRPr="000E3C64" w:rsidRDefault="000E3C64" w:rsidP="000E3C64">
      <w:pPr>
        <w:spacing w:line="180" w:lineRule="auto"/>
        <w:rPr>
          <w:ins w:id="277" w:author="Abdul Rahman Saif Al Adhubi" w:date="2021-05-07T14:43:00Z"/>
          <w:rFonts w:ascii="Consolas" w:hAnsi="Consolas"/>
        </w:rPr>
      </w:pPr>
      <w:ins w:id="278" w:author="Abdul Rahman Saif Al Adhubi" w:date="2021-05-07T14:43:00Z">
        <w:r w:rsidRPr="000E3C64">
          <w:rPr>
            <w:rFonts w:ascii="Consolas" w:hAnsi="Consolas"/>
          </w:rPr>
          <w:t>int value=160;</w:t>
        </w:r>
      </w:ins>
    </w:p>
    <w:p w14:paraId="7BCBF4D8" w14:textId="77777777" w:rsidR="000E3C64" w:rsidRPr="000E3C64" w:rsidRDefault="000E3C64" w:rsidP="000E3C64">
      <w:pPr>
        <w:spacing w:line="180" w:lineRule="auto"/>
        <w:rPr>
          <w:ins w:id="279" w:author="Abdul Rahman Saif Al Adhubi" w:date="2021-05-07T14:43:00Z"/>
          <w:rFonts w:ascii="Consolas" w:hAnsi="Consolas"/>
        </w:rPr>
      </w:pPr>
      <w:ins w:id="280" w:author="Abdul Rahman Saif Al Adhubi" w:date="2021-05-07T14:43:00Z">
        <w:r w:rsidRPr="000E3C64">
          <w:rPr>
            <w:rFonts w:ascii="Consolas" w:hAnsi="Consolas"/>
          </w:rPr>
          <w:t>int tempValue=0;</w:t>
        </w:r>
      </w:ins>
    </w:p>
    <w:p w14:paraId="5A7D07EA" w14:textId="77777777" w:rsidR="000E3C64" w:rsidRPr="000E3C64" w:rsidRDefault="000E3C64" w:rsidP="000E3C64">
      <w:pPr>
        <w:spacing w:line="180" w:lineRule="auto"/>
        <w:rPr>
          <w:ins w:id="281" w:author="Abdul Rahman Saif Al Adhubi" w:date="2021-05-07T14:43:00Z"/>
          <w:rFonts w:ascii="Consolas" w:hAnsi="Consolas"/>
        </w:rPr>
      </w:pPr>
      <w:ins w:id="282" w:author="Abdul Rahman Saif Al Adhubi" w:date="2021-05-07T14:43:00Z">
        <w:r w:rsidRPr="000E3C64">
          <w:rPr>
            <w:rFonts w:ascii="Consolas" w:hAnsi="Consolas"/>
          </w:rPr>
          <w:t>int speakerValue=0;</w:t>
        </w:r>
      </w:ins>
    </w:p>
    <w:p w14:paraId="09A5892F" w14:textId="77777777" w:rsidR="000E3C64" w:rsidRPr="000E3C64" w:rsidRDefault="000E3C64" w:rsidP="000E3C64">
      <w:pPr>
        <w:spacing w:line="180" w:lineRule="auto"/>
        <w:rPr>
          <w:ins w:id="283" w:author="Abdul Rahman Saif Al Adhubi" w:date="2021-05-07T14:43:00Z"/>
          <w:rFonts w:ascii="Consolas" w:hAnsi="Consolas"/>
        </w:rPr>
      </w:pPr>
    </w:p>
    <w:p w14:paraId="2E8C7624" w14:textId="77777777" w:rsidR="000E3C64" w:rsidRPr="000E3C64" w:rsidRDefault="000E3C64" w:rsidP="000E3C64">
      <w:pPr>
        <w:spacing w:line="180" w:lineRule="auto"/>
        <w:rPr>
          <w:ins w:id="284" w:author="Abdul Rahman Saif Al Adhubi" w:date="2021-05-07T14:43:00Z"/>
          <w:rFonts w:ascii="Consolas" w:hAnsi="Consolas"/>
        </w:rPr>
      </w:pPr>
    </w:p>
    <w:p w14:paraId="5D9D010B" w14:textId="77777777" w:rsidR="000E3C64" w:rsidRPr="000E3C64" w:rsidRDefault="000E3C64" w:rsidP="00B14475">
      <w:pPr>
        <w:pStyle w:val="Heading4"/>
        <w:rPr>
          <w:ins w:id="285" w:author="Abdul Rahman Saif Al Adhubi" w:date="2021-05-07T14:43:00Z"/>
        </w:rPr>
        <w:pPrChange w:id="286" w:author="leighmcguinness" w:date="2021-05-07T14:47:00Z">
          <w:pPr>
            <w:spacing w:line="180" w:lineRule="auto"/>
          </w:pPr>
        </w:pPrChange>
      </w:pPr>
      <w:ins w:id="287" w:author="Abdul Rahman Saif Al Adhubi" w:date="2021-05-07T14:43:00Z">
        <w:r w:rsidRPr="000E3C64">
          <w:t>//tones for the buzzer song</w:t>
        </w:r>
      </w:ins>
    </w:p>
    <w:p w14:paraId="6B3DE526" w14:textId="77777777" w:rsidR="000E3C64" w:rsidRPr="000E3C64" w:rsidRDefault="000E3C64" w:rsidP="000E3C64">
      <w:pPr>
        <w:spacing w:line="180" w:lineRule="auto"/>
        <w:rPr>
          <w:ins w:id="288" w:author="Abdul Rahman Saif Al Adhubi" w:date="2021-05-07T14:43:00Z"/>
          <w:rFonts w:ascii="Consolas" w:hAnsi="Consolas"/>
        </w:rPr>
      </w:pPr>
      <w:ins w:id="289" w:author="Abdul Rahman Saif Al Adhubi" w:date="2021-05-07T14:43:00Z">
        <w:r w:rsidRPr="000E3C64">
          <w:rPr>
            <w:rFonts w:ascii="Consolas" w:hAnsi="Consolas"/>
          </w:rPr>
          <w:t>#define NOTE_B0  31</w:t>
        </w:r>
      </w:ins>
    </w:p>
    <w:p w14:paraId="408CE10F" w14:textId="77777777" w:rsidR="000E3C64" w:rsidRPr="000E3C64" w:rsidRDefault="000E3C64" w:rsidP="000E3C64">
      <w:pPr>
        <w:spacing w:line="180" w:lineRule="auto"/>
        <w:rPr>
          <w:ins w:id="290" w:author="Abdul Rahman Saif Al Adhubi" w:date="2021-05-07T14:43:00Z"/>
          <w:rFonts w:ascii="Consolas" w:hAnsi="Consolas"/>
        </w:rPr>
      </w:pPr>
      <w:ins w:id="291" w:author="Abdul Rahman Saif Al Adhubi" w:date="2021-05-07T14:43:00Z">
        <w:r w:rsidRPr="000E3C64">
          <w:rPr>
            <w:rFonts w:ascii="Consolas" w:hAnsi="Consolas"/>
          </w:rPr>
          <w:t>#define NOTE_C1  33</w:t>
        </w:r>
      </w:ins>
    </w:p>
    <w:p w14:paraId="77A2D8D5" w14:textId="77777777" w:rsidR="000E3C64" w:rsidRPr="000E3C64" w:rsidRDefault="000E3C64" w:rsidP="000E3C64">
      <w:pPr>
        <w:spacing w:line="180" w:lineRule="auto"/>
        <w:rPr>
          <w:ins w:id="292" w:author="Abdul Rahman Saif Al Adhubi" w:date="2021-05-07T14:43:00Z"/>
          <w:rFonts w:ascii="Consolas" w:hAnsi="Consolas"/>
        </w:rPr>
      </w:pPr>
      <w:ins w:id="293" w:author="Abdul Rahman Saif Al Adhubi" w:date="2021-05-07T14:43:00Z">
        <w:r w:rsidRPr="000E3C64">
          <w:rPr>
            <w:rFonts w:ascii="Consolas" w:hAnsi="Consolas"/>
          </w:rPr>
          <w:t>#define NOTE_CS1 35</w:t>
        </w:r>
      </w:ins>
    </w:p>
    <w:p w14:paraId="3D656228" w14:textId="77777777" w:rsidR="000E3C64" w:rsidRPr="000E3C64" w:rsidRDefault="000E3C64" w:rsidP="000E3C64">
      <w:pPr>
        <w:spacing w:line="180" w:lineRule="auto"/>
        <w:rPr>
          <w:ins w:id="294" w:author="Abdul Rahman Saif Al Adhubi" w:date="2021-05-07T14:43:00Z"/>
          <w:rFonts w:ascii="Consolas" w:hAnsi="Consolas"/>
        </w:rPr>
      </w:pPr>
      <w:ins w:id="295" w:author="Abdul Rahman Saif Al Adhubi" w:date="2021-05-07T14:43:00Z">
        <w:r w:rsidRPr="000E3C64">
          <w:rPr>
            <w:rFonts w:ascii="Consolas" w:hAnsi="Consolas"/>
          </w:rPr>
          <w:t>#define NOTE_D1  37</w:t>
        </w:r>
      </w:ins>
    </w:p>
    <w:p w14:paraId="75737F41" w14:textId="77777777" w:rsidR="000E3C64" w:rsidRPr="000E3C64" w:rsidRDefault="000E3C64" w:rsidP="000E3C64">
      <w:pPr>
        <w:spacing w:line="180" w:lineRule="auto"/>
        <w:rPr>
          <w:ins w:id="296" w:author="Abdul Rahman Saif Al Adhubi" w:date="2021-05-07T14:43:00Z"/>
          <w:rFonts w:ascii="Consolas" w:hAnsi="Consolas"/>
        </w:rPr>
      </w:pPr>
      <w:ins w:id="297" w:author="Abdul Rahman Saif Al Adhubi" w:date="2021-05-07T14:43:00Z">
        <w:r w:rsidRPr="000E3C64">
          <w:rPr>
            <w:rFonts w:ascii="Consolas" w:hAnsi="Consolas"/>
          </w:rPr>
          <w:t>#define NOTE_DS1 39</w:t>
        </w:r>
      </w:ins>
    </w:p>
    <w:p w14:paraId="6AE5E1F0" w14:textId="77777777" w:rsidR="000E3C64" w:rsidRPr="000E3C64" w:rsidRDefault="000E3C64" w:rsidP="000E3C64">
      <w:pPr>
        <w:spacing w:line="180" w:lineRule="auto"/>
        <w:rPr>
          <w:ins w:id="298" w:author="Abdul Rahman Saif Al Adhubi" w:date="2021-05-07T14:43:00Z"/>
          <w:rFonts w:ascii="Consolas" w:hAnsi="Consolas"/>
        </w:rPr>
      </w:pPr>
      <w:ins w:id="299" w:author="Abdul Rahman Saif Al Adhubi" w:date="2021-05-07T14:43:00Z">
        <w:r w:rsidRPr="000E3C64">
          <w:rPr>
            <w:rFonts w:ascii="Consolas" w:hAnsi="Consolas"/>
          </w:rPr>
          <w:t>#define NOTE_E1  41</w:t>
        </w:r>
      </w:ins>
    </w:p>
    <w:p w14:paraId="1019A1D0" w14:textId="77777777" w:rsidR="000E3C64" w:rsidRPr="000E3C64" w:rsidRDefault="000E3C64" w:rsidP="000E3C64">
      <w:pPr>
        <w:spacing w:line="180" w:lineRule="auto"/>
        <w:rPr>
          <w:ins w:id="300" w:author="Abdul Rahman Saif Al Adhubi" w:date="2021-05-07T14:43:00Z"/>
          <w:rFonts w:ascii="Consolas" w:hAnsi="Consolas"/>
        </w:rPr>
      </w:pPr>
      <w:ins w:id="301" w:author="Abdul Rahman Saif Al Adhubi" w:date="2021-05-07T14:43:00Z">
        <w:r w:rsidRPr="000E3C64">
          <w:rPr>
            <w:rFonts w:ascii="Consolas" w:hAnsi="Consolas"/>
          </w:rPr>
          <w:t>#define NOTE_F1  44</w:t>
        </w:r>
      </w:ins>
    </w:p>
    <w:p w14:paraId="42615226" w14:textId="77777777" w:rsidR="000E3C64" w:rsidRPr="000E3C64" w:rsidRDefault="000E3C64" w:rsidP="000E3C64">
      <w:pPr>
        <w:spacing w:line="180" w:lineRule="auto"/>
        <w:rPr>
          <w:ins w:id="302" w:author="Abdul Rahman Saif Al Adhubi" w:date="2021-05-07T14:43:00Z"/>
          <w:rFonts w:ascii="Consolas" w:hAnsi="Consolas"/>
        </w:rPr>
      </w:pPr>
      <w:ins w:id="303" w:author="Abdul Rahman Saif Al Adhubi" w:date="2021-05-07T14:43:00Z">
        <w:r w:rsidRPr="000E3C64">
          <w:rPr>
            <w:rFonts w:ascii="Consolas" w:hAnsi="Consolas"/>
          </w:rPr>
          <w:t>#define NOTE_FS1 46</w:t>
        </w:r>
      </w:ins>
    </w:p>
    <w:p w14:paraId="2A994E61" w14:textId="77777777" w:rsidR="000E3C64" w:rsidRPr="000E3C64" w:rsidRDefault="000E3C64" w:rsidP="000E3C64">
      <w:pPr>
        <w:spacing w:line="180" w:lineRule="auto"/>
        <w:rPr>
          <w:ins w:id="304" w:author="Abdul Rahman Saif Al Adhubi" w:date="2021-05-07T14:43:00Z"/>
          <w:rFonts w:ascii="Consolas" w:hAnsi="Consolas"/>
        </w:rPr>
      </w:pPr>
      <w:ins w:id="305" w:author="Abdul Rahman Saif Al Adhubi" w:date="2021-05-07T14:43:00Z">
        <w:r w:rsidRPr="000E3C64">
          <w:rPr>
            <w:rFonts w:ascii="Consolas" w:hAnsi="Consolas"/>
          </w:rPr>
          <w:t>#define NOTE_G1  49</w:t>
        </w:r>
      </w:ins>
    </w:p>
    <w:p w14:paraId="56609928" w14:textId="77777777" w:rsidR="000E3C64" w:rsidRPr="000E3C64" w:rsidRDefault="000E3C64" w:rsidP="000E3C64">
      <w:pPr>
        <w:spacing w:line="180" w:lineRule="auto"/>
        <w:rPr>
          <w:ins w:id="306" w:author="Abdul Rahman Saif Al Adhubi" w:date="2021-05-07T14:43:00Z"/>
          <w:rFonts w:ascii="Consolas" w:hAnsi="Consolas"/>
        </w:rPr>
      </w:pPr>
      <w:ins w:id="307" w:author="Abdul Rahman Saif Al Adhubi" w:date="2021-05-07T14:43:00Z">
        <w:r w:rsidRPr="000E3C64">
          <w:rPr>
            <w:rFonts w:ascii="Consolas" w:hAnsi="Consolas"/>
          </w:rPr>
          <w:t>#define NOTE_GS1 52</w:t>
        </w:r>
      </w:ins>
    </w:p>
    <w:p w14:paraId="52E07D08" w14:textId="77777777" w:rsidR="000E3C64" w:rsidRPr="000E3C64" w:rsidRDefault="000E3C64" w:rsidP="000E3C64">
      <w:pPr>
        <w:spacing w:line="180" w:lineRule="auto"/>
        <w:rPr>
          <w:ins w:id="308" w:author="Abdul Rahman Saif Al Adhubi" w:date="2021-05-07T14:43:00Z"/>
          <w:rFonts w:ascii="Consolas" w:hAnsi="Consolas"/>
        </w:rPr>
      </w:pPr>
      <w:ins w:id="309" w:author="Abdul Rahman Saif Al Adhubi" w:date="2021-05-07T14:43:00Z">
        <w:r w:rsidRPr="000E3C64">
          <w:rPr>
            <w:rFonts w:ascii="Consolas" w:hAnsi="Consolas"/>
          </w:rPr>
          <w:t>#define NOTE_A1  55</w:t>
        </w:r>
      </w:ins>
    </w:p>
    <w:p w14:paraId="09296C28" w14:textId="77777777" w:rsidR="000E3C64" w:rsidRPr="000E3C64" w:rsidRDefault="000E3C64" w:rsidP="000E3C64">
      <w:pPr>
        <w:spacing w:line="180" w:lineRule="auto"/>
        <w:rPr>
          <w:ins w:id="310" w:author="Abdul Rahman Saif Al Adhubi" w:date="2021-05-07T14:43:00Z"/>
          <w:rFonts w:ascii="Consolas" w:hAnsi="Consolas"/>
        </w:rPr>
      </w:pPr>
      <w:ins w:id="311" w:author="Abdul Rahman Saif Al Adhubi" w:date="2021-05-07T14:43:00Z">
        <w:r w:rsidRPr="000E3C64">
          <w:rPr>
            <w:rFonts w:ascii="Consolas" w:hAnsi="Consolas"/>
          </w:rPr>
          <w:t>#define NOTE_AS1 58</w:t>
        </w:r>
      </w:ins>
    </w:p>
    <w:p w14:paraId="1527029D" w14:textId="77777777" w:rsidR="000E3C64" w:rsidRPr="000E3C64" w:rsidRDefault="000E3C64" w:rsidP="000E3C64">
      <w:pPr>
        <w:spacing w:line="180" w:lineRule="auto"/>
        <w:rPr>
          <w:ins w:id="312" w:author="Abdul Rahman Saif Al Adhubi" w:date="2021-05-07T14:43:00Z"/>
          <w:rFonts w:ascii="Consolas" w:hAnsi="Consolas"/>
        </w:rPr>
      </w:pPr>
      <w:ins w:id="313" w:author="Abdul Rahman Saif Al Adhubi" w:date="2021-05-07T14:43:00Z">
        <w:r w:rsidRPr="000E3C64">
          <w:rPr>
            <w:rFonts w:ascii="Consolas" w:hAnsi="Consolas"/>
          </w:rPr>
          <w:t>#define NOTE_B1  62</w:t>
        </w:r>
      </w:ins>
    </w:p>
    <w:p w14:paraId="149C10D6" w14:textId="77777777" w:rsidR="000E3C64" w:rsidRPr="000E3C64" w:rsidRDefault="000E3C64" w:rsidP="000E3C64">
      <w:pPr>
        <w:spacing w:line="180" w:lineRule="auto"/>
        <w:rPr>
          <w:ins w:id="314" w:author="Abdul Rahman Saif Al Adhubi" w:date="2021-05-07T14:43:00Z"/>
          <w:rFonts w:ascii="Consolas" w:hAnsi="Consolas"/>
        </w:rPr>
      </w:pPr>
      <w:ins w:id="315" w:author="Abdul Rahman Saif Al Adhubi" w:date="2021-05-07T14:43:00Z">
        <w:r w:rsidRPr="000E3C64">
          <w:rPr>
            <w:rFonts w:ascii="Consolas" w:hAnsi="Consolas"/>
          </w:rPr>
          <w:t>#define NOTE_C2  65</w:t>
        </w:r>
      </w:ins>
    </w:p>
    <w:p w14:paraId="423EA660" w14:textId="77777777" w:rsidR="000E3C64" w:rsidRPr="000E3C64" w:rsidRDefault="000E3C64" w:rsidP="000E3C64">
      <w:pPr>
        <w:spacing w:line="180" w:lineRule="auto"/>
        <w:rPr>
          <w:ins w:id="316" w:author="Abdul Rahman Saif Al Adhubi" w:date="2021-05-07T14:43:00Z"/>
          <w:rFonts w:ascii="Consolas" w:hAnsi="Consolas"/>
        </w:rPr>
      </w:pPr>
      <w:ins w:id="317" w:author="Abdul Rahman Saif Al Adhubi" w:date="2021-05-07T14:43:00Z">
        <w:r w:rsidRPr="000E3C64">
          <w:rPr>
            <w:rFonts w:ascii="Consolas" w:hAnsi="Consolas"/>
          </w:rPr>
          <w:t>#define NOTE_CS2 69</w:t>
        </w:r>
      </w:ins>
    </w:p>
    <w:p w14:paraId="78819966" w14:textId="77777777" w:rsidR="000E3C64" w:rsidRPr="000E3C64" w:rsidRDefault="000E3C64" w:rsidP="000E3C64">
      <w:pPr>
        <w:spacing w:line="180" w:lineRule="auto"/>
        <w:rPr>
          <w:ins w:id="318" w:author="Abdul Rahman Saif Al Adhubi" w:date="2021-05-07T14:43:00Z"/>
          <w:rFonts w:ascii="Consolas" w:hAnsi="Consolas"/>
        </w:rPr>
      </w:pPr>
      <w:ins w:id="319" w:author="Abdul Rahman Saif Al Adhubi" w:date="2021-05-07T14:43:00Z">
        <w:r w:rsidRPr="000E3C64">
          <w:rPr>
            <w:rFonts w:ascii="Consolas" w:hAnsi="Consolas"/>
          </w:rPr>
          <w:t>#define NOTE_D2  73</w:t>
        </w:r>
      </w:ins>
    </w:p>
    <w:p w14:paraId="1EE6C6CF" w14:textId="77777777" w:rsidR="000E3C64" w:rsidRPr="000E3C64" w:rsidRDefault="000E3C64" w:rsidP="000E3C64">
      <w:pPr>
        <w:spacing w:line="180" w:lineRule="auto"/>
        <w:rPr>
          <w:ins w:id="320" w:author="Abdul Rahman Saif Al Adhubi" w:date="2021-05-07T14:43:00Z"/>
          <w:rFonts w:ascii="Consolas" w:hAnsi="Consolas"/>
        </w:rPr>
      </w:pPr>
      <w:ins w:id="321" w:author="Abdul Rahman Saif Al Adhubi" w:date="2021-05-07T14:43:00Z">
        <w:r w:rsidRPr="000E3C64">
          <w:rPr>
            <w:rFonts w:ascii="Consolas" w:hAnsi="Consolas"/>
          </w:rPr>
          <w:t>#define NOTE_DS2 78</w:t>
        </w:r>
      </w:ins>
    </w:p>
    <w:p w14:paraId="1665A448" w14:textId="77777777" w:rsidR="000E3C64" w:rsidRPr="000E3C64" w:rsidRDefault="000E3C64" w:rsidP="000E3C64">
      <w:pPr>
        <w:spacing w:line="180" w:lineRule="auto"/>
        <w:rPr>
          <w:ins w:id="322" w:author="Abdul Rahman Saif Al Adhubi" w:date="2021-05-07T14:43:00Z"/>
          <w:rFonts w:ascii="Consolas" w:hAnsi="Consolas"/>
        </w:rPr>
      </w:pPr>
      <w:ins w:id="323" w:author="Abdul Rahman Saif Al Adhubi" w:date="2021-05-07T14:43:00Z">
        <w:r w:rsidRPr="000E3C64">
          <w:rPr>
            <w:rFonts w:ascii="Consolas" w:hAnsi="Consolas"/>
          </w:rPr>
          <w:t>#define NOTE_E2  82</w:t>
        </w:r>
      </w:ins>
    </w:p>
    <w:p w14:paraId="545C10A8" w14:textId="77777777" w:rsidR="000E3C64" w:rsidRPr="000E3C64" w:rsidRDefault="000E3C64" w:rsidP="000E3C64">
      <w:pPr>
        <w:spacing w:line="180" w:lineRule="auto"/>
        <w:rPr>
          <w:ins w:id="324" w:author="Abdul Rahman Saif Al Adhubi" w:date="2021-05-07T14:43:00Z"/>
          <w:rFonts w:ascii="Consolas" w:hAnsi="Consolas"/>
        </w:rPr>
      </w:pPr>
      <w:ins w:id="325" w:author="Abdul Rahman Saif Al Adhubi" w:date="2021-05-07T14:43:00Z">
        <w:r w:rsidRPr="000E3C64">
          <w:rPr>
            <w:rFonts w:ascii="Consolas" w:hAnsi="Consolas"/>
          </w:rPr>
          <w:t>#define NOTE_F2  87</w:t>
        </w:r>
      </w:ins>
    </w:p>
    <w:p w14:paraId="6AF7E734" w14:textId="77777777" w:rsidR="000E3C64" w:rsidRPr="000E3C64" w:rsidRDefault="000E3C64" w:rsidP="000E3C64">
      <w:pPr>
        <w:spacing w:line="180" w:lineRule="auto"/>
        <w:rPr>
          <w:ins w:id="326" w:author="Abdul Rahman Saif Al Adhubi" w:date="2021-05-07T14:43:00Z"/>
          <w:rFonts w:ascii="Consolas" w:hAnsi="Consolas"/>
        </w:rPr>
      </w:pPr>
      <w:ins w:id="327" w:author="Abdul Rahman Saif Al Adhubi" w:date="2021-05-07T14:43:00Z">
        <w:r w:rsidRPr="000E3C64">
          <w:rPr>
            <w:rFonts w:ascii="Consolas" w:hAnsi="Consolas"/>
          </w:rPr>
          <w:t>#define NOTE_FS2 93</w:t>
        </w:r>
      </w:ins>
    </w:p>
    <w:p w14:paraId="436D9E7E" w14:textId="77777777" w:rsidR="000E3C64" w:rsidRPr="000E3C64" w:rsidRDefault="000E3C64" w:rsidP="000E3C64">
      <w:pPr>
        <w:spacing w:line="180" w:lineRule="auto"/>
        <w:rPr>
          <w:ins w:id="328" w:author="Abdul Rahman Saif Al Adhubi" w:date="2021-05-07T14:43:00Z"/>
          <w:rFonts w:ascii="Consolas" w:hAnsi="Consolas"/>
        </w:rPr>
      </w:pPr>
      <w:ins w:id="329" w:author="Abdul Rahman Saif Al Adhubi" w:date="2021-05-07T14:43:00Z">
        <w:r w:rsidRPr="000E3C64">
          <w:rPr>
            <w:rFonts w:ascii="Consolas" w:hAnsi="Consolas"/>
          </w:rPr>
          <w:t>#define NOTE_G2  98</w:t>
        </w:r>
      </w:ins>
    </w:p>
    <w:p w14:paraId="5F661120" w14:textId="77777777" w:rsidR="000E3C64" w:rsidRPr="000E3C64" w:rsidRDefault="000E3C64" w:rsidP="000E3C64">
      <w:pPr>
        <w:spacing w:line="180" w:lineRule="auto"/>
        <w:rPr>
          <w:ins w:id="330" w:author="Abdul Rahman Saif Al Adhubi" w:date="2021-05-07T14:43:00Z"/>
          <w:rFonts w:ascii="Consolas" w:hAnsi="Consolas"/>
        </w:rPr>
      </w:pPr>
      <w:ins w:id="331" w:author="Abdul Rahman Saif Al Adhubi" w:date="2021-05-07T14:43:00Z">
        <w:r w:rsidRPr="000E3C64">
          <w:rPr>
            <w:rFonts w:ascii="Consolas" w:hAnsi="Consolas"/>
          </w:rPr>
          <w:t>#define NOTE_GS2 104</w:t>
        </w:r>
      </w:ins>
    </w:p>
    <w:p w14:paraId="69ABF228" w14:textId="77777777" w:rsidR="000E3C64" w:rsidRPr="000E3C64" w:rsidRDefault="000E3C64" w:rsidP="000E3C64">
      <w:pPr>
        <w:spacing w:line="180" w:lineRule="auto"/>
        <w:rPr>
          <w:ins w:id="332" w:author="Abdul Rahman Saif Al Adhubi" w:date="2021-05-07T14:43:00Z"/>
          <w:rFonts w:ascii="Consolas" w:hAnsi="Consolas"/>
        </w:rPr>
      </w:pPr>
      <w:ins w:id="333" w:author="Abdul Rahman Saif Al Adhubi" w:date="2021-05-07T14:43:00Z">
        <w:r w:rsidRPr="000E3C64">
          <w:rPr>
            <w:rFonts w:ascii="Consolas" w:hAnsi="Consolas"/>
          </w:rPr>
          <w:t>#define NOTE_A2  110</w:t>
        </w:r>
      </w:ins>
    </w:p>
    <w:p w14:paraId="0475DA34" w14:textId="77777777" w:rsidR="000E3C64" w:rsidRPr="000E3C64" w:rsidRDefault="000E3C64" w:rsidP="000E3C64">
      <w:pPr>
        <w:spacing w:line="180" w:lineRule="auto"/>
        <w:rPr>
          <w:ins w:id="334" w:author="Abdul Rahman Saif Al Adhubi" w:date="2021-05-07T14:43:00Z"/>
          <w:rFonts w:ascii="Consolas" w:hAnsi="Consolas"/>
        </w:rPr>
      </w:pPr>
      <w:ins w:id="335" w:author="Abdul Rahman Saif Al Adhubi" w:date="2021-05-07T14:43:00Z">
        <w:r w:rsidRPr="000E3C64">
          <w:rPr>
            <w:rFonts w:ascii="Consolas" w:hAnsi="Consolas"/>
          </w:rPr>
          <w:t>#define NOTE_AS2 117</w:t>
        </w:r>
      </w:ins>
    </w:p>
    <w:p w14:paraId="38409F0F" w14:textId="77777777" w:rsidR="000E3C64" w:rsidRPr="000E3C64" w:rsidRDefault="000E3C64" w:rsidP="000E3C64">
      <w:pPr>
        <w:spacing w:line="180" w:lineRule="auto"/>
        <w:rPr>
          <w:ins w:id="336" w:author="Abdul Rahman Saif Al Adhubi" w:date="2021-05-07T14:43:00Z"/>
          <w:rFonts w:ascii="Consolas" w:hAnsi="Consolas"/>
        </w:rPr>
      </w:pPr>
      <w:ins w:id="337" w:author="Abdul Rahman Saif Al Adhubi" w:date="2021-05-07T14:43:00Z">
        <w:r w:rsidRPr="000E3C64">
          <w:rPr>
            <w:rFonts w:ascii="Consolas" w:hAnsi="Consolas"/>
          </w:rPr>
          <w:t>#define NOTE_B2  123</w:t>
        </w:r>
      </w:ins>
    </w:p>
    <w:p w14:paraId="2222D5B2" w14:textId="77777777" w:rsidR="000E3C64" w:rsidRPr="000E3C64" w:rsidRDefault="000E3C64" w:rsidP="000E3C64">
      <w:pPr>
        <w:spacing w:line="180" w:lineRule="auto"/>
        <w:rPr>
          <w:ins w:id="338" w:author="Abdul Rahman Saif Al Adhubi" w:date="2021-05-07T14:43:00Z"/>
          <w:rFonts w:ascii="Consolas" w:hAnsi="Consolas"/>
        </w:rPr>
      </w:pPr>
      <w:ins w:id="339" w:author="Abdul Rahman Saif Al Adhubi" w:date="2021-05-07T14:43:00Z">
        <w:r w:rsidRPr="000E3C64">
          <w:rPr>
            <w:rFonts w:ascii="Consolas" w:hAnsi="Consolas"/>
          </w:rPr>
          <w:t>#define NOTE_C3  131</w:t>
        </w:r>
      </w:ins>
    </w:p>
    <w:p w14:paraId="2D6CDFF0" w14:textId="77777777" w:rsidR="000E3C64" w:rsidRPr="000E3C64" w:rsidRDefault="000E3C64" w:rsidP="000E3C64">
      <w:pPr>
        <w:spacing w:line="180" w:lineRule="auto"/>
        <w:rPr>
          <w:ins w:id="340" w:author="Abdul Rahman Saif Al Adhubi" w:date="2021-05-07T14:43:00Z"/>
          <w:rFonts w:ascii="Consolas" w:hAnsi="Consolas"/>
        </w:rPr>
      </w:pPr>
      <w:ins w:id="341" w:author="Abdul Rahman Saif Al Adhubi" w:date="2021-05-07T14:43:00Z">
        <w:r w:rsidRPr="000E3C64">
          <w:rPr>
            <w:rFonts w:ascii="Consolas" w:hAnsi="Consolas"/>
          </w:rPr>
          <w:t>#define NOTE_CS3 139</w:t>
        </w:r>
      </w:ins>
    </w:p>
    <w:p w14:paraId="44D7BE99" w14:textId="77777777" w:rsidR="000E3C64" w:rsidRPr="000E3C64" w:rsidRDefault="000E3C64" w:rsidP="000E3C64">
      <w:pPr>
        <w:spacing w:line="180" w:lineRule="auto"/>
        <w:rPr>
          <w:ins w:id="342" w:author="Abdul Rahman Saif Al Adhubi" w:date="2021-05-07T14:43:00Z"/>
          <w:rFonts w:ascii="Consolas" w:hAnsi="Consolas"/>
        </w:rPr>
      </w:pPr>
      <w:ins w:id="343" w:author="Abdul Rahman Saif Al Adhubi" w:date="2021-05-07T14:43:00Z">
        <w:r w:rsidRPr="000E3C64">
          <w:rPr>
            <w:rFonts w:ascii="Consolas" w:hAnsi="Consolas"/>
          </w:rPr>
          <w:t>#define NOTE_D3  147</w:t>
        </w:r>
      </w:ins>
    </w:p>
    <w:p w14:paraId="23B7C734" w14:textId="77777777" w:rsidR="000E3C64" w:rsidRPr="000E3C64" w:rsidRDefault="000E3C64" w:rsidP="000E3C64">
      <w:pPr>
        <w:spacing w:line="180" w:lineRule="auto"/>
        <w:rPr>
          <w:ins w:id="344" w:author="Abdul Rahman Saif Al Adhubi" w:date="2021-05-07T14:43:00Z"/>
          <w:rFonts w:ascii="Consolas" w:hAnsi="Consolas"/>
        </w:rPr>
      </w:pPr>
      <w:ins w:id="345" w:author="Abdul Rahman Saif Al Adhubi" w:date="2021-05-07T14:43:00Z">
        <w:r w:rsidRPr="000E3C64">
          <w:rPr>
            <w:rFonts w:ascii="Consolas" w:hAnsi="Consolas"/>
          </w:rPr>
          <w:t>#define NOTE_DS3 156</w:t>
        </w:r>
      </w:ins>
    </w:p>
    <w:p w14:paraId="5C61E4A4" w14:textId="77777777" w:rsidR="000E3C64" w:rsidRPr="000E3C64" w:rsidRDefault="000E3C64" w:rsidP="000E3C64">
      <w:pPr>
        <w:spacing w:line="180" w:lineRule="auto"/>
        <w:rPr>
          <w:ins w:id="346" w:author="Abdul Rahman Saif Al Adhubi" w:date="2021-05-07T14:43:00Z"/>
          <w:rFonts w:ascii="Consolas" w:hAnsi="Consolas"/>
        </w:rPr>
      </w:pPr>
      <w:ins w:id="347" w:author="Abdul Rahman Saif Al Adhubi" w:date="2021-05-07T14:43:00Z">
        <w:r w:rsidRPr="000E3C64">
          <w:rPr>
            <w:rFonts w:ascii="Consolas" w:hAnsi="Consolas"/>
          </w:rPr>
          <w:t>#define NOTE_E3  165</w:t>
        </w:r>
      </w:ins>
    </w:p>
    <w:p w14:paraId="328D3DBF" w14:textId="77777777" w:rsidR="000E3C64" w:rsidRPr="000E3C64" w:rsidRDefault="000E3C64" w:rsidP="000E3C64">
      <w:pPr>
        <w:spacing w:line="180" w:lineRule="auto"/>
        <w:rPr>
          <w:ins w:id="348" w:author="Abdul Rahman Saif Al Adhubi" w:date="2021-05-07T14:43:00Z"/>
          <w:rFonts w:ascii="Consolas" w:hAnsi="Consolas"/>
        </w:rPr>
      </w:pPr>
      <w:ins w:id="349" w:author="Abdul Rahman Saif Al Adhubi" w:date="2021-05-07T14:43:00Z">
        <w:r w:rsidRPr="000E3C64">
          <w:rPr>
            <w:rFonts w:ascii="Consolas" w:hAnsi="Consolas"/>
          </w:rPr>
          <w:t>#define NOTE_F3  175</w:t>
        </w:r>
      </w:ins>
    </w:p>
    <w:p w14:paraId="6F869DE1" w14:textId="77777777" w:rsidR="000E3C64" w:rsidRPr="000E3C64" w:rsidRDefault="000E3C64" w:rsidP="000E3C64">
      <w:pPr>
        <w:spacing w:line="180" w:lineRule="auto"/>
        <w:rPr>
          <w:ins w:id="350" w:author="Abdul Rahman Saif Al Adhubi" w:date="2021-05-07T14:43:00Z"/>
          <w:rFonts w:ascii="Consolas" w:hAnsi="Consolas"/>
        </w:rPr>
      </w:pPr>
      <w:ins w:id="351" w:author="Abdul Rahman Saif Al Adhubi" w:date="2021-05-07T14:43:00Z">
        <w:r w:rsidRPr="000E3C64">
          <w:rPr>
            <w:rFonts w:ascii="Consolas" w:hAnsi="Consolas"/>
          </w:rPr>
          <w:t>#define NOTE_FS3 185</w:t>
        </w:r>
      </w:ins>
    </w:p>
    <w:p w14:paraId="1A63A43F" w14:textId="77777777" w:rsidR="000E3C64" w:rsidRPr="000E3C64" w:rsidRDefault="000E3C64" w:rsidP="000E3C64">
      <w:pPr>
        <w:spacing w:line="180" w:lineRule="auto"/>
        <w:rPr>
          <w:ins w:id="352" w:author="Abdul Rahman Saif Al Adhubi" w:date="2021-05-07T14:43:00Z"/>
          <w:rFonts w:ascii="Consolas" w:hAnsi="Consolas"/>
        </w:rPr>
      </w:pPr>
      <w:ins w:id="353" w:author="Abdul Rahman Saif Al Adhubi" w:date="2021-05-07T14:43:00Z">
        <w:r w:rsidRPr="000E3C64">
          <w:rPr>
            <w:rFonts w:ascii="Consolas" w:hAnsi="Consolas"/>
          </w:rPr>
          <w:t>#define NOTE_G3  196</w:t>
        </w:r>
      </w:ins>
    </w:p>
    <w:p w14:paraId="7BA0C0C0" w14:textId="77777777" w:rsidR="000E3C64" w:rsidRPr="000E3C64" w:rsidRDefault="000E3C64" w:rsidP="000E3C64">
      <w:pPr>
        <w:spacing w:line="180" w:lineRule="auto"/>
        <w:rPr>
          <w:ins w:id="354" w:author="Abdul Rahman Saif Al Adhubi" w:date="2021-05-07T14:43:00Z"/>
          <w:rFonts w:ascii="Consolas" w:hAnsi="Consolas"/>
        </w:rPr>
      </w:pPr>
      <w:ins w:id="355" w:author="Abdul Rahman Saif Al Adhubi" w:date="2021-05-07T14:43:00Z">
        <w:r w:rsidRPr="000E3C64">
          <w:rPr>
            <w:rFonts w:ascii="Consolas" w:hAnsi="Consolas"/>
          </w:rPr>
          <w:t>#define NOTE_GS3 208</w:t>
        </w:r>
      </w:ins>
    </w:p>
    <w:p w14:paraId="610F8AF9" w14:textId="77777777" w:rsidR="000E3C64" w:rsidRPr="000E3C64" w:rsidRDefault="000E3C64" w:rsidP="000E3C64">
      <w:pPr>
        <w:spacing w:line="180" w:lineRule="auto"/>
        <w:rPr>
          <w:ins w:id="356" w:author="Abdul Rahman Saif Al Adhubi" w:date="2021-05-07T14:43:00Z"/>
          <w:rFonts w:ascii="Consolas" w:hAnsi="Consolas"/>
        </w:rPr>
      </w:pPr>
      <w:ins w:id="357" w:author="Abdul Rahman Saif Al Adhubi" w:date="2021-05-07T14:43:00Z">
        <w:r w:rsidRPr="000E3C64">
          <w:rPr>
            <w:rFonts w:ascii="Consolas" w:hAnsi="Consolas"/>
          </w:rPr>
          <w:t>#define NOTE_A3  220</w:t>
        </w:r>
      </w:ins>
    </w:p>
    <w:p w14:paraId="2C534ACD" w14:textId="77777777" w:rsidR="000E3C64" w:rsidRPr="000E3C64" w:rsidRDefault="000E3C64" w:rsidP="000E3C64">
      <w:pPr>
        <w:spacing w:line="180" w:lineRule="auto"/>
        <w:rPr>
          <w:ins w:id="358" w:author="Abdul Rahman Saif Al Adhubi" w:date="2021-05-07T14:43:00Z"/>
          <w:rFonts w:ascii="Consolas" w:hAnsi="Consolas"/>
        </w:rPr>
      </w:pPr>
      <w:ins w:id="359" w:author="Abdul Rahman Saif Al Adhubi" w:date="2021-05-07T14:43:00Z">
        <w:r w:rsidRPr="000E3C64">
          <w:rPr>
            <w:rFonts w:ascii="Consolas" w:hAnsi="Consolas"/>
          </w:rPr>
          <w:t>#define NOTE_AS3 233</w:t>
        </w:r>
      </w:ins>
    </w:p>
    <w:p w14:paraId="126953DF" w14:textId="77777777" w:rsidR="000E3C64" w:rsidRPr="000E3C64" w:rsidRDefault="000E3C64" w:rsidP="000E3C64">
      <w:pPr>
        <w:spacing w:line="180" w:lineRule="auto"/>
        <w:rPr>
          <w:ins w:id="360" w:author="Abdul Rahman Saif Al Adhubi" w:date="2021-05-07T14:43:00Z"/>
          <w:rFonts w:ascii="Consolas" w:hAnsi="Consolas"/>
        </w:rPr>
      </w:pPr>
      <w:ins w:id="361" w:author="Abdul Rahman Saif Al Adhubi" w:date="2021-05-07T14:43:00Z">
        <w:r w:rsidRPr="000E3C64">
          <w:rPr>
            <w:rFonts w:ascii="Consolas" w:hAnsi="Consolas"/>
          </w:rPr>
          <w:t>#define NOTE_B3  247</w:t>
        </w:r>
      </w:ins>
    </w:p>
    <w:p w14:paraId="6DC34ABB" w14:textId="77777777" w:rsidR="000E3C64" w:rsidRPr="000E3C64" w:rsidRDefault="000E3C64" w:rsidP="000E3C64">
      <w:pPr>
        <w:spacing w:line="180" w:lineRule="auto"/>
        <w:rPr>
          <w:ins w:id="362" w:author="Abdul Rahman Saif Al Adhubi" w:date="2021-05-07T14:43:00Z"/>
          <w:rFonts w:ascii="Consolas" w:hAnsi="Consolas"/>
        </w:rPr>
      </w:pPr>
      <w:ins w:id="363" w:author="Abdul Rahman Saif Al Adhubi" w:date="2021-05-07T14:43:00Z">
        <w:r w:rsidRPr="000E3C64">
          <w:rPr>
            <w:rFonts w:ascii="Consolas" w:hAnsi="Consolas"/>
          </w:rPr>
          <w:t>#define NOTE_C4  262</w:t>
        </w:r>
      </w:ins>
    </w:p>
    <w:p w14:paraId="7816D507" w14:textId="77777777" w:rsidR="000E3C64" w:rsidRPr="000E3C64" w:rsidRDefault="000E3C64" w:rsidP="000E3C64">
      <w:pPr>
        <w:spacing w:line="180" w:lineRule="auto"/>
        <w:rPr>
          <w:ins w:id="364" w:author="Abdul Rahman Saif Al Adhubi" w:date="2021-05-07T14:43:00Z"/>
          <w:rFonts w:ascii="Consolas" w:hAnsi="Consolas"/>
        </w:rPr>
      </w:pPr>
      <w:ins w:id="365" w:author="Abdul Rahman Saif Al Adhubi" w:date="2021-05-07T14:43:00Z">
        <w:r w:rsidRPr="000E3C64">
          <w:rPr>
            <w:rFonts w:ascii="Consolas" w:hAnsi="Consolas"/>
          </w:rPr>
          <w:t>#define NOTE_CS4 277</w:t>
        </w:r>
      </w:ins>
    </w:p>
    <w:p w14:paraId="1EF7595E" w14:textId="77777777" w:rsidR="000E3C64" w:rsidRPr="000E3C64" w:rsidRDefault="000E3C64" w:rsidP="000E3C64">
      <w:pPr>
        <w:spacing w:line="180" w:lineRule="auto"/>
        <w:rPr>
          <w:ins w:id="366" w:author="Abdul Rahman Saif Al Adhubi" w:date="2021-05-07T14:43:00Z"/>
          <w:rFonts w:ascii="Consolas" w:hAnsi="Consolas"/>
        </w:rPr>
      </w:pPr>
      <w:ins w:id="367" w:author="Abdul Rahman Saif Al Adhubi" w:date="2021-05-07T14:43:00Z">
        <w:r w:rsidRPr="000E3C64">
          <w:rPr>
            <w:rFonts w:ascii="Consolas" w:hAnsi="Consolas"/>
          </w:rPr>
          <w:t>#define NOTE_D4  294</w:t>
        </w:r>
      </w:ins>
    </w:p>
    <w:p w14:paraId="122C2D50" w14:textId="77777777" w:rsidR="000E3C64" w:rsidRPr="000E3C64" w:rsidRDefault="000E3C64" w:rsidP="000E3C64">
      <w:pPr>
        <w:spacing w:line="180" w:lineRule="auto"/>
        <w:rPr>
          <w:ins w:id="368" w:author="Abdul Rahman Saif Al Adhubi" w:date="2021-05-07T14:43:00Z"/>
          <w:rFonts w:ascii="Consolas" w:hAnsi="Consolas"/>
        </w:rPr>
      </w:pPr>
      <w:ins w:id="369" w:author="Abdul Rahman Saif Al Adhubi" w:date="2021-05-07T14:43:00Z">
        <w:r w:rsidRPr="000E3C64">
          <w:rPr>
            <w:rFonts w:ascii="Consolas" w:hAnsi="Consolas"/>
          </w:rPr>
          <w:t>#define NOTE_DS4 311</w:t>
        </w:r>
      </w:ins>
    </w:p>
    <w:p w14:paraId="43D31873" w14:textId="77777777" w:rsidR="000E3C64" w:rsidRPr="000E3C64" w:rsidRDefault="000E3C64" w:rsidP="000E3C64">
      <w:pPr>
        <w:spacing w:line="180" w:lineRule="auto"/>
        <w:rPr>
          <w:ins w:id="370" w:author="Abdul Rahman Saif Al Adhubi" w:date="2021-05-07T14:43:00Z"/>
          <w:rFonts w:ascii="Consolas" w:hAnsi="Consolas"/>
        </w:rPr>
      </w:pPr>
      <w:ins w:id="371" w:author="Abdul Rahman Saif Al Adhubi" w:date="2021-05-07T14:43:00Z">
        <w:r w:rsidRPr="000E3C64">
          <w:rPr>
            <w:rFonts w:ascii="Consolas" w:hAnsi="Consolas"/>
          </w:rPr>
          <w:t>#define NOTE_E4  330</w:t>
        </w:r>
      </w:ins>
    </w:p>
    <w:p w14:paraId="145DCB12" w14:textId="77777777" w:rsidR="000E3C64" w:rsidRPr="000E3C64" w:rsidRDefault="000E3C64" w:rsidP="000E3C64">
      <w:pPr>
        <w:spacing w:line="180" w:lineRule="auto"/>
        <w:rPr>
          <w:ins w:id="372" w:author="Abdul Rahman Saif Al Adhubi" w:date="2021-05-07T14:43:00Z"/>
          <w:rFonts w:ascii="Consolas" w:hAnsi="Consolas"/>
        </w:rPr>
      </w:pPr>
      <w:ins w:id="373" w:author="Abdul Rahman Saif Al Adhubi" w:date="2021-05-07T14:43:00Z">
        <w:r w:rsidRPr="000E3C64">
          <w:rPr>
            <w:rFonts w:ascii="Consolas" w:hAnsi="Consolas"/>
          </w:rPr>
          <w:t>#define NOTE_F4  349</w:t>
        </w:r>
      </w:ins>
    </w:p>
    <w:p w14:paraId="6D443C77" w14:textId="77777777" w:rsidR="000E3C64" w:rsidRPr="000E3C64" w:rsidRDefault="000E3C64" w:rsidP="000E3C64">
      <w:pPr>
        <w:spacing w:line="180" w:lineRule="auto"/>
        <w:rPr>
          <w:ins w:id="374" w:author="Abdul Rahman Saif Al Adhubi" w:date="2021-05-07T14:43:00Z"/>
          <w:rFonts w:ascii="Consolas" w:hAnsi="Consolas"/>
        </w:rPr>
      </w:pPr>
      <w:ins w:id="375" w:author="Abdul Rahman Saif Al Adhubi" w:date="2021-05-07T14:43:00Z">
        <w:r w:rsidRPr="000E3C64">
          <w:rPr>
            <w:rFonts w:ascii="Consolas" w:hAnsi="Consolas"/>
          </w:rPr>
          <w:t>#define NOTE_FS4 370</w:t>
        </w:r>
      </w:ins>
    </w:p>
    <w:p w14:paraId="6DD093A5" w14:textId="77777777" w:rsidR="000E3C64" w:rsidRPr="000E3C64" w:rsidRDefault="000E3C64" w:rsidP="000E3C64">
      <w:pPr>
        <w:spacing w:line="180" w:lineRule="auto"/>
        <w:rPr>
          <w:ins w:id="376" w:author="Abdul Rahman Saif Al Adhubi" w:date="2021-05-07T14:43:00Z"/>
          <w:rFonts w:ascii="Consolas" w:hAnsi="Consolas"/>
        </w:rPr>
      </w:pPr>
      <w:ins w:id="377" w:author="Abdul Rahman Saif Al Adhubi" w:date="2021-05-07T14:43:00Z">
        <w:r w:rsidRPr="000E3C64">
          <w:rPr>
            <w:rFonts w:ascii="Consolas" w:hAnsi="Consolas"/>
          </w:rPr>
          <w:t>#define NOTE_G4  392</w:t>
        </w:r>
      </w:ins>
    </w:p>
    <w:p w14:paraId="75BD08DD" w14:textId="77777777" w:rsidR="000E3C64" w:rsidRPr="000E3C64" w:rsidRDefault="000E3C64" w:rsidP="000E3C64">
      <w:pPr>
        <w:spacing w:line="180" w:lineRule="auto"/>
        <w:rPr>
          <w:ins w:id="378" w:author="Abdul Rahman Saif Al Adhubi" w:date="2021-05-07T14:43:00Z"/>
          <w:rFonts w:ascii="Consolas" w:hAnsi="Consolas"/>
        </w:rPr>
      </w:pPr>
      <w:ins w:id="379" w:author="Abdul Rahman Saif Al Adhubi" w:date="2021-05-07T14:43:00Z">
        <w:r w:rsidRPr="000E3C64">
          <w:rPr>
            <w:rFonts w:ascii="Consolas" w:hAnsi="Consolas"/>
          </w:rPr>
          <w:t>#define NOTE_GS4 415</w:t>
        </w:r>
      </w:ins>
    </w:p>
    <w:p w14:paraId="700A0416" w14:textId="77777777" w:rsidR="000E3C64" w:rsidRPr="000E3C64" w:rsidRDefault="000E3C64" w:rsidP="000E3C64">
      <w:pPr>
        <w:spacing w:line="180" w:lineRule="auto"/>
        <w:rPr>
          <w:ins w:id="380" w:author="Abdul Rahman Saif Al Adhubi" w:date="2021-05-07T14:43:00Z"/>
          <w:rFonts w:ascii="Consolas" w:hAnsi="Consolas"/>
        </w:rPr>
      </w:pPr>
      <w:ins w:id="381" w:author="Abdul Rahman Saif Al Adhubi" w:date="2021-05-07T14:43:00Z">
        <w:r w:rsidRPr="000E3C64">
          <w:rPr>
            <w:rFonts w:ascii="Consolas" w:hAnsi="Consolas"/>
          </w:rPr>
          <w:t>#define NOTE_A4  440</w:t>
        </w:r>
      </w:ins>
    </w:p>
    <w:p w14:paraId="4B4BBF4C" w14:textId="77777777" w:rsidR="000E3C64" w:rsidRPr="000E3C64" w:rsidRDefault="000E3C64" w:rsidP="000E3C64">
      <w:pPr>
        <w:spacing w:line="180" w:lineRule="auto"/>
        <w:rPr>
          <w:ins w:id="382" w:author="Abdul Rahman Saif Al Adhubi" w:date="2021-05-07T14:43:00Z"/>
          <w:rFonts w:ascii="Consolas" w:hAnsi="Consolas"/>
        </w:rPr>
      </w:pPr>
      <w:ins w:id="383" w:author="Abdul Rahman Saif Al Adhubi" w:date="2021-05-07T14:43:00Z">
        <w:r w:rsidRPr="000E3C64">
          <w:rPr>
            <w:rFonts w:ascii="Consolas" w:hAnsi="Consolas"/>
          </w:rPr>
          <w:t>#define NOTE_AS4 466</w:t>
        </w:r>
      </w:ins>
    </w:p>
    <w:p w14:paraId="33F69177" w14:textId="77777777" w:rsidR="000E3C64" w:rsidRPr="000E3C64" w:rsidRDefault="000E3C64" w:rsidP="000E3C64">
      <w:pPr>
        <w:spacing w:line="180" w:lineRule="auto"/>
        <w:rPr>
          <w:ins w:id="384" w:author="Abdul Rahman Saif Al Adhubi" w:date="2021-05-07T14:43:00Z"/>
          <w:rFonts w:ascii="Consolas" w:hAnsi="Consolas"/>
        </w:rPr>
      </w:pPr>
      <w:ins w:id="385" w:author="Abdul Rahman Saif Al Adhubi" w:date="2021-05-07T14:43:00Z">
        <w:r w:rsidRPr="000E3C64">
          <w:rPr>
            <w:rFonts w:ascii="Consolas" w:hAnsi="Consolas"/>
          </w:rPr>
          <w:t>#define NOTE_B4  494</w:t>
        </w:r>
      </w:ins>
    </w:p>
    <w:p w14:paraId="15374751" w14:textId="77777777" w:rsidR="000E3C64" w:rsidRPr="000E3C64" w:rsidRDefault="000E3C64" w:rsidP="000E3C64">
      <w:pPr>
        <w:spacing w:line="180" w:lineRule="auto"/>
        <w:rPr>
          <w:ins w:id="386" w:author="Abdul Rahman Saif Al Adhubi" w:date="2021-05-07T14:43:00Z"/>
          <w:rFonts w:ascii="Consolas" w:hAnsi="Consolas"/>
        </w:rPr>
      </w:pPr>
      <w:ins w:id="387" w:author="Abdul Rahman Saif Al Adhubi" w:date="2021-05-07T14:43:00Z">
        <w:r w:rsidRPr="000E3C64">
          <w:rPr>
            <w:rFonts w:ascii="Consolas" w:hAnsi="Consolas"/>
          </w:rPr>
          <w:t>#define NOTE_C5  523</w:t>
        </w:r>
      </w:ins>
    </w:p>
    <w:p w14:paraId="04B7B40A" w14:textId="77777777" w:rsidR="000E3C64" w:rsidRPr="000E3C64" w:rsidRDefault="000E3C64" w:rsidP="000E3C64">
      <w:pPr>
        <w:spacing w:line="180" w:lineRule="auto"/>
        <w:rPr>
          <w:ins w:id="388" w:author="Abdul Rahman Saif Al Adhubi" w:date="2021-05-07T14:43:00Z"/>
          <w:rFonts w:ascii="Consolas" w:hAnsi="Consolas"/>
        </w:rPr>
      </w:pPr>
      <w:ins w:id="389" w:author="Abdul Rahman Saif Al Adhubi" w:date="2021-05-07T14:43:00Z">
        <w:r w:rsidRPr="000E3C64">
          <w:rPr>
            <w:rFonts w:ascii="Consolas" w:hAnsi="Consolas"/>
          </w:rPr>
          <w:t>#define NOTE_CS5 554</w:t>
        </w:r>
      </w:ins>
    </w:p>
    <w:p w14:paraId="16828D4C" w14:textId="77777777" w:rsidR="000E3C64" w:rsidRPr="000E3C64" w:rsidRDefault="000E3C64" w:rsidP="000E3C64">
      <w:pPr>
        <w:spacing w:line="180" w:lineRule="auto"/>
        <w:rPr>
          <w:ins w:id="390" w:author="Abdul Rahman Saif Al Adhubi" w:date="2021-05-07T14:43:00Z"/>
          <w:rFonts w:ascii="Consolas" w:hAnsi="Consolas"/>
        </w:rPr>
      </w:pPr>
      <w:ins w:id="391" w:author="Abdul Rahman Saif Al Adhubi" w:date="2021-05-07T14:43:00Z">
        <w:r w:rsidRPr="000E3C64">
          <w:rPr>
            <w:rFonts w:ascii="Consolas" w:hAnsi="Consolas"/>
          </w:rPr>
          <w:t>#define NOTE_D5  587</w:t>
        </w:r>
      </w:ins>
    </w:p>
    <w:p w14:paraId="29734FC9" w14:textId="77777777" w:rsidR="000E3C64" w:rsidRPr="000E3C64" w:rsidRDefault="000E3C64" w:rsidP="000E3C64">
      <w:pPr>
        <w:spacing w:line="180" w:lineRule="auto"/>
        <w:rPr>
          <w:ins w:id="392" w:author="Abdul Rahman Saif Al Adhubi" w:date="2021-05-07T14:43:00Z"/>
          <w:rFonts w:ascii="Consolas" w:hAnsi="Consolas"/>
        </w:rPr>
      </w:pPr>
      <w:ins w:id="393" w:author="Abdul Rahman Saif Al Adhubi" w:date="2021-05-07T14:43:00Z">
        <w:r w:rsidRPr="000E3C64">
          <w:rPr>
            <w:rFonts w:ascii="Consolas" w:hAnsi="Consolas"/>
          </w:rPr>
          <w:t>#define NOTE_DS5 622</w:t>
        </w:r>
      </w:ins>
    </w:p>
    <w:p w14:paraId="47C8AE2E" w14:textId="77777777" w:rsidR="000E3C64" w:rsidRPr="000E3C64" w:rsidRDefault="000E3C64" w:rsidP="000E3C64">
      <w:pPr>
        <w:spacing w:line="180" w:lineRule="auto"/>
        <w:rPr>
          <w:ins w:id="394" w:author="Abdul Rahman Saif Al Adhubi" w:date="2021-05-07T14:43:00Z"/>
          <w:rFonts w:ascii="Consolas" w:hAnsi="Consolas"/>
        </w:rPr>
      </w:pPr>
      <w:ins w:id="395" w:author="Abdul Rahman Saif Al Adhubi" w:date="2021-05-07T14:43:00Z">
        <w:r w:rsidRPr="000E3C64">
          <w:rPr>
            <w:rFonts w:ascii="Consolas" w:hAnsi="Consolas"/>
          </w:rPr>
          <w:t>#define NOTE_E5  659</w:t>
        </w:r>
      </w:ins>
    </w:p>
    <w:p w14:paraId="78CF0495" w14:textId="77777777" w:rsidR="000E3C64" w:rsidRPr="000E3C64" w:rsidRDefault="000E3C64" w:rsidP="000E3C64">
      <w:pPr>
        <w:spacing w:line="180" w:lineRule="auto"/>
        <w:rPr>
          <w:ins w:id="396" w:author="Abdul Rahman Saif Al Adhubi" w:date="2021-05-07T14:43:00Z"/>
          <w:rFonts w:ascii="Consolas" w:hAnsi="Consolas"/>
        </w:rPr>
      </w:pPr>
      <w:ins w:id="397" w:author="Abdul Rahman Saif Al Adhubi" w:date="2021-05-07T14:43:00Z">
        <w:r w:rsidRPr="000E3C64">
          <w:rPr>
            <w:rFonts w:ascii="Consolas" w:hAnsi="Consolas"/>
          </w:rPr>
          <w:t>#define NOTE_F5  698</w:t>
        </w:r>
      </w:ins>
    </w:p>
    <w:p w14:paraId="38EFBB38" w14:textId="77777777" w:rsidR="000E3C64" w:rsidRPr="000E3C64" w:rsidRDefault="000E3C64" w:rsidP="000E3C64">
      <w:pPr>
        <w:spacing w:line="180" w:lineRule="auto"/>
        <w:rPr>
          <w:ins w:id="398" w:author="Abdul Rahman Saif Al Adhubi" w:date="2021-05-07T14:43:00Z"/>
          <w:rFonts w:ascii="Consolas" w:hAnsi="Consolas"/>
        </w:rPr>
      </w:pPr>
      <w:ins w:id="399" w:author="Abdul Rahman Saif Al Adhubi" w:date="2021-05-07T14:43:00Z">
        <w:r w:rsidRPr="000E3C64">
          <w:rPr>
            <w:rFonts w:ascii="Consolas" w:hAnsi="Consolas"/>
          </w:rPr>
          <w:t>#define NOTE_FS5 740</w:t>
        </w:r>
      </w:ins>
    </w:p>
    <w:p w14:paraId="5FEE2D2E" w14:textId="77777777" w:rsidR="000E3C64" w:rsidRPr="000E3C64" w:rsidRDefault="000E3C64" w:rsidP="000E3C64">
      <w:pPr>
        <w:spacing w:line="180" w:lineRule="auto"/>
        <w:rPr>
          <w:ins w:id="400" w:author="Abdul Rahman Saif Al Adhubi" w:date="2021-05-07T14:43:00Z"/>
          <w:rFonts w:ascii="Consolas" w:hAnsi="Consolas"/>
        </w:rPr>
      </w:pPr>
      <w:ins w:id="401" w:author="Abdul Rahman Saif Al Adhubi" w:date="2021-05-07T14:43:00Z">
        <w:r w:rsidRPr="000E3C64">
          <w:rPr>
            <w:rFonts w:ascii="Consolas" w:hAnsi="Consolas"/>
          </w:rPr>
          <w:t>#define NOTE_G5  784</w:t>
        </w:r>
      </w:ins>
    </w:p>
    <w:p w14:paraId="4F4835BF" w14:textId="77777777" w:rsidR="000E3C64" w:rsidRPr="000E3C64" w:rsidRDefault="000E3C64" w:rsidP="000E3C64">
      <w:pPr>
        <w:spacing w:line="180" w:lineRule="auto"/>
        <w:rPr>
          <w:ins w:id="402" w:author="Abdul Rahman Saif Al Adhubi" w:date="2021-05-07T14:43:00Z"/>
          <w:rFonts w:ascii="Consolas" w:hAnsi="Consolas"/>
        </w:rPr>
      </w:pPr>
      <w:ins w:id="403" w:author="Abdul Rahman Saif Al Adhubi" w:date="2021-05-07T14:43:00Z">
        <w:r w:rsidRPr="000E3C64">
          <w:rPr>
            <w:rFonts w:ascii="Consolas" w:hAnsi="Consolas"/>
          </w:rPr>
          <w:t>#define NOTE_GS5 831</w:t>
        </w:r>
      </w:ins>
    </w:p>
    <w:p w14:paraId="2042B9C7" w14:textId="77777777" w:rsidR="000E3C64" w:rsidRPr="000E3C64" w:rsidRDefault="000E3C64" w:rsidP="000E3C64">
      <w:pPr>
        <w:spacing w:line="180" w:lineRule="auto"/>
        <w:rPr>
          <w:ins w:id="404" w:author="Abdul Rahman Saif Al Adhubi" w:date="2021-05-07T14:43:00Z"/>
          <w:rFonts w:ascii="Consolas" w:hAnsi="Consolas"/>
        </w:rPr>
      </w:pPr>
      <w:ins w:id="405" w:author="Abdul Rahman Saif Al Adhubi" w:date="2021-05-07T14:43:00Z">
        <w:r w:rsidRPr="000E3C64">
          <w:rPr>
            <w:rFonts w:ascii="Consolas" w:hAnsi="Consolas"/>
          </w:rPr>
          <w:t>#define NOTE_A5  880</w:t>
        </w:r>
      </w:ins>
    </w:p>
    <w:p w14:paraId="3ADDD585" w14:textId="77777777" w:rsidR="000E3C64" w:rsidRPr="000E3C64" w:rsidRDefault="000E3C64" w:rsidP="000E3C64">
      <w:pPr>
        <w:spacing w:line="180" w:lineRule="auto"/>
        <w:rPr>
          <w:ins w:id="406" w:author="Abdul Rahman Saif Al Adhubi" w:date="2021-05-07T14:43:00Z"/>
          <w:rFonts w:ascii="Consolas" w:hAnsi="Consolas"/>
        </w:rPr>
      </w:pPr>
      <w:ins w:id="407" w:author="Abdul Rahman Saif Al Adhubi" w:date="2021-05-07T14:43:00Z">
        <w:r w:rsidRPr="000E3C64">
          <w:rPr>
            <w:rFonts w:ascii="Consolas" w:hAnsi="Consolas"/>
          </w:rPr>
          <w:t>#define NOTE_AS5 932</w:t>
        </w:r>
      </w:ins>
    </w:p>
    <w:p w14:paraId="6B551B11" w14:textId="77777777" w:rsidR="000E3C64" w:rsidRPr="000E3C64" w:rsidRDefault="000E3C64" w:rsidP="000E3C64">
      <w:pPr>
        <w:spacing w:line="180" w:lineRule="auto"/>
        <w:rPr>
          <w:ins w:id="408" w:author="Abdul Rahman Saif Al Adhubi" w:date="2021-05-07T14:43:00Z"/>
          <w:rFonts w:ascii="Consolas" w:hAnsi="Consolas"/>
        </w:rPr>
      </w:pPr>
      <w:ins w:id="409" w:author="Abdul Rahman Saif Al Adhubi" w:date="2021-05-07T14:43:00Z">
        <w:r w:rsidRPr="000E3C64">
          <w:rPr>
            <w:rFonts w:ascii="Consolas" w:hAnsi="Consolas"/>
          </w:rPr>
          <w:t>#define NOTE_B5  988</w:t>
        </w:r>
      </w:ins>
    </w:p>
    <w:p w14:paraId="3AFC4D84" w14:textId="77777777" w:rsidR="000E3C64" w:rsidRPr="000E3C64" w:rsidRDefault="000E3C64" w:rsidP="000E3C64">
      <w:pPr>
        <w:spacing w:line="180" w:lineRule="auto"/>
        <w:rPr>
          <w:ins w:id="410" w:author="Abdul Rahman Saif Al Adhubi" w:date="2021-05-07T14:43:00Z"/>
          <w:rFonts w:ascii="Consolas" w:hAnsi="Consolas"/>
        </w:rPr>
      </w:pPr>
      <w:ins w:id="411" w:author="Abdul Rahman Saif Al Adhubi" w:date="2021-05-07T14:43:00Z">
        <w:r w:rsidRPr="000E3C64">
          <w:rPr>
            <w:rFonts w:ascii="Consolas" w:hAnsi="Consolas"/>
          </w:rPr>
          <w:t>#define NOTE_C6  1047</w:t>
        </w:r>
      </w:ins>
    </w:p>
    <w:p w14:paraId="7C36A1FB" w14:textId="77777777" w:rsidR="000E3C64" w:rsidRPr="000E3C64" w:rsidRDefault="000E3C64" w:rsidP="000E3C64">
      <w:pPr>
        <w:spacing w:line="180" w:lineRule="auto"/>
        <w:rPr>
          <w:ins w:id="412" w:author="Abdul Rahman Saif Al Adhubi" w:date="2021-05-07T14:43:00Z"/>
          <w:rFonts w:ascii="Consolas" w:hAnsi="Consolas"/>
        </w:rPr>
      </w:pPr>
      <w:ins w:id="413" w:author="Abdul Rahman Saif Al Adhubi" w:date="2021-05-07T14:43:00Z">
        <w:r w:rsidRPr="000E3C64">
          <w:rPr>
            <w:rFonts w:ascii="Consolas" w:hAnsi="Consolas"/>
          </w:rPr>
          <w:t>#define NOTE_CS6 1109</w:t>
        </w:r>
      </w:ins>
    </w:p>
    <w:p w14:paraId="56F12300" w14:textId="77777777" w:rsidR="000E3C64" w:rsidRPr="000E3C64" w:rsidRDefault="000E3C64" w:rsidP="000E3C64">
      <w:pPr>
        <w:spacing w:line="180" w:lineRule="auto"/>
        <w:rPr>
          <w:ins w:id="414" w:author="Abdul Rahman Saif Al Adhubi" w:date="2021-05-07T14:43:00Z"/>
          <w:rFonts w:ascii="Consolas" w:hAnsi="Consolas"/>
        </w:rPr>
      </w:pPr>
      <w:ins w:id="415" w:author="Abdul Rahman Saif Al Adhubi" w:date="2021-05-07T14:43:00Z">
        <w:r w:rsidRPr="000E3C64">
          <w:rPr>
            <w:rFonts w:ascii="Consolas" w:hAnsi="Consolas"/>
          </w:rPr>
          <w:t>#define NOTE_D6  1175</w:t>
        </w:r>
      </w:ins>
    </w:p>
    <w:p w14:paraId="7BD8AAE9" w14:textId="77777777" w:rsidR="000E3C64" w:rsidRPr="000E3C64" w:rsidRDefault="000E3C64" w:rsidP="000E3C64">
      <w:pPr>
        <w:spacing w:line="180" w:lineRule="auto"/>
        <w:rPr>
          <w:ins w:id="416" w:author="Abdul Rahman Saif Al Adhubi" w:date="2021-05-07T14:43:00Z"/>
          <w:rFonts w:ascii="Consolas" w:hAnsi="Consolas"/>
        </w:rPr>
      </w:pPr>
      <w:ins w:id="417" w:author="Abdul Rahman Saif Al Adhubi" w:date="2021-05-07T14:43:00Z">
        <w:r w:rsidRPr="000E3C64">
          <w:rPr>
            <w:rFonts w:ascii="Consolas" w:hAnsi="Consolas"/>
          </w:rPr>
          <w:t>#define NOTE_DS6 1245</w:t>
        </w:r>
      </w:ins>
    </w:p>
    <w:p w14:paraId="4221ACC6" w14:textId="77777777" w:rsidR="000E3C64" w:rsidRPr="000E3C64" w:rsidRDefault="000E3C64" w:rsidP="000E3C64">
      <w:pPr>
        <w:spacing w:line="180" w:lineRule="auto"/>
        <w:rPr>
          <w:ins w:id="418" w:author="Abdul Rahman Saif Al Adhubi" w:date="2021-05-07T14:43:00Z"/>
          <w:rFonts w:ascii="Consolas" w:hAnsi="Consolas"/>
        </w:rPr>
      </w:pPr>
      <w:ins w:id="419" w:author="Abdul Rahman Saif Al Adhubi" w:date="2021-05-07T14:43:00Z">
        <w:r w:rsidRPr="000E3C64">
          <w:rPr>
            <w:rFonts w:ascii="Consolas" w:hAnsi="Consolas"/>
          </w:rPr>
          <w:t>#define NOTE_E6  1319</w:t>
        </w:r>
      </w:ins>
    </w:p>
    <w:p w14:paraId="20EDF2C9" w14:textId="77777777" w:rsidR="000E3C64" w:rsidRPr="000E3C64" w:rsidRDefault="000E3C64" w:rsidP="000E3C64">
      <w:pPr>
        <w:spacing w:line="180" w:lineRule="auto"/>
        <w:rPr>
          <w:ins w:id="420" w:author="Abdul Rahman Saif Al Adhubi" w:date="2021-05-07T14:43:00Z"/>
          <w:rFonts w:ascii="Consolas" w:hAnsi="Consolas"/>
        </w:rPr>
      </w:pPr>
      <w:ins w:id="421" w:author="Abdul Rahman Saif Al Adhubi" w:date="2021-05-07T14:43:00Z">
        <w:r w:rsidRPr="000E3C64">
          <w:rPr>
            <w:rFonts w:ascii="Consolas" w:hAnsi="Consolas"/>
          </w:rPr>
          <w:t>#define NOTE_F6  1397</w:t>
        </w:r>
      </w:ins>
    </w:p>
    <w:p w14:paraId="6387CE1A" w14:textId="77777777" w:rsidR="000E3C64" w:rsidRPr="000E3C64" w:rsidRDefault="000E3C64" w:rsidP="000E3C64">
      <w:pPr>
        <w:spacing w:line="180" w:lineRule="auto"/>
        <w:rPr>
          <w:ins w:id="422" w:author="Abdul Rahman Saif Al Adhubi" w:date="2021-05-07T14:43:00Z"/>
          <w:rFonts w:ascii="Consolas" w:hAnsi="Consolas"/>
        </w:rPr>
      </w:pPr>
      <w:ins w:id="423" w:author="Abdul Rahman Saif Al Adhubi" w:date="2021-05-07T14:43:00Z">
        <w:r w:rsidRPr="000E3C64">
          <w:rPr>
            <w:rFonts w:ascii="Consolas" w:hAnsi="Consolas"/>
          </w:rPr>
          <w:t>#define NOTE_FS6 1480</w:t>
        </w:r>
      </w:ins>
    </w:p>
    <w:p w14:paraId="6BFAA76A" w14:textId="77777777" w:rsidR="000E3C64" w:rsidRPr="000E3C64" w:rsidRDefault="000E3C64" w:rsidP="000E3C64">
      <w:pPr>
        <w:spacing w:line="180" w:lineRule="auto"/>
        <w:rPr>
          <w:ins w:id="424" w:author="Abdul Rahman Saif Al Adhubi" w:date="2021-05-07T14:43:00Z"/>
          <w:rFonts w:ascii="Consolas" w:hAnsi="Consolas"/>
        </w:rPr>
      </w:pPr>
      <w:ins w:id="425" w:author="Abdul Rahman Saif Al Adhubi" w:date="2021-05-07T14:43:00Z">
        <w:r w:rsidRPr="000E3C64">
          <w:rPr>
            <w:rFonts w:ascii="Consolas" w:hAnsi="Consolas"/>
          </w:rPr>
          <w:t>#define NOTE_G6  1568</w:t>
        </w:r>
      </w:ins>
    </w:p>
    <w:p w14:paraId="09F583E6" w14:textId="77777777" w:rsidR="000E3C64" w:rsidRPr="000E3C64" w:rsidRDefault="000E3C64" w:rsidP="000E3C64">
      <w:pPr>
        <w:spacing w:line="180" w:lineRule="auto"/>
        <w:rPr>
          <w:ins w:id="426" w:author="Abdul Rahman Saif Al Adhubi" w:date="2021-05-07T14:43:00Z"/>
          <w:rFonts w:ascii="Consolas" w:hAnsi="Consolas"/>
        </w:rPr>
      </w:pPr>
      <w:ins w:id="427" w:author="Abdul Rahman Saif Al Adhubi" w:date="2021-05-07T14:43:00Z">
        <w:r w:rsidRPr="000E3C64">
          <w:rPr>
            <w:rFonts w:ascii="Consolas" w:hAnsi="Consolas"/>
          </w:rPr>
          <w:t>#define NOTE_GS6 1661</w:t>
        </w:r>
      </w:ins>
    </w:p>
    <w:p w14:paraId="2AD1C1BB" w14:textId="77777777" w:rsidR="000E3C64" w:rsidRPr="000E3C64" w:rsidRDefault="000E3C64" w:rsidP="000E3C64">
      <w:pPr>
        <w:spacing w:line="180" w:lineRule="auto"/>
        <w:rPr>
          <w:ins w:id="428" w:author="Abdul Rahman Saif Al Adhubi" w:date="2021-05-07T14:43:00Z"/>
          <w:rFonts w:ascii="Consolas" w:hAnsi="Consolas"/>
        </w:rPr>
      </w:pPr>
      <w:ins w:id="429" w:author="Abdul Rahman Saif Al Adhubi" w:date="2021-05-07T14:43:00Z">
        <w:r w:rsidRPr="000E3C64">
          <w:rPr>
            <w:rFonts w:ascii="Consolas" w:hAnsi="Consolas"/>
          </w:rPr>
          <w:t>#define NOTE_A6  1760</w:t>
        </w:r>
      </w:ins>
    </w:p>
    <w:p w14:paraId="4C01FF18" w14:textId="77777777" w:rsidR="000E3C64" w:rsidRPr="000E3C64" w:rsidRDefault="000E3C64" w:rsidP="000E3C64">
      <w:pPr>
        <w:spacing w:line="180" w:lineRule="auto"/>
        <w:rPr>
          <w:ins w:id="430" w:author="Abdul Rahman Saif Al Adhubi" w:date="2021-05-07T14:43:00Z"/>
          <w:rFonts w:ascii="Consolas" w:hAnsi="Consolas"/>
        </w:rPr>
      </w:pPr>
      <w:ins w:id="431" w:author="Abdul Rahman Saif Al Adhubi" w:date="2021-05-07T14:43:00Z">
        <w:r w:rsidRPr="000E3C64">
          <w:rPr>
            <w:rFonts w:ascii="Consolas" w:hAnsi="Consolas"/>
          </w:rPr>
          <w:t>#define NOTE_AS6 1865</w:t>
        </w:r>
      </w:ins>
    </w:p>
    <w:p w14:paraId="03A42599" w14:textId="77777777" w:rsidR="000E3C64" w:rsidRPr="000E3C64" w:rsidRDefault="000E3C64" w:rsidP="000E3C64">
      <w:pPr>
        <w:spacing w:line="180" w:lineRule="auto"/>
        <w:rPr>
          <w:ins w:id="432" w:author="Abdul Rahman Saif Al Adhubi" w:date="2021-05-07T14:43:00Z"/>
          <w:rFonts w:ascii="Consolas" w:hAnsi="Consolas"/>
        </w:rPr>
      </w:pPr>
      <w:ins w:id="433" w:author="Abdul Rahman Saif Al Adhubi" w:date="2021-05-07T14:43:00Z">
        <w:r w:rsidRPr="000E3C64">
          <w:rPr>
            <w:rFonts w:ascii="Consolas" w:hAnsi="Consolas"/>
          </w:rPr>
          <w:t>#define NOTE_B6  1976</w:t>
        </w:r>
      </w:ins>
    </w:p>
    <w:p w14:paraId="4B4304F2" w14:textId="77777777" w:rsidR="000E3C64" w:rsidRPr="000E3C64" w:rsidRDefault="000E3C64" w:rsidP="000E3C64">
      <w:pPr>
        <w:spacing w:line="180" w:lineRule="auto"/>
        <w:rPr>
          <w:ins w:id="434" w:author="Abdul Rahman Saif Al Adhubi" w:date="2021-05-07T14:43:00Z"/>
          <w:rFonts w:ascii="Consolas" w:hAnsi="Consolas"/>
        </w:rPr>
      </w:pPr>
      <w:ins w:id="435" w:author="Abdul Rahman Saif Al Adhubi" w:date="2021-05-07T14:43:00Z">
        <w:r w:rsidRPr="000E3C64">
          <w:rPr>
            <w:rFonts w:ascii="Consolas" w:hAnsi="Consolas"/>
          </w:rPr>
          <w:t>#define NOTE_C7  2093</w:t>
        </w:r>
      </w:ins>
    </w:p>
    <w:p w14:paraId="652191C0" w14:textId="77777777" w:rsidR="000E3C64" w:rsidRPr="000E3C64" w:rsidRDefault="000E3C64" w:rsidP="000E3C64">
      <w:pPr>
        <w:spacing w:line="180" w:lineRule="auto"/>
        <w:rPr>
          <w:ins w:id="436" w:author="Abdul Rahman Saif Al Adhubi" w:date="2021-05-07T14:43:00Z"/>
          <w:rFonts w:ascii="Consolas" w:hAnsi="Consolas"/>
        </w:rPr>
      </w:pPr>
      <w:ins w:id="437" w:author="Abdul Rahman Saif Al Adhubi" w:date="2021-05-07T14:43:00Z">
        <w:r w:rsidRPr="000E3C64">
          <w:rPr>
            <w:rFonts w:ascii="Consolas" w:hAnsi="Consolas"/>
          </w:rPr>
          <w:t>#define NOTE_CS7 2217</w:t>
        </w:r>
      </w:ins>
    </w:p>
    <w:p w14:paraId="53E16AC9" w14:textId="77777777" w:rsidR="000E3C64" w:rsidRPr="000E3C64" w:rsidRDefault="000E3C64" w:rsidP="000E3C64">
      <w:pPr>
        <w:spacing w:line="180" w:lineRule="auto"/>
        <w:rPr>
          <w:ins w:id="438" w:author="Abdul Rahman Saif Al Adhubi" w:date="2021-05-07T14:43:00Z"/>
          <w:rFonts w:ascii="Consolas" w:hAnsi="Consolas"/>
        </w:rPr>
      </w:pPr>
      <w:ins w:id="439" w:author="Abdul Rahman Saif Al Adhubi" w:date="2021-05-07T14:43:00Z">
        <w:r w:rsidRPr="000E3C64">
          <w:rPr>
            <w:rFonts w:ascii="Consolas" w:hAnsi="Consolas"/>
          </w:rPr>
          <w:t>#define NOTE_D7  2349</w:t>
        </w:r>
      </w:ins>
    </w:p>
    <w:p w14:paraId="09CA7A6A" w14:textId="77777777" w:rsidR="000E3C64" w:rsidRPr="000E3C64" w:rsidRDefault="000E3C64" w:rsidP="000E3C64">
      <w:pPr>
        <w:spacing w:line="180" w:lineRule="auto"/>
        <w:rPr>
          <w:ins w:id="440" w:author="Abdul Rahman Saif Al Adhubi" w:date="2021-05-07T14:43:00Z"/>
          <w:rFonts w:ascii="Consolas" w:hAnsi="Consolas"/>
        </w:rPr>
      </w:pPr>
      <w:ins w:id="441" w:author="Abdul Rahman Saif Al Adhubi" w:date="2021-05-07T14:43:00Z">
        <w:r w:rsidRPr="000E3C64">
          <w:rPr>
            <w:rFonts w:ascii="Consolas" w:hAnsi="Consolas"/>
          </w:rPr>
          <w:t>#define NOTE_DS7 2489</w:t>
        </w:r>
      </w:ins>
    </w:p>
    <w:p w14:paraId="37C6DC5F" w14:textId="77777777" w:rsidR="000E3C64" w:rsidRPr="000E3C64" w:rsidRDefault="000E3C64" w:rsidP="000E3C64">
      <w:pPr>
        <w:spacing w:line="180" w:lineRule="auto"/>
        <w:rPr>
          <w:ins w:id="442" w:author="Abdul Rahman Saif Al Adhubi" w:date="2021-05-07T14:43:00Z"/>
          <w:rFonts w:ascii="Consolas" w:hAnsi="Consolas"/>
        </w:rPr>
      </w:pPr>
      <w:ins w:id="443" w:author="Abdul Rahman Saif Al Adhubi" w:date="2021-05-07T14:43:00Z">
        <w:r w:rsidRPr="000E3C64">
          <w:rPr>
            <w:rFonts w:ascii="Consolas" w:hAnsi="Consolas"/>
          </w:rPr>
          <w:t>#define NOTE_E7  2637</w:t>
        </w:r>
      </w:ins>
    </w:p>
    <w:p w14:paraId="6300F443" w14:textId="77777777" w:rsidR="000E3C64" w:rsidRPr="000E3C64" w:rsidRDefault="000E3C64" w:rsidP="000E3C64">
      <w:pPr>
        <w:spacing w:line="180" w:lineRule="auto"/>
        <w:rPr>
          <w:ins w:id="444" w:author="Abdul Rahman Saif Al Adhubi" w:date="2021-05-07T14:43:00Z"/>
          <w:rFonts w:ascii="Consolas" w:hAnsi="Consolas"/>
        </w:rPr>
      </w:pPr>
      <w:ins w:id="445" w:author="Abdul Rahman Saif Al Adhubi" w:date="2021-05-07T14:43:00Z">
        <w:r w:rsidRPr="000E3C64">
          <w:rPr>
            <w:rFonts w:ascii="Consolas" w:hAnsi="Consolas"/>
          </w:rPr>
          <w:t>#define NOTE_F7  2794</w:t>
        </w:r>
      </w:ins>
    </w:p>
    <w:p w14:paraId="36A7A0AE" w14:textId="77777777" w:rsidR="000E3C64" w:rsidRPr="000E3C64" w:rsidRDefault="000E3C64" w:rsidP="000E3C64">
      <w:pPr>
        <w:spacing w:line="180" w:lineRule="auto"/>
        <w:rPr>
          <w:ins w:id="446" w:author="Abdul Rahman Saif Al Adhubi" w:date="2021-05-07T14:43:00Z"/>
          <w:rFonts w:ascii="Consolas" w:hAnsi="Consolas"/>
        </w:rPr>
      </w:pPr>
      <w:ins w:id="447" w:author="Abdul Rahman Saif Al Adhubi" w:date="2021-05-07T14:43:00Z">
        <w:r w:rsidRPr="000E3C64">
          <w:rPr>
            <w:rFonts w:ascii="Consolas" w:hAnsi="Consolas"/>
          </w:rPr>
          <w:t>#define NOTE_FS7 2960</w:t>
        </w:r>
      </w:ins>
    </w:p>
    <w:p w14:paraId="57CC1418" w14:textId="77777777" w:rsidR="000E3C64" w:rsidRPr="000E3C64" w:rsidRDefault="000E3C64" w:rsidP="000E3C64">
      <w:pPr>
        <w:spacing w:line="180" w:lineRule="auto"/>
        <w:rPr>
          <w:ins w:id="448" w:author="Abdul Rahman Saif Al Adhubi" w:date="2021-05-07T14:43:00Z"/>
          <w:rFonts w:ascii="Consolas" w:hAnsi="Consolas"/>
        </w:rPr>
      </w:pPr>
      <w:ins w:id="449" w:author="Abdul Rahman Saif Al Adhubi" w:date="2021-05-07T14:43:00Z">
        <w:r w:rsidRPr="000E3C64">
          <w:rPr>
            <w:rFonts w:ascii="Consolas" w:hAnsi="Consolas"/>
          </w:rPr>
          <w:t>#define NOTE_G7  3136</w:t>
        </w:r>
      </w:ins>
    </w:p>
    <w:p w14:paraId="4B2BB13D" w14:textId="77777777" w:rsidR="000E3C64" w:rsidRPr="000E3C64" w:rsidRDefault="000E3C64" w:rsidP="000E3C64">
      <w:pPr>
        <w:spacing w:line="180" w:lineRule="auto"/>
        <w:rPr>
          <w:ins w:id="450" w:author="Abdul Rahman Saif Al Adhubi" w:date="2021-05-07T14:43:00Z"/>
          <w:rFonts w:ascii="Consolas" w:hAnsi="Consolas"/>
        </w:rPr>
      </w:pPr>
      <w:ins w:id="451" w:author="Abdul Rahman Saif Al Adhubi" w:date="2021-05-07T14:43:00Z">
        <w:r w:rsidRPr="000E3C64">
          <w:rPr>
            <w:rFonts w:ascii="Consolas" w:hAnsi="Consolas"/>
          </w:rPr>
          <w:t>#define NOTE_GS7 3322</w:t>
        </w:r>
      </w:ins>
    </w:p>
    <w:p w14:paraId="663B46CD" w14:textId="77777777" w:rsidR="000E3C64" w:rsidRPr="000E3C64" w:rsidRDefault="000E3C64" w:rsidP="000E3C64">
      <w:pPr>
        <w:spacing w:line="180" w:lineRule="auto"/>
        <w:rPr>
          <w:ins w:id="452" w:author="Abdul Rahman Saif Al Adhubi" w:date="2021-05-07T14:43:00Z"/>
          <w:rFonts w:ascii="Consolas" w:hAnsi="Consolas"/>
        </w:rPr>
      </w:pPr>
      <w:ins w:id="453" w:author="Abdul Rahman Saif Al Adhubi" w:date="2021-05-07T14:43:00Z">
        <w:r w:rsidRPr="000E3C64">
          <w:rPr>
            <w:rFonts w:ascii="Consolas" w:hAnsi="Consolas"/>
          </w:rPr>
          <w:t>#define NOTE_A7  3520</w:t>
        </w:r>
      </w:ins>
    </w:p>
    <w:p w14:paraId="0B1817EB" w14:textId="77777777" w:rsidR="000E3C64" w:rsidRPr="000E3C64" w:rsidRDefault="000E3C64" w:rsidP="000E3C64">
      <w:pPr>
        <w:spacing w:line="180" w:lineRule="auto"/>
        <w:rPr>
          <w:ins w:id="454" w:author="Abdul Rahman Saif Al Adhubi" w:date="2021-05-07T14:43:00Z"/>
          <w:rFonts w:ascii="Consolas" w:hAnsi="Consolas"/>
        </w:rPr>
      </w:pPr>
      <w:ins w:id="455" w:author="Abdul Rahman Saif Al Adhubi" w:date="2021-05-07T14:43:00Z">
        <w:r w:rsidRPr="000E3C64">
          <w:rPr>
            <w:rFonts w:ascii="Consolas" w:hAnsi="Consolas"/>
          </w:rPr>
          <w:t>#define NOTE_AS7 3729</w:t>
        </w:r>
      </w:ins>
    </w:p>
    <w:p w14:paraId="365A45FF" w14:textId="77777777" w:rsidR="000E3C64" w:rsidRPr="000E3C64" w:rsidRDefault="000E3C64" w:rsidP="000E3C64">
      <w:pPr>
        <w:spacing w:line="180" w:lineRule="auto"/>
        <w:rPr>
          <w:ins w:id="456" w:author="Abdul Rahman Saif Al Adhubi" w:date="2021-05-07T14:43:00Z"/>
          <w:rFonts w:ascii="Consolas" w:hAnsi="Consolas"/>
        </w:rPr>
      </w:pPr>
      <w:ins w:id="457" w:author="Abdul Rahman Saif Al Adhubi" w:date="2021-05-07T14:43:00Z">
        <w:r w:rsidRPr="000E3C64">
          <w:rPr>
            <w:rFonts w:ascii="Consolas" w:hAnsi="Consolas"/>
          </w:rPr>
          <w:t>#define NOTE_B7  3951</w:t>
        </w:r>
      </w:ins>
    </w:p>
    <w:p w14:paraId="403C273F" w14:textId="77777777" w:rsidR="000E3C64" w:rsidRPr="000E3C64" w:rsidRDefault="000E3C64" w:rsidP="000E3C64">
      <w:pPr>
        <w:spacing w:line="180" w:lineRule="auto"/>
        <w:rPr>
          <w:ins w:id="458" w:author="Abdul Rahman Saif Al Adhubi" w:date="2021-05-07T14:43:00Z"/>
          <w:rFonts w:ascii="Consolas" w:hAnsi="Consolas"/>
        </w:rPr>
      </w:pPr>
      <w:ins w:id="459" w:author="Abdul Rahman Saif Al Adhubi" w:date="2021-05-07T14:43:00Z">
        <w:r w:rsidRPr="000E3C64">
          <w:rPr>
            <w:rFonts w:ascii="Consolas" w:hAnsi="Consolas"/>
          </w:rPr>
          <w:t>#define NOTE_C8  4186</w:t>
        </w:r>
      </w:ins>
    </w:p>
    <w:p w14:paraId="5EBA6D08" w14:textId="77777777" w:rsidR="000E3C64" w:rsidRPr="000E3C64" w:rsidRDefault="000E3C64" w:rsidP="000E3C64">
      <w:pPr>
        <w:spacing w:line="180" w:lineRule="auto"/>
        <w:rPr>
          <w:ins w:id="460" w:author="Abdul Rahman Saif Al Adhubi" w:date="2021-05-07T14:43:00Z"/>
          <w:rFonts w:ascii="Consolas" w:hAnsi="Consolas"/>
        </w:rPr>
      </w:pPr>
      <w:ins w:id="461" w:author="Abdul Rahman Saif Al Adhubi" w:date="2021-05-07T14:43:00Z">
        <w:r w:rsidRPr="000E3C64">
          <w:rPr>
            <w:rFonts w:ascii="Consolas" w:hAnsi="Consolas"/>
          </w:rPr>
          <w:t>#define NOTE_CS8 4435</w:t>
        </w:r>
      </w:ins>
    </w:p>
    <w:p w14:paraId="30F5C13F" w14:textId="77777777" w:rsidR="000E3C64" w:rsidRPr="000E3C64" w:rsidRDefault="000E3C64" w:rsidP="000E3C64">
      <w:pPr>
        <w:spacing w:line="180" w:lineRule="auto"/>
        <w:rPr>
          <w:ins w:id="462" w:author="Abdul Rahman Saif Al Adhubi" w:date="2021-05-07T14:43:00Z"/>
          <w:rFonts w:ascii="Consolas" w:hAnsi="Consolas"/>
        </w:rPr>
      </w:pPr>
      <w:ins w:id="463" w:author="Abdul Rahman Saif Al Adhubi" w:date="2021-05-07T14:43:00Z">
        <w:r w:rsidRPr="000E3C64">
          <w:rPr>
            <w:rFonts w:ascii="Consolas" w:hAnsi="Consolas"/>
          </w:rPr>
          <w:t>#define NOTE_D8  4699</w:t>
        </w:r>
      </w:ins>
    </w:p>
    <w:p w14:paraId="5F035298" w14:textId="77777777" w:rsidR="000E3C64" w:rsidRPr="000E3C64" w:rsidRDefault="000E3C64" w:rsidP="000E3C64">
      <w:pPr>
        <w:spacing w:line="180" w:lineRule="auto"/>
        <w:rPr>
          <w:ins w:id="464" w:author="Abdul Rahman Saif Al Adhubi" w:date="2021-05-07T14:43:00Z"/>
          <w:rFonts w:ascii="Consolas" w:hAnsi="Consolas"/>
        </w:rPr>
      </w:pPr>
      <w:ins w:id="465" w:author="Abdul Rahman Saif Al Adhubi" w:date="2021-05-07T14:43:00Z">
        <w:r w:rsidRPr="000E3C64">
          <w:rPr>
            <w:rFonts w:ascii="Consolas" w:hAnsi="Consolas"/>
          </w:rPr>
          <w:t>#define NOTE_DS8 4978</w:t>
        </w:r>
      </w:ins>
    </w:p>
    <w:p w14:paraId="1D8480B7" w14:textId="77777777" w:rsidR="007824F9" w:rsidRPr="007824F9" w:rsidRDefault="007824F9" w:rsidP="007824F9">
      <w:pPr>
        <w:spacing w:line="180" w:lineRule="auto"/>
        <w:rPr>
          <w:ins w:id="466" w:author="leighmcguinness" w:date="2021-05-07T11:47:00Z"/>
          <w:rFonts w:ascii="Consolas" w:hAnsi="Consolas"/>
        </w:rPr>
      </w:pPr>
    </w:p>
    <w:p w14:paraId="1F2E9FA9" w14:textId="77777777" w:rsidR="00B14475" w:rsidRPr="000E3C64" w:rsidRDefault="00B14475" w:rsidP="000E3C64">
      <w:pPr>
        <w:spacing w:line="180" w:lineRule="auto"/>
        <w:rPr>
          <w:ins w:id="467" w:author="Abdul Rahman Saif Al Adhubi" w:date="2021-05-07T14:43:00Z"/>
          <w:rFonts w:ascii="Consolas" w:hAnsi="Consolas"/>
        </w:rPr>
      </w:pPr>
    </w:p>
    <w:p w14:paraId="266A0FF8" w14:textId="77777777" w:rsidR="00B14475" w:rsidRDefault="00B14475" w:rsidP="00C00ED2">
      <w:pPr>
        <w:rPr>
          <w:ins w:id="468" w:author="leighmcguinness" w:date="2021-05-07T11:48:00Z"/>
        </w:rPr>
        <w:pPrChange w:id="469" w:author="leighmcguinness" w:date="2021-05-07T11:48:00Z">
          <w:pPr>
            <w:pStyle w:val="Heading4"/>
          </w:pPr>
        </w:pPrChange>
      </w:pPr>
    </w:p>
    <w:p w14:paraId="7F4AAABE" w14:textId="5AAFD422" w:rsidR="000E3C64" w:rsidRPr="000E3C64" w:rsidRDefault="00B14475" w:rsidP="00432CE5">
      <w:pPr>
        <w:pStyle w:val="Heading4"/>
        <w:rPr>
          <w:ins w:id="470" w:author="Abdul Rahman Saif Al Adhubi" w:date="2021-05-07T14:43:00Z"/>
        </w:rPr>
        <w:pPrChange w:id="471" w:author="leighmcguinness" w:date="2021-05-07T14:47:00Z">
          <w:pPr>
            <w:spacing w:line="180" w:lineRule="auto"/>
          </w:pPr>
        </w:pPrChange>
      </w:pPr>
      <w:ins w:id="472" w:author="leighmcguinness" w:date="2021-05-07T11:47:00Z">
        <w:r>
          <w:t>//MAIN CODE SECTION</w:t>
        </w:r>
      </w:ins>
    </w:p>
    <w:p w14:paraId="6E85390D" w14:textId="77777777" w:rsidR="000E3C64" w:rsidRPr="000E3C64" w:rsidRDefault="000E3C64" w:rsidP="000E3C64">
      <w:pPr>
        <w:spacing w:line="180" w:lineRule="auto"/>
        <w:rPr>
          <w:ins w:id="473" w:author="Abdul Rahman Saif Al Adhubi" w:date="2021-05-07T14:43:00Z"/>
          <w:rFonts w:ascii="Consolas" w:hAnsi="Consolas"/>
        </w:rPr>
      </w:pPr>
      <w:ins w:id="474" w:author="Abdul Rahman Saif Al Adhubi" w:date="2021-05-07T14:43:00Z">
        <w:r w:rsidRPr="000E3C64">
          <w:rPr>
            <w:rFonts w:ascii="Consolas" w:hAnsi="Consolas"/>
          </w:rPr>
          <w:t>#include &lt;BridgeServer.h&gt;</w:t>
        </w:r>
      </w:ins>
    </w:p>
    <w:p w14:paraId="07EA95A5" w14:textId="77777777" w:rsidR="000E3C64" w:rsidRPr="000E3C64" w:rsidRDefault="000E3C64" w:rsidP="000E3C64">
      <w:pPr>
        <w:spacing w:line="180" w:lineRule="auto"/>
        <w:rPr>
          <w:ins w:id="475" w:author="Abdul Rahman Saif Al Adhubi" w:date="2021-05-07T14:43:00Z"/>
          <w:rFonts w:ascii="Consolas" w:hAnsi="Consolas"/>
        </w:rPr>
      </w:pPr>
      <w:ins w:id="476" w:author="Abdul Rahman Saif Al Adhubi" w:date="2021-05-07T14:43:00Z">
        <w:r w:rsidRPr="000E3C64">
          <w:rPr>
            <w:rFonts w:ascii="Consolas" w:hAnsi="Consolas"/>
          </w:rPr>
          <w:t>#include &lt;BridgeClient.h&gt;</w:t>
        </w:r>
      </w:ins>
    </w:p>
    <w:p w14:paraId="4D7BA066" w14:textId="77777777" w:rsidR="000E3C64" w:rsidRPr="000E3C64" w:rsidRDefault="000E3C64" w:rsidP="000E3C64">
      <w:pPr>
        <w:spacing w:line="180" w:lineRule="auto"/>
        <w:rPr>
          <w:ins w:id="477" w:author="Abdul Rahman Saif Al Adhubi" w:date="2021-05-07T14:43:00Z"/>
          <w:rFonts w:ascii="Consolas" w:hAnsi="Consolas"/>
        </w:rPr>
      </w:pPr>
    </w:p>
    <w:p w14:paraId="1AC55182" w14:textId="77777777" w:rsidR="000E3C64" w:rsidRPr="000E3C64" w:rsidRDefault="000E3C64" w:rsidP="000E3C64">
      <w:pPr>
        <w:spacing w:line="180" w:lineRule="auto"/>
        <w:rPr>
          <w:ins w:id="478" w:author="Abdul Rahman Saif Al Adhubi" w:date="2021-05-07T14:43:00Z"/>
          <w:rFonts w:ascii="Consolas" w:hAnsi="Consolas"/>
        </w:rPr>
      </w:pPr>
      <w:ins w:id="479" w:author="Abdul Rahman Saif Al Adhubi" w:date="2021-05-07T14:43:00Z">
        <w:r w:rsidRPr="000E3C64">
          <w:rPr>
            <w:rFonts w:ascii="Consolas" w:hAnsi="Consolas"/>
          </w:rPr>
          <w:t>#include &lt;Bridge.h&gt;</w:t>
        </w:r>
      </w:ins>
    </w:p>
    <w:p w14:paraId="1ED4A3A6" w14:textId="77777777" w:rsidR="000E3C64" w:rsidRPr="000E3C64" w:rsidRDefault="000E3C64" w:rsidP="000E3C64">
      <w:pPr>
        <w:spacing w:line="180" w:lineRule="auto"/>
        <w:rPr>
          <w:ins w:id="480" w:author="Abdul Rahman Saif Al Adhubi" w:date="2021-05-07T14:43:00Z"/>
          <w:rFonts w:ascii="Consolas" w:hAnsi="Consolas"/>
        </w:rPr>
      </w:pPr>
      <w:ins w:id="481" w:author="Abdul Rahman Saif Al Adhubi" w:date="2021-05-07T14:43:00Z">
        <w:r w:rsidRPr="000E3C64">
          <w:rPr>
            <w:rFonts w:ascii="Consolas" w:hAnsi="Consolas"/>
          </w:rPr>
          <w:t>#define BLYNK_PRINT Serial</w:t>
        </w:r>
      </w:ins>
    </w:p>
    <w:p w14:paraId="5E96CC5A" w14:textId="77777777" w:rsidR="000E3C64" w:rsidRPr="000E3C64" w:rsidRDefault="000E3C64" w:rsidP="000E3C64">
      <w:pPr>
        <w:spacing w:line="180" w:lineRule="auto"/>
        <w:rPr>
          <w:ins w:id="482" w:author="Abdul Rahman Saif Al Adhubi" w:date="2021-05-07T14:43:00Z"/>
          <w:rFonts w:ascii="Consolas" w:hAnsi="Consolas"/>
        </w:rPr>
      </w:pPr>
    </w:p>
    <w:p w14:paraId="5A2A899C" w14:textId="77777777" w:rsidR="000E3C64" w:rsidRPr="000E3C64" w:rsidRDefault="000E3C64" w:rsidP="000E3C64">
      <w:pPr>
        <w:spacing w:line="180" w:lineRule="auto"/>
        <w:rPr>
          <w:ins w:id="483" w:author="Abdul Rahman Saif Al Adhubi" w:date="2021-05-07T14:43:00Z"/>
          <w:rFonts w:ascii="Consolas" w:hAnsi="Consolas"/>
        </w:rPr>
      </w:pPr>
    </w:p>
    <w:p w14:paraId="2CEE1B9C" w14:textId="77777777" w:rsidR="000E3C64" w:rsidRPr="000E3C64" w:rsidRDefault="000E3C64" w:rsidP="000E3C64">
      <w:pPr>
        <w:spacing w:line="180" w:lineRule="auto"/>
        <w:rPr>
          <w:ins w:id="484" w:author="Abdul Rahman Saif Al Adhubi" w:date="2021-05-07T14:43:00Z"/>
          <w:rFonts w:ascii="Consolas" w:hAnsi="Consolas"/>
        </w:rPr>
      </w:pPr>
      <w:ins w:id="485" w:author="Abdul Rahman Saif Al Adhubi" w:date="2021-05-07T14:43:00Z">
        <w:r w:rsidRPr="000E3C64">
          <w:rPr>
            <w:rFonts w:ascii="Consolas" w:hAnsi="Consolas"/>
          </w:rPr>
          <w:t>/* Comment this out to disable prints and save space */</w:t>
        </w:r>
      </w:ins>
    </w:p>
    <w:p w14:paraId="45A605C4" w14:textId="77777777" w:rsidR="000E3C64" w:rsidRPr="000E3C64" w:rsidRDefault="000E3C64" w:rsidP="000E3C64">
      <w:pPr>
        <w:spacing w:line="180" w:lineRule="auto"/>
        <w:rPr>
          <w:ins w:id="486" w:author="Abdul Rahman Saif Al Adhubi" w:date="2021-05-07T14:43:00Z"/>
          <w:rFonts w:ascii="Consolas" w:hAnsi="Consolas"/>
        </w:rPr>
      </w:pPr>
      <w:ins w:id="487" w:author="Abdul Rahman Saif Al Adhubi" w:date="2021-05-07T14:43:00Z">
        <w:r w:rsidRPr="000E3C64">
          <w:rPr>
            <w:rFonts w:ascii="Consolas" w:hAnsi="Consolas"/>
          </w:rPr>
          <w:t>#define BLYNK_PRINT DebugSerial</w:t>
        </w:r>
      </w:ins>
    </w:p>
    <w:p w14:paraId="0D37FEBB" w14:textId="77777777" w:rsidR="000E3C64" w:rsidRPr="000E3C64" w:rsidRDefault="000E3C64" w:rsidP="000E3C64">
      <w:pPr>
        <w:spacing w:line="180" w:lineRule="auto"/>
        <w:rPr>
          <w:ins w:id="488" w:author="Abdul Rahman Saif Al Adhubi" w:date="2021-05-07T14:43:00Z"/>
          <w:rFonts w:ascii="Consolas" w:hAnsi="Consolas"/>
        </w:rPr>
      </w:pPr>
    </w:p>
    <w:p w14:paraId="38340D32" w14:textId="77777777" w:rsidR="000E3C64" w:rsidRPr="000E3C64" w:rsidRDefault="000E3C64" w:rsidP="000E3C64">
      <w:pPr>
        <w:spacing w:line="180" w:lineRule="auto"/>
        <w:rPr>
          <w:ins w:id="489" w:author="Abdul Rahman Saif Al Adhubi" w:date="2021-05-07T14:43:00Z"/>
          <w:rFonts w:ascii="Consolas" w:hAnsi="Consolas"/>
        </w:rPr>
      </w:pPr>
    </w:p>
    <w:p w14:paraId="3FEB1905" w14:textId="77777777" w:rsidR="000E3C64" w:rsidRPr="000E3C64" w:rsidRDefault="000E3C64" w:rsidP="000E3C64">
      <w:pPr>
        <w:spacing w:line="180" w:lineRule="auto"/>
        <w:rPr>
          <w:ins w:id="490" w:author="Abdul Rahman Saif Al Adhubi" w:date="2021-05-07T14:43:00Z"/>
          <w:rFonts w:ascii="Consolas" w:hAnsi="Consolas"/>
        </w:rPr>
      </w:pPr>
      <w:ins w:id="491" w:author="Abdul Rahman Saif Al Adhubi" w:date="2021-05-07T14:43:00Z">
        <w:r w:rsidRPr="000E3C64">
          <w:rPr>
            <w:rFonts w:ascii="Consolas" w:hAnsi="Consolas"/>
          </w:rPr>
          <w:t>// You could use a spare Hardware Serial on boards that have it (like Mega)</w:t>
        </w:r>
      </w:ins>
    </w:p>
    <w:p w14:paraId="392BB733" w14:textId="77777777" w:rsidR="000E3C64" w:rsidRPr="000E3C64" w:rsidRDefault="000E3C64" w:rsidP="000E3C64">
      <w:pPr>
        <w:spacing w:line="180" w:lineRule="auto"/>
        <w:rPr>
          <w:ins w:id="492" w:author="Abdul Rahman Saif Al Adhubi" w:date="2021-05-07T14:43:00Z"/>
          <w:rFonts w:ascii="Consolas" w:hAnsi="Consolas"/>
        </w:rPr>
      </w:pPr>
      <w:ins w:id="493" w:author="Abdul Rahman Saif Al Adhubi" w:date="2021-05-07T14:43:00Z">
        <w:r w:rsidRPr="000E3C64">
          <w:rPr>
            <w:rFonts w:ascii="Consolas" w:hAnsi="Consolas"/>
          </w:rPr>
          <w:t>#include &lt;SoftwareSerial.h&gt;</w:t>
        </w:r>
      </w:ins>
    </w:p>
    <w:p w14:paraId="5D1FE5F5" w14:textId="77777777" w:rsidR="000E3C64" w:rsidRPr="000E3C64" w:rsidRDefault="000E3C64" w:rsidP="000E3C64">
      <w:pPr>
        <w:spacing w:line="180" w:lineRule="auto"/>
        <w:rPr>
          <w:ins w:id="494" w:author="Abdul Rahman Saif Al Adhubi" w:date="2021-05-07T14:43:00Z"/>
          <w:rFonts w:ascii="Consolas" w:hAnsi="Consolas"/>
        </w:rPr>
      </w:pPr>
      <w:ins w:id="495" w:author="Abdul Rahman Saif Al Adhubi" w:date="2021-05-07T14:43:00Z">
        <w:r w:rsidRPr="000E3C64">
          <w:rPr>
            <w:rFonts w:ascii="Consolas" w:hAnsi="Consolas"/>
          </w:rPr>
          <w:t>SoftwareSerial DebugSerial(2, 3); // RX, TX</w:t>
        </w:r>
      </w:ins>
    </w:p>
    <w:p w14:paraId="2BC5DE51" w14:textId="77777777" w:rsidR="000E3C64" w:rsidRPr="000E3C64" w:rsidRDefault="000E3C64" w:rsidP="000E3C64">
      <w:pPr>
        <w:spacing w:line="180" w:lineRule="auto"/>
        <w:rPr>
          <w:ins w:id="496" w:author="Abdul Rahman Saif Al Adhubi" w:date="2021-05-07T14:43:00Z"/>
          <w:rFonts w:ascii="Consolas" w:hAnsi="Consolas"/>
        </w:rPr>
      </w:pPr>
    </w:p>
    <w:p w14:paraId="60EE9BFF" w14:textId="77777777" w:rsidR="000E3C64" w:rsidRPr="000E3C64" w:rsidRDefault="000E3C64" w:rsidP="000E3C64">
      <w:pPr>
        <w:spacing w:line="180" w:lineRule="auto"/>
        <w:rPr>
          <w:ins w:id="497" w:author="Abdul Rahman Saif Al Adhubi" w:date="2021-05-07T14:43:00Z"/>
          <w:rFonts w:ascii="Consolas" w:hAnsi="Consolas"/>
        </w:rPr>
      </w:pPr>
      <w:ins w:id="498" w:author="Abdul Rahman Saif Al Adhubi" w:date="2021-05-07T14:43:00Z">
        <w:r w:rsidRPr="000E3C64">
          <w:rPr>
            <w:rFonts w:ascii="Consolas" w:hAnsi="Consolas"/>
          </w:rPr>
          <w:t>#include &lt;BlynkSimpleStream.h&gt;</w:t>
        </w:r>
      </w:ins>
    </w:p>
    <w:p w14:paraId="3CE365EC" w14:textId="77777777" w:rsidR="000E3C64" w:rsidRPr="000E3C64" w:rsidRDefault="000E3C64" w:rsidP="000E3C64">
      <w:pPr>
        <w:spacing w:line="180" w:lineRule="auto"/>
        <w:rPr>
          <w:ins w:id="499" w:author="Abdul Rahman Saif Al Adhubi" w:date="2021-05-07T14:43:00Z"/>
          <w:rFonts w:ascii="Consolas" w:hAnsi="Consolas"/>
        </w:rPr>
      </w:pPr>
    </w:p>
    <w:p w14:paraId="7AC9D1DE" w14:textId="77777777" w:rsidR="000E3C64" w:rsidRPr="000E3C64" w:rsidRDefault="000E3C64" w:rsidP="000E3C64">
      <w:pPr>
        <w:spacing w:line="180" w:lineRule="auto"/>
        <w:rPr>
          <w:ins w:id="500" w:author="Abdul Rahman Saif Al Adhubi" w:date="2021-05-07T14:43:00Z"/>
          <w:rFonts w:ascii="Consolas" w:hAnsi="Consolas"/>
        </w:rPr>
      </w:pPr>
      <w:ins w:id="501" w:author="Abdul Rahman Saif Al Adhubi" w:date="2021-05-07T14:43:00Z">
        <w:r w:rsidRPr="000E3C64">
          <w:rPr>
            <w:rFonts w:ascii="Consolas" w:hAnsi="Consolas"/>
          </w:rPr>
          <w:t>// You should get Auth Token in the Blynk App.</w:t>
        </w:r>
      </w:ins>
    </w:p>
    <w:p w14:paraId="2B852843" w14:textId="77777777" w:rsidR="000E3C64" w:rsidRPr="000E3C64" w:rsidRDefault="000E3C64" w:rsidP="000E3C64">
      <w:pPr>
        <w:spacing w:line="180" w:lineRule="auto"/>
        <w:rPr>
          <w:ins w:id="502" w:author="Abdul Rahman Saif Al Adhubi" w:date="2021-05-07T14:43:00Z"/>
          <w:rFonts w:ascii="Consolas" w:hAnsi="Consolas"/>
        </w:rPr>
      </w:pPr>
      <w:ins w:id="503" w:author="Abdul Rahman Saif Al Adhubi" w:date="2021-05-07T14:43:00Z">
        <w:r w:rsidRPr="000E3C64">
          <w:rPr>
            <w:rFonts w:ascii="Consolas" w:hAnsi="Consolas"/>
          </w:rPr>
          <w:t>// Go to the Project Settings (nut icon).</w:t>
        </w:r>
      </w:ins>
    </w:p>
    <w:p w14:paraId="2E665A7F" w14:textId="77777777" w:rsidR="000E3C64" w:rsidRPr="000E3C64" w:rsidRDefault="000E3C64" w:rsidP="000E3C64">
      <w:pPr>
        <w:spacing w:line="180" w:lineRule="auto"/>
        <w:rPr>
          <w:ins w:id="504" w:author="Abdul Rahman Saif Al Adhubi" w:date="2021-05-07T14:43:00Z"/>
          <w:rFonts w:ascii="Consolas" w:hAnsi="Consolas"/>
        </w:rPr>
      </w:pPr>
      <w:ins w:id="505" w:author="Abdul Rahman Saif Al Adhubi" w:date="2021-05-07T14:43:00Z">
        <w:r w:rsidRPr="000E3C64">
          <w:rPr>
            <w:rFonts w:ascii="Consolas" w:hAnsi="Consolas"/>
          </w:rPr>
          <w:t>char auth[] = "OcAygWhp8Y9RuFAECQaKupw-DlOXoLGn";</w:t>
        </w:r>
      </w:ins>
    </w:p>
    <w:p w14:paraId="27AA90E8" w14:textId="77777777" w:rsidR="000E3C64" w:rsidRPr="000E3C64" w:rsidRDefault="000E3C64" w:rsidP="000E3C64">
      <w:pPr>
        <w:spacing w:line="180" w:lineRule="auto"/>
        <w:rPr>
          <w:ins w:id="506" w:author="Abdul Rahman Saif Al Adhubi" w:date="2021-05-07T14:43:00Z"/>
          <w:rFonts w:ascii="Consolas" w:hAnsi="Consolas"/>
        </w:rPr>
      </w:pPr>
    </w:p>
    <w:p w14:paraId="5585D4CB" w14:textId="77777777" w:rsidR="000E3C64" w:rsidRPr="000E3C64" w:rsidRDefault="000E3C64" w:rsidP="000E3C64">
      <w:pPr>
        <w:spacing w:line="180" w:lineRule="auto"/>
        <w:rPr>
          <w:ins w:id="507" w:author="Abdul Rahman Saif Al Adhubi" w:date="2021-05-07T14:43:00Z"/>
          <w:rFonts w:ascii="Consolas" w:hAnsi="Consolas"/>
        </w:rPr>
      </w:pPr>
      <w:ins w:id="508" w:author="Abdul Rahman Saif Al Adhubi" w:date="2021-05-07T14:43:00Z">
        <w:r w:rsidRPr="000E3C64">
          <w:rPr>
            <w:rFonts w:ascii="Consolas" w:hAnsi="Consolas"/>
          </w:rPr>
          <w:t>void setup() {</w:t>
        </w:r>
      </w:ins>
    </w:p>
    <w:p w14:paraId="0A4158A6" w14:textId="77777777" w:rsidR="000E3C64" w:rsidRPr="000E3C64" w:rsidRDefault="000E3C64" w:rsidP="000E3C64">
      <w:pPr>
        <w:spacing w:line="180" w:lineRule="auto"/>
        <w:rPr>
          <w:ins w:id="509" w:author="Abdul Rahman Saif Al Adhubi" w:date="2021-05-07T14:43:00Z"/>
          <w:rFonts w:ascii="Consolas" w:hAnsi="Consolas"/>
        </w:rPr>
      </w:pPr>
      <w:ins w:id="510" w:author="Abdul Rahman Saif Al Adhubi" w:date="2021-05-07T14:43:00Z">
        <w:r w:rsidRPr="000E3C64">
          <w:rPr>
            <w:rFonts w:ascii="Consolas" w:hAnsi="Consolas"/>
          </w:rPr>
          <w:t xml:space="preserve"> </w:t>
        </w:r>
      </w:ins>
    </w:p>
    <w:p w14:paraId="07F2972C" w14:textId="77777777" w:rsidR="000E3C64" w:rsidRPr="000E3C64" w:rsidRDefault="000E3C64" w:rsidP="000E3C64">
      <w:pPr>
        <w:spacing w:line="180" w:lineRule="auto"/>
        <w:rPr>
          <w:ins w:id="511" w:author="Abdul Rahman Saif Al Adhubi" w:date="2021-05-07T14:43:00Z"/>
          <w:rFonts w:ascii="Consolas" w:hAnsi="Consolas"/>
        </w:rPr>
      </w:pPr>
      <w:ins w:id="512" w:author="Abdul Rahman Saif Al Adhubi" w:date="2021-05-07T14:43:00Z">
        <w:r w:rsidRPr="000E3C64">
          <w:rPr>
            <w:rFonts w:ascii="Consolas" w:hAnsi="Consolas"/>
          </w:rPr>
          <w:t xml:space="preserve">    Blynk.email("jalenoss22@gmail.com", "The kid is awake");</w:t>
        </w:r>
      </w:ins>
    </w:p>
    <w:p w14:paraId="009E35AD" w14:textId="77777777" w:rsidR="000E3C64" w:rsidRPr="000E3C64" w:rsidRDefault="000E3C64" w:rsidP="000E3C64">
      <w:pPr>
        <w:spacing w:line="180" w:lineRule="auto"/>
        <w:rPr>
          <w:ins w:id="513" w:author="Abdul Rahman Saif Al Adhubi" w:date="2021-05-07T14:43:00Z"/>
          <w:rFonts w:ascii="Consolas" w:hAnsi="Consolas"/>
        </w:rPr>
      </w:pPr>
      <w:ins w:id="514" w:author="Abdul Rahman Saif Al Adhubi" w:date="2021-05-07T14:43:00Z">
        <w:r w:rsidRPr="000E3C64">
          <w:rPr>
            <w:rFonts w:ascii="Consolas" w:hAnsi="Consolas"/>
          </w:rPr>
          <w:t xml:space="preserve"> Blynk.email("jalenoss22@gmail.com", "ESP8266 Alert", "Temperature over 28C!");</w:t>
        </w:r>
      </w:ins>
    </w:p>
    <w:p w14:paraId="507DD449" w14:textId="77777777" w:rsidR="000E3C64" w:rsidRPr="000E3C64" w:rsidRDefault="000E3C64" w:rsidP="000E3C64">
      <w:pPr>
        <w:spacing w:line="180" w:lineRule="auto"/>
        <w:rPr>
          <w:ins w:id="515" w:author="Abdul Rahman Saif Al Adhubi" w:date="2021-05-07T14:43:00Z"/>
          <w:rFonts w:ascii="Consolas" w:hAnsi="Consolas"/>
        </w:rPr>
      </w:pPr>
      <w:ins w:id="516" w:author="Abdul Rahman Saif Al Adhubi" w:date="2021-05-07T14:43:00Z">
        <w:r w:rsidRPr="000E3C64">
          <w:rPr>
            <w:rFonts w:ascii="Consolas" w:hAnsi="Consolas"/>
          </w:rPr>
          <w:t xml:space="preserve">  // put your setup code here, to run once:</w:t>
        </w:r>
      </w:ins>
    </w:p>
    <w:p w14:paraId="0645D555" w14:textId="77777777" w:rsidR="000E3C64" w:rsidRPr="000E3C64" w:rsidRDefault="000E3C64" w:rsidP="000E3C64">
      <w:pPr>
        <w:spacing w:line="180" w:lineRule="auto"/>
        <w:rPr>
          <w:ins w:id="517" w:author="Abdul Rahman Saif Al Adhubi" w:date="2021-05-07T14:43:00Z"/>
          <w:rFonts w:ascii="Consolas" w:hAnsi="Consolas"/>
        </w:rPr>
      </w:pPr>
      <w:ins w:id="518" w:author="Abdul Rahman Saif Al Adhubi" w:date="2021-05-07T14:43:00Z">
        <w:r w:rsidRPr="000E3C64">
          <w:rPr>
            <w:rFonts w:ascii="Consolas" w:hAnsi="Consolas"/>
          </w:rPr>
          <w:t xml:space="preserve">  //Set the pins as input and output:</w:t>
        </w:r>
      </w:ins>
    </w:p>
    <w:p w14:paraId="4015D088" w14:textId="77777777" w:rsidR="000E3C64" w:rsidRPr="000E3C64" w:rsidRDefault="000E3C64" w:rsidP="000E3C64">
      <w:pPr>
        <w:spacing w:line="180" w:lineRule="auto"/>
        <w:rPr>
          <w:ins w:id="519" w:author="Abdul Rahman Saif Al Adhubi" w:date="2021-05-07T14:43:00Z"/>
          <w:rFonts w:ascii="Consolas" w:hAnsi="Consolas"/>
        </w:rPr>
      </w:pPr>
      <w:ins w:id="520" w:author="Abdul Rahman Saif Al Adhubi" w:date="2021-05-07T14:43:00Z">
        <w:r w:rsidRPr="000E3C64">
          <w:rPr>
            <w:rFonts w:ascii="Consolas" w:hAnsi="Consolas"/>
          </w:rPr>
          <w:t xml:space="preserve">  pinMode(sound,INPUT);</w:t>
        </w:r>
      </w:ins>
    </w:p>
    <w:p w14:paraId="1FEDC328" w14:textId="77777777" w:rsidR="000E3C64" w:rsidRPr="000E3C64" w:rsidRDefault="000E3C64" w:rsidP="000E3C64">
      <w:pPr>
        <w:spacing w:line="180" w:lineRule="auto"/>
        <w:rPr>
          <w:ins w:id="521" w:author="Abdul Rahman Saif Al Adhubi" w:date="2021-05-07T14:43:00Z"/>
          <w:rFonts w:ascii="Consolas" w:hAnsi="Consolas"/>
        </w:rPr>
      </w:pPr>
      <w:ins w:id="522" w:author="Abdul Rahman Saif Al Adhubi" w:date="2021-05-07T14:43:00Z">
        <w:r w:rsidRPr="000E3C64">
          <w:rPr>
            <w:rFonts w:ascii="Consolas" w:hAnsi="Consolas"/>
          </w:rPr>
          <w:t xml:space="preserve">  pinMode(LED,OUTPUT);</w:t>
        </w:r>
      </w:ins>
    </w:p>
    <w:p w14:paraId="7F648F86" w14:textId="77777777" w:rsidR="000E3C64" w:rsidRPr="000E3C64" w:rsidRDefault="000E3C64" w:rsidP="000E3C64">
      <w:pPr>
        <w:spacing w:line="180" w:lineRule="auto"/>
        <w:rPr>
          <w:ins w:id="523" w:author="Abdul Rahman Saif Al Adhubi" w:date="2021-05-07T14:43:00Z"/>
          <w:rFonts w:ascii="Consolas" w:hAnsi="Consolas"/>
        </w:rPr>
      </w:pPr>
      <w:ins w:id="524" w:author="Abdul Rahman Saif Al Adhubi" w:date="2021-05-07T14:43:00Z">
        <w:r w:rsidRPr="000E3C64">
          <w:rPr>
            <w:rFonts w:ascii="Consolas" w:hAnsi="Consolas"/>
          </w:rPr>
          <w:t xml:space="preserve">  pinMode(led2,OUTPUT);</w:t>
        </w:r>
      </w:ins>
    </w:p>
    <w:p w14:paraId="4FE2F825" w14:textId="77777777" w:rsidR="000E3C64" w:rsidRPr="000E3C64" w:rsidRDefault="000E3C64" w:rsidP="000E3C64">
      <w:pPr>
        <w:spacing w:line="180" w:lineRule="auto"/>
        <w:rPr>
          <w:ins w:id="525" w:author="Abdul Rahman Saif Al Adhubi" w:date="2021-05-07T14:43:00Z"/>
          <w:rFonts w:ascii="Consolas" w:hAnsi="Consolas"/>
        </w:rPr>
      </w:pPr>
      <w:ins w:id="526" w:author="Abdul Rahman Saif Al Adhubi" w:date="2021-05-07T14:43:00Z">
        <w:r w:rsidRPr="000E3C64">
          <w:rPr>
            <w:rFonts w:ascii="Consolas" w:hAnsi="Consolas"/>
          </w:rPr>
          <w:t xml:space="preserve">   Bridge.begin();</w:t>
        </w:r>
      </w:ins>
    </w:p>
    <w:p w14:paraId="51569602" w14:textId="77777777" w:rsidR="000E3C64" w:rsidRPr="000E3C64" w:rsidRDefault="000E3C64" w:rsidP="000E3C64">
      <w:pPr>
        <w:spacing w:line="180" w:lineRule="auto"/>
        <w:rPr>
          <w:ins w:id="527" w:author="Abdul Rahman Saif Al Adhubi" w:date="2021-05-07T14:43:00Z"/>
          <w:rFonts w:ascii="Consolas" w:hAnsi="Consolas"/>
        </w:rPr>
      </w:pPr>
      <w:ins w:id="528" w:author="Abdul Rahman Saif Al Adhubi" w:date="2021-05-07T14:43:00Z">
        <w:r w:rsidRPr="000E3C64">
          <w:rPr>
            <w:rFonts w:ascii="Consolas" w:hAnsi="Consolas"/>
          </w:rPr>
          <w:t xml:space="preserve">  pinMode(led3,OUTPUT);</w:t>
        </w:r>
      </w:ins>
    </w:p>
    <w:p w14:paraId="01C59A28" w14:textId="77777777" w:rsidR="000E3C64" w:rsidRPr="000E3C64" w:rsidRDefault="000E3C64" w:rsidP="000E3C64">
      <w:pPr>
        <w:spacing w:line="180" w:lineRule="auto"/>
        <w:rPr>
          <w:ins w:id="529" w:author="Abdul Rahman Saif Al Adhubi" w:date="2021-05-07T14:43:00Z"/>
          <w:rFonts w:ascii="Consolas" w:hAnsi="Consolas"/>
        </w:rPr>
      </w:pPr>
      <w:ins w:id="530" w:author="Abdul Rahman Saif Al Adhubi" w:date="2021-05-07T14:43:00Z">
        <w:r w:rsidRPr="000E3C64">
          <w:rPr>
            <w:rFonts w:ascii="Consolas" w:hAnsi="Consolas"/>
          </w:rPr>
          <w:t xml:space="preserve">   Blynk.begin(Serial, auth);</w:t>
        </w:r>
      </w:ins>
    </w:p>
    <w:p w14:paraId="14B79254" w14:textId="77777777" w:rsidR="000E3C64" w:rsidRPr="000E3C64" w:rsidRDefault="000E3C64" w:rsidP="000E3C64">
      <w:pPr>
        <w:spacing w:line="180" w:lineRule="auto"/>
        <w:rPr>
          <w:ins w:id="531" w:author="Abdul Rahman Saif Al Adhubi" w:date="2021-05-07T14:43:00Z"/>
          <w:rFonts w:ascii="Consolas" w:hAnsi="Consolas"/>
        </w:rPr>
      </w:pPr>
      <w:ins w:id="532" w:author="Abdul Rahman Saif Al Adhubi" w:date="2021-05-07T14:43:00Z">
        <w:r w:rsidRPr="000E3C64">
          <w:rPr>
            <w:rFonts w:ascii="Consolas" w:hAnsi="Consolas"/>
          </w:rPr>
          <w:t xml:space="preserve">  pinMode(tempValue,INPUT);</w:t>
        </w:r>
      </w:ins>
    </w:p>
    <w:p w14:paraId="617550EC" w14:textId="77777777" w:rsidR="000E3C64" w:rsidRPr="000E3C64" w:rsidRDefault="000E3C64" w:rsidP="000E3C64">
      <w:pPr>
        <w:spacing w:line="180" w:lineRule="auto"/>
        <w:rPr>
          <w:ins w:id="533" w:author="Abdul Rahman Saif Al Adhubi" w:date="2021-05-07T14:43:00Z"/>
          <w:rFonts w:ascii="Consolas" w:hAnsi="Consolas"/>
        </w:rPr>
      </w:pPr>
      <w:ins w:id="534" w:author="Abdul Rahman Saif Al Adhubi" w:date="2021-05-07T14:43:00Z">
        <w:r w:rsidRPr="000E3C64">
          <w:rPr>
            <w:rFonts w:ascii="Consolas" w:hAnsi="Consolas"/>
          </w:rPr>
          <w:t>//  Serial.begin(115200);]</w:t>
        </w:r>
      </w:ins>
    </w:p>
    <w:p w14:paraId="6CAE4540" w14:textId="77777777" w:rsidR="000E3C64" w:rsidRPr="000E3C64" w:rsidRDefault="000E3C64" w:rsidP="000E3C64">
      <w:pPr>
        <w:spacing w:line="180" w:lineRule="auto"/>
        <w:rPr>
          <w:ins w:id="535" w:author="Abdul Rahman Saif Al Adhubi" w:date="2021-05-07T14:43:00Z"/>
          <w:rFonts w:ascii="Consolas" w:hAnsi="Consolas"/>
        </w:rPr>
      </w:pPr>
      <w:ins w:id="536" w:author="Abdul Rahman Saif Al Adhubi" w:date="2021-05-07T14:43:00Z">
        <w:r w:rsidRPr="000E3C64">
          <w:rPr>
            <w:rFonts w:ascii="Consolas" w:hAnsi="Consolas"/>
          </w:rPr>
          <w:t xml:space="preserve"> Serial.begin(9600);</w:t>
        </w:r>
      </w:ins>
    </w:p>
    <w:p w14:paraId="74A38815" w14:textId="77777777" w:rsidR="000E3C64" w:rsidRPr="000E3C64" w:rsidRDefault="000E3C64" w:rsidP="000E3C64">
      <w:pPr>
        <w:spacing w:line="180" w:lineRule="auto"/>
        <w:rPr>
          <w:ins w:id="537" w:author="Abdul Rahman Saif Al Adhubi" w:date="2021-05-07T14:43:00Z"/>
          <w:rFonts w:ascii="Consolas" w:hAnsi="Consolas"/>
        </w:rPr>
      </w:pPr>
      <w:ins w:id="538" w:author="Abdul Rahman Saif Al Adhubi" w:date="2021-05-07T14:43:00Z">
        <w:r w:rsidRPr="000E3C64">
          <w:rPr>
            <w:rFonts w:ascii="Consolas" w:hAnsi="Consolas"/>
          </w:rPr>
          <w:t xml:space="preserve">  </w:t>
        </w:r>
      </w:ins>
    </w:p>
    <w:p w14:paraId="40A873C2" w14:textId="77777777" w:rsidR="000E3C64" w:rsidRPr="000E3C64" w:rsidRDefault="000E3C64" w:rsidP="000E3C64">
      <w:pPr>
        <w:spacing w:line="180" w:lineRule="auto"/>
        <w:rPr>
          <w:ins w:id="539" w:author="Abdul Rahman Saif Al Adhubi" w:date="2021-05-07T14:43:00Z"/>
          <w:rFonts w:ascii="Consolas" w:hAnsi="Consolas"/>
        </w:rPr>
      </w:pPr>
    </w:p>
    <w:p w14:paraId="196DA322" w14:textId="77777777" w:rsidR="000E3C64" w:rsidRPr="000E3C64" w:rsidRDefault="000E3C64" w:rsidP="000E3C64">
      <w:pPr>
        <w:spacing w:line="180" w:lineRule="auto"/>
        <w:rPr>
          <w:ins w:id="540" w:author="Abdul Rahman Saif Al Adhubi" w:date="2021-05-07T14:43:00Z"/>
          <w:rFonts w:ascii="Consolas" w:hAnsi="Consolas"/>
        </w:rPr>
      </w:pPr>
      <w:ins w:id="541" w:author="Abdul Rahman Saif Al Adhubi" w:date="2021-05-07T14:43:00Z">
        <w:r w:rsidRPr="000E3C64">
          <w:rPr>
            <w:rFonts w:ascii="Consolas" w:hAnsi="Consolas"/>
          </w:rPr>
          <w:t>}</w:t>
        </w:r>
      </w:ins>
    </w:p>
    <w:p w14:paraId="1E181809" w14:textId="77777777" w:rsidR="000E3C64" w:rsidRPr="000E3C64" w:rsidRDefault="000E3C64" w:rsidP="000E3C64">
      <w:pPr>
        <w:spacing w:line="180" w:lineRule="auto"/>
        <w:rPr>
          <w:ins w:id="542" w:author="Abdul Rahman Saif Al Adhubi" w:date="2021-05-07T14:43:00Z"/>
          <w:rFonts w:ascii="Consolas" w:hAnsi="Consolas"/>
        </w:rPr>
      </w:pPr>
    </w:p>
    <w:p w14:paraId="1D5ECC17" w14:textId="77777777" w:rsidR="000E3C64" w:rsidRPr="000E3C64" w:rsidRDefault="000E3C64" w:rsidP="000E3C64">
      <w:pPr>
        <w:spacing w:line="180" w:lineRule="auto"/>
        <w:rPr>
          <w:ins w:id="543" w:author="Abdul Rahman Saif Al Adhubi" w:date="2021-05-07T14:43:00Z"/>
          <w:rFonts w:ascii="Consolas" w:hAnsi="Consolas"/>
        </w:rPr>
      </w:pPr>
      <w:ins w:id="544" w:author="Abdul Rahman Saif Al Adhubi" w:date="2021-05-07T14:43:00Z">
        <w:r w:rsidRPr="000E3C64">
          <w:rPr>
            <w:rFonts w:ascii="Consolas" w:hAnsi="Consolas"/>
          </w:rPr>
          <w:t>void loop() {</w:t>
        </w:r>
      </w:ins>
    </w:p>
    <w:p w14:paraId="58C85862" w14:textId="77777777" w:rsidR="000E3C64" w:rsidRPr="000E3C64" w:rsidRDefault="000E3C64" w:rsidP="000E3C64">
      <w:pPr>
        <w:spacing w:line="180" w:lineRule="auto"/>
        <w:rPr>
          <w:ins w:id="545" w:author="Abdul Rahman Saif Al Adhubi" w:date="2021-05-07T14:43:00Z"/>
          <w:rFonts w:ascii="Consolas" w:hAnsi="Consolas"/>
        </w:rPr>
      </w:pPr>
      <w:ins w:id="546" w:author="Abdul Rahman Saif Al Adhubi" w:date="2021-05-07T14:43:00Z">
        <w:r w:rsidRPr="000E3C64">
          <w:rPr>
            <w:rFonts w:ascii="Consolas" w:hAnsi="Consolas"/>
          </w:rPr>
          <w:t xml:space="preserve">  // Initialize the client library</w:t>
        </w:r>
      </w:ins>
    </w:p>
    <w:p w14:paraId="18F39320" w14:textId="77777777" w:rsidR="000E3C64" w:rsidRPr="000E3C64" w:rsidRDefault="000E3C64" w:rsidP="000E3C64">
      <w:pPr>
        <w:spacing w:line="180" w:lineRule="auto"/>
        <w:rPr>
          <w:ins w:id="547" w:author="Abdul Rahman Saif Al Adhubi" w:date="2021-05-07T14:43:00Z"/>
          <w:rFonts w:ascii="Consolas" w:hAnsi="Consolas"/>
        </w:rPr>
      </w:pPr>
      <w:ins w:id="548" w:author="Abdul Rahman Saif Al Adhubi" w:date="2021-05-07T14:43:00Z">
        <w:r w:rsidRPr="000E3C64">
          <w:rPr>
            <w:rFonts w:ascii="Consolas" w:hAnsi="Consolas"/>
          </w:rPr>
          <w:t>Blynk.run();</w:t>
        </w:r>
      </w:ins>
    </w:p>
    <w:p w14:paraId="535FFF33" w14:textId="77777777" w:rsidR="000E3C64" w:rsidRPr="000E3C64" w:rsidRDefault="000E3C64" w:rsidP="000E3C64">
      <w:pPr>
        <w:spacing w:line="180" w:lineRule="auto"/>
        <w:rPr>
          <w:ins w:id="549" w:author="Abdul Rahman Saif Al Adhubi" w:date="2021-05-07T14:43:00Z"/>
          <w:rFonts w:ascii="Consolas" w:hAnsi="Consolas"/>
        </w:rPr>
      </w:pPr>
      <w:ins w:id="550" w:author="Abdul Rahman Saif Al Adhubi" w:date="2021-05-07T14:43:00Z">
        <w:r w:rsidRPr="000E3C64">
          <w:rPr>
            <w:rFonts w:ascii="Consolas" w:hAnsi="Consolas"/>
          </w:rPr>
          <w:t>digitalWrite(led2,HIGH);</w:t>
        </w:r>
      </w:ins>
    </w:p>
    <w:p w14:paraId="24CE39CC" w14:textId="77777777" w:rsidR="000E3C64" w:rsidRPr="000E3C64" w:rsidRDefault="000E3C64" w:rsidP="000E3C64">
      <w:pPr>
        <w:spacing w:line="180" w:lineRule="auto"/>
        <w:rPr>
          <w:ins w:id="551" w:author="Abdul Rahman Saif Al Adhubi" w:date="2021-05-07T14:43:00Z"/>
          <w:rFonts w:ascii="Consolas" w:hAnsi="Consolas"/>
        </w:rPr>
      </w:pPr>
      <w:ins w:id="552" w:author="Abdul Rahman Saif Al Adhubi" w:date="2021-05-07T14:43:00Z">
        <w:r w:rsidRPr="000E3C64">
          <w:rPr>
            <w:rFonts w:ascii="Consolas" w:hAnsi="Consolas"/>
          </w:rPr>
          <w:t>Blynk.notify("KID IS AWAKE");</w:t>
        </w:r>
      </w:ins>
    </w:p>
    <w:p w14:paraId="168BFAAA" w14:textId="77777777" w:rsidR="000E3C64" w:rsidRPr="000E3C64" w:rsidRDefault="000E3C64" w:rsidP="000E3C64">
      <w:pPr>
        <w:spacing w:line="180" w:lineRule="auto"/>
        <w:rPr>
          <w:ins w:id="553" w:author="Abdul Rahman Saif Al Adhubi" w:date="2021-05-07T14:43:00Z"/>
          <w:rFonts w:ascii="Consolas" w:hAnsi="Consolas"/>
        </w:rPr>
      </w:pPr>
      <w:ins w:id="554" w:author="Abdul Rahman Saif Al Adhubi" w:date="2021-05-07T14:43:00Z">
        <w:r w:rsidRPr="000E3C64">
          <w:rPr>
            <w:rFonts w:ascii="Consolas" w:hAnsi="Consolas"/>
          </w:rPr>
          <w:t xml:space="preserve"> sensorValue=0;</w:t>
        </w:r>
      </w:ins>
    </w:p>
    <w:p w14:paraId="131BFE0A" w14:textId="77777777" w:rsidR="000E3C64" w:rsidRPr="000E3C64" w:rsidRDefault="000E3C64" w:rsidP="000E3C64">
      <w:pPr>
        <w:spacing w:line="180" w:lineRule="auto"/>
        <w:rPr>
          <w:ins w:id="555" w:author="Abdul Rahman Saif Al Adhubi" w:date="2021-05-07T14:43:00Z"/>
          <w:rFonts w:ascii="Consolas" w:hAnsi="Consolas"/>
        </w:rPr>
      </w:pPr>
      <w:ins w:id="556" w:author="Abdul Rahman Saif Al Adhubi" w:date="2021-05-07T14:43:00Z">
        <w:r w:rsidRPr="000E3C64">
          <w:rPr>
            <w:rFonts w:ascii="Consolas" w:hAnsi="Consolas"/>
          </w:rPr>
          <w:t xml:space="preserve"> delay(1000);</w:t>
        </w:r>
      </w:ins>
    </w:p>
    <w:p w14:paraId="33ED748A" w14:textId="77777777" w:rsidR="000E3C64" w:rsidRPr="000E3C64" w:rsidRDefault="000E3C64" w:rsidP="000E3C64">
      <w:pPr>
        <w:spacing w:line="180" w:lineRule="auto"/>
        <w:rPr>
          <w:ins w:id="557" w:author="Abdul Rahman Saif Al Adhubi" w:date="2021-05-07T14:43:00Z"/>
          <w:rFonts w:ascii="Consolas" w:hAnsi="Consolas"/>
        </w:rPr>
      </w:pPr>
      <w:ins w:id="558" w:author="Abdul Rahman Saif Al Adhubi" w:date="2021-05-07T14:43:00Z">
        <w:r w:rsidRPr="000E3C64">
          <w:rPr>
            <w:rFonts w:ascii="Consolas" w:hAnsi="Consolas"/>
          </w:rPr>
          <w:t xml:space="preserve">  sensorValue=analogRead(sound);   //Reading the sound sensor</w:t>
        </w:r>
      </w:ins>
    </w:p>
    <w:p w14:paraId="379CA0BC" w14:textId="77777777" w:rsidR="000E3C64" w:rsidRPr="000E3C64" w:rsidRDefault="000E3C64" w:rsidP="000E3C64">
      <w:pPr>
        <w:spacing w:line="180" w:lineRule="auto"/>
        <w:rPr>
          <w:ins w:id="559" w:author="Abdul Rahman Saif Al Adhubi" w:date="2021-05-07T14:43:00Z"/>
          <w:rFonts w:ascii="Consolas" w:hAnsi="Consolas"/>
        </w:rPr>
      </w:pPr>
      <w:ins w:id="560" w:author="Abdul Rahman Saif Al Adhubi" w:date="2021-05-07T14:43:00Z">
        <w:r w:rsidRPr="000E3C64">
          <w:rPr>
            <w:rFonts w:ascii="Consolas" w:hAnsi="Consolas"/>
          </w:rPr>
          <w:t xml:space="preserve">   Blynk.virtualWrite(V1, sensorValue);</w:t>
        </w:r>
      </w:ins>
    </w:p>
    <w:p w14:paraId="0ECF1488" w14:textId="77777777" w:rsidR="000E3C64" w:rsidRPr="000E3C64" w:rsidRDefault="000E3C64" w:rsidP="000E3C64">
      <w:pPr>
        <w:spacing w:line="180" w:lineRule="auto"/>
        <w:rPr>
          <w:ins w:id="561" w:author="Abdul Rahman Saif Al Adhubi" w:date="2021-05-07T14:43:00Z"/>
          <w:rFonts w:ascii="Consolas" w:hAnsi="Consolas"/>
        </w:rPr>
      </w:pPr>
      <w:ins w:id="562" w:author="Abdul Rahman Saif Al Adhubi" w:date="2021-05-07T14:43:00Z">
        <w:r w:rsidRPr="000E3C64">
          <w:rPr>
            <w:rFonts w:ascii="Consolas" w:hAnsi="Consolas"/>
          </w:rPr>
          <w:t xml:space="preserve">  tempValue=analogRead(temp);     //Reading the sound sensor</w:t>
        </w:r>
      </w:ins>
    </w:p>
    <w:p w14:paraId="39535CC7" w14:textId="77777777" w:rsidR="000E3C64" w:rsidRPr="000E3C64" w:rsidRDefault="000E3C64" w:rsidP="000E3C64">
      <w:pPr>
        <w:spacing w:line="180" w:lineRule="auto"/>
        <w:rPr>
          <w:ins w:id="563" w:author="Abdul Rahman Saif Al Adhubi" w:date="2021-05-07T14:43:00Z"/>
          <w:rFonts w:ascii="Consolas" w:hAnsi="Consolas"/>
        </w:rPr>
      </w:pPr>
      <w:ins w:id="564" w:author="Abdul Rahman Saif Al Adhubi" w:date="2021-05-07T14:43:00Z">
        <w:r w:rsidRPr="000E3C64">
          <w:rPr>
            <w:rFonts w:ascii="Consolas" w:hAnsi="Consolas"/>
          </w:rPr>
          <w:t xml:space="preserve">  Blynk.virtualWrite(V2,  tempValue);</w:t>
        </w:r>
      </w:ins>
    </w:p>
    <w:p w14:paraId="4E1B210C" w14:textId="77777777" w:rsidR="000E3C64" w:rsidRPr="000E3C64" w:rsidRDefault="000E3C64" w:rsidP="000E3C64">
      <w:pPr>
        <w:spacing w:line="180" w:lineRule="auto"/>
        <w:rPr>
          <w:ins w:id="565" w:author="Abdul Rahman Saif Al Adhubi" w:date="2021-05-07T14:43:00Z"/>
          <w:rFonts w:ascii="Consolas" w:hAnsi="Consolas"/>
        </w:rPr>
      </w:pPr>
      <w:ins w:id="566" w:author="Abdul Rahman Saif Al Adhubi" w:date="2021-05-07T14:43:00Z">
        <w:r w:rsidRPr="000E3C64">
          <w:rPr>
            <w:rFonts w:ascii="Consolas" w:hAnsi="Consolas"/>
          </w:rPr>
          <w:t xml:space="preserve">  if(sensorValue&gt;=95){    </w:t>
        </w:r>
      </w:ins>
    </w:p>
    <w:p w14:paraId="01CFB2A3" w14:textId="77777777" w:rsidR="000E3C64" w:rsidRPr="000E3C64" w:rsidRDefault="000E3C64" w:rsidP="000E3C64">
      <w:pPr>
        <w:spacing w:line="180" w:lineRule="auto"/>
        <w:rPr>
          <w:ins w:id="567" w:author="Abdul Rahman Saif Al Adhubi" w:date="2021-05-07T14:43:00Z"/>
          <w:rFonts w:ascii="Consolas" w:hAnsi="Consolas"/>
        </w:rPr>
      </w:pPr>
      <w:ins w:id="568" w:author="Abdul Rahman Saif Al Adhubi" w:date="2021-05-07T14:43:00Z">
        <w:r w:rsidRPr="000E3C64">
          <w:rPr>
            <w:rFonts w:ascii="Consolas" w:hAnsi="Consolas"/>
          </w:rPr>
          <w:t xml:space="preserve">    Blynk.notify("KID IS AWAKE, LULLABY ON!");//Checking if sensor value is greater than 200</w:t>
        </w:r>
      </w:ins>
    </w:p>
    <w:p w14:paraId="1804D290" w14:textId="77777777" w:rsidR="000E3C64" w:rsidRPr="000E3C64" w:rsidRDefault="000E3C64" w:rsidP="000E3C64">
      <w:pPr>
        <w:spacing w:line="180" w:lineRule="auto"/>
        <w:rPr>
          <w:ins w:id="569" w:author="Abdul Rahman Saif Al Adhubi" w:date="2021-05-07T14:43:00Z"/>
          <w:rFonts w:ascii="Consolas" w:hAnsi="Consolas"/>
        </w:rPr>
      </w:pPr>
      <w:ins w:id="570" w:author="Abdul Rahman Saif Al Adhubi" w:date="2021-05-07T14:43:00Z">
        <w:r w:rsidRPr="000E3C64">
          <w:rPr>
            <w:rFonts w:ascii="Consolas" w:hAnsi="Consolas"/>
          </w:rPr>
          <w:t xml:space="preserve">    Serial.println("Sensor value :");</w:t>
        </w:r>
      </w:ins>
    </w:p>
    <w:p w14:paraId="0C0E8C66" w14:textId="77777777" w:rsidR="000E3C64" w:rsidRPr="000E3C64" w:rsidRDefault="000E3C64" w:rsidP="000E3C64">
      <w:pPr>
        <w:spacing w:line="180" w:lineRule="auto"/>
        <w:rPr>
          <w:ins w:id="571" w:author="Abdul Rahman Saif Al Adhubi" w:date="2021-05-07T14:43:00Z"/>
          <w:rFonts w:ascii="Consolas" w:hAnsi="Consolas"/>
        </w:rPr>
      </w:pPr>
      <w:ins w:id="572" w:author="Abdul Rahman Saif Al Adhubi" w:date="2021-05-07T14:43:00Z">
        <w:r w:rsidRPr="000E3C64">
          <w:rPr>
            <w:rFonts w:ascii="Consolas" w:hAnsi="Consolas"/>
          </w:rPr>
          <w:t xml:space="preserve">    Serial.println(sensorValue);</w:t>
        </w:r>
      </w:ins>
    </w:p>
    <w:p w14:paraId="252CE45F" w14:textId="77777777" w:rsidR="000E3C64" w:rsidRPr="000E3C64" w:rsidRDefault="000E3C64" w:rsidP="000E3C64">
      <w:pPr>
        <w:spacing w:line="180" w:lineRule="auto"/>
        <w:rPr>
          <w:ins w:id="573" w:author="Abdul Rahman Saif Al Adhubi" w:date="2021-05-07T14:43:00Z"/>
          <w:rFonts w:ascii="Consolas" w:hAnsi="Consolas"/>
        </w:rPr>
      </w:pPr>
      <w:ins w:id="574" w:author="Abdul Rahman Saif Al Adhubi" w:date="2021-05-07T14:43:00Z">
        <w:r w:rsidRPr="000E3C64">
          <w:rPr>
            <w:rFonts w:ascii="Consolas" w:hAnsi="Consolas"/>
          </w:rPr>
          <w:t xml:space="preserve">    timer=timer+interval;     //if the sensor value is &gt;200 it will add an interval which is equal to 1000</w:t>
        </w:r>
      </w:ins>
    </w:p>
    <w:p w14:paraId="4641D6A5" w14:textId="77777777" w:rsidR="000E3C64" w:rsidRPr="000E3C64" w:rsidRDefault="000E3C64" w:rsidP="000E3C64">
      <w:pPr>
        <w:spacing w:line="180" w:lineRule="auto"/>
        <w:rPr>
          <w:ins w:id="575" w:author="Abdul Rahman Saif Al Adhubi" w:date="2021-05-07T14:43:00Z"/>
          <w:rFonts w:ascii="Consolas" w:hAnsi="Consolas"/>
        </w:rPr>
      </w:pPr>
      <w:ins w:id="576" w:author="Abdul Rahman Saif Al Adhubi" w:date="2021-05-07T14:43:00Z">
        <w:r w:rsidRPr="000E3C64">
          <w:rPr>
            <w:rFonts w:ascii="Consolas" w:hAnsi="Consolas"/>
          </w:rPr>
          <w:t xml:space="preserve">    if(timer&gt;=limit){</w:t>
        </w:r>
      </w:ins>
    </w:p>
    <w:p w14:paraId="66D45261" w14:textId="77777777" w:rsidR="000E3C64" w:rsidRPr="000E3C64" w:rsidRDefault="000E3C64" w:rsidP="000E3C64">
      <w:pPr>
        <w:spacing w:line="180" w:lineRule="auto"/>
        <w:rPr>
          <w:ins w:id="577" w:author="Abdul Rahman Saif Al Adhubi" w:date="2021-05-07T14:43:00Z"/>
          <w:rFonts w:ascii="Consolas" w:hAnsi="Consolas"/>
        </w:rPr>
      </w:pPr>
      <w:ins w:id="578" w:author="Abdul Rahman Saif Al Adhubi" w:date="2021-05-07T14:43:00Z">
        <w:r w:rsidRPr="000E3C64">
          <w:rPr>
            <w:rFonts w:ascii="Consolas" w:hAnsi="Consolas"/>
          </w:rPr>
          <w:t xml:space="preserve">      counter++;</w:t>
        </w:r>
      </w:ins>
    </w:p>
    <w:p w14:paraId="7A69364A" w14:textId="77777777" w:rsidR="000E3C64" w:rsidRPr="000E3C64" w:rsidRDefault="000E3C64" w:rsidP="000E3C64">
      <w:pPr>
        <w:spacing w:line="180" w:lineRule="auto"/>
        <w:rPr>
          <w:ins w:id="579" w:author="Abdul Rahman Saif Al Adhubi" w:date="2021-05-07T14:43:00Z"/>
          <w:rFonts w:ascii="Consolas" w:hAnsi="Consolas"/>
        </w:rPr>
      </w:pPr>
      <w:ins w:id="580" w:author="Abdul Rahman Saif Al Adhubi" w:date="2021-05-07T14:43:00Z">
        <w:r w:rsidRPr="000E3C64">
          <w:rPr>
            <w:rFonts w:ascii="Consolas" w:hAnsi="Consolas"/>
          </w:rPr>
          <w:t xml:space="preserve">      timer=0;</w:t>
        </w:r>
      </w:ins>
    </w:p>
    <w:p w14:paraId="3154BA08" w14:textId="77777777" w:rsidR="000E3C64" w:rsidRPr="000E3C64" w:rsidRDefault="000E3C64" w:rsidP="000E3C64">
      <w:pPr>
        <w:spacing w:line="180" w:lineRule="auto"/>
        <w:rPr>
          <w:ins w:id="581" w:author="Abdul Rahman Saif Al Adhubi" w:date="2021-05-07T14:43:00Z"/>
          <w:rFonts w:ascii="Consolas" w:hAnsi="Consolas"/>
        </w:rPr>
      </w:pPr>
      <w:ins w:id="582" w:author="Abdul Rahman Saif Al Adhubi" w:date="2021-05-07T14:43:00Z">
        <w:r w:rsidRPr="000E3C64">
          <w:rPr>
            <w:rFonts w:ascii="Consolas" w:hAnsi="Consolas"/>
          </w:rPr>
          <w:t xml:space="preserve">    }</w:t>
        </w:r>
      </w:ins>
    </w:p>
    <w:p w14:paraId="1A719635" w14:textId="77777777" w:rsidR="000E3C64" w:rsidRPr="000E3C64" w:rsidRDefault="000E3C64" w:rsidP="000E3C64">
      <w:pPr>
        <w:spacing w:line="180" w:lineRule="auto"/>
        <w:rPr>
          <w:ins w:id="583" w:author="Abdul Rahman Saif Al Adhubi" w:date="2021-05-07T14:43:00Z"/>
          <w:rFonts w:ascii="Consolas" w:hAnsi="Consolas"/>
        </w:rPr>
      </w:pPr>
      <w:ins w:id="584" w:author="Abdul Rahman Saif Al Adhubi" w:date="2021-05-07T14:43:00Z">
        <w:r w:rsidRPr="000E3C64">
          <w:rPr>
            <w:rFonts w:ascii="Consolas" w:hAnsi="Consolas"/>
          </w:rPr>
          <w:t xml:space="preserve">  }else{</w:t>
        </w:r>
      </w:ins>
    </w:p>
    <w:p w14:paraId="129C25CE" w14:textId="77777777" w:rsidR="000E3C64" w:rsidRPr="000E3C64" w:rsidRDefault="000E3C64" w:rsidP="000E3C64">
      <w:pPr>
        <w:spacing w:line="180" w:lineRule="auto"/>
        <w:rPr>
          <w:ins w:id="585" w:author="Abdul Rahman Saif Al Adhubi" w:date="2021-05-07T14:43:00Z"/>
          <w:rFonts w:ascii="Consolas" w:hAnsi="Consolas"/>
        </w:rPr>
      </w:pPr>
      <w:ins w:id="586" w:author="Abdul Rahman Saif Al Adhubi" w:date="2021-05-07T14:43:00Z">
        <w:r w:rsidRPr="000E3C64">
          <w:rPr>
            <w:rFonts w:ascii="Consolas" w:hAnsi="Consolas"/>
          </w:rPr>
          <w:t xml:space="preserve">    Serial.println("Waiting 2 seconds");</w:t>
        </w:r>
      </w:ins>
    </w:p>
    <w:p w14:paraId="0B630C4E" w14:textId="77777777" w:rsidR="000E3C64" w:rsidRPr="000E3C64" w:rsidRDefault="000E3C64" w:rsidP="000E3C64">
      <w:pPr>
        <w:spacing w:line="180" w:lineRule="auto"/>
        <w:rPr>
          <w:ins w:id="587" w:author="Abdul Rahman Saif Al Adhubi" w:date="2021-05-07T14:43:00Z"/>
          <w:rFonts w:ascii="Consolas" w:hAnsi="Consolas"/>
        </w:rPr>
      </w:pPr>
      <w:ins w:id="588" w:author="Abdul Rahman Saif Al Adhubi" w:date="2021-05-07T14:43:00Z">
        <w:r w:rsidRPr="000E3C64">
          <w:rPr>
            <w:rFonts w:ascii="Consolas" w:hAnsi="Consolas"/>
          </w:rPr>
          <w:t xml:space="preserve">   delay(2000);</w:t>
        </w:r>
      </w:ins>
    </w:p>
    <w:p w14:paraId="71DBD636" w14:textId="77777777" w:rsidR="000E3C64" w:rsidRPr="000E3C64" w:rsidRDefault="000E3C64" w:rsidP="000E3C64">
      <w:pPr>
        <w:spacing w:line="180" w:lineRule="auto"/>
        <w:rPr>
          <w:ins w:id="589" w:author="Abdul Rahman Saif Al Adhubi" w:date="2021-05-07T14:43:00Z"/>
          <w:rFonts w:ascii="Consolas" w:hAnsi="Consolas"/>
        </w:rPr>
      </w:pPr>
      <w:ins w:id="590" w:author="Abdul Rahman Saif Al Adhubi" w:date="2021-05-07T14:43:00Z">
        <w:r w:rsidRPr="000E3C64">
          <w:rPr>
            <w:rFonts w:ascii="Consolas" w:hAnsi="Consolas"/>
          </w:rPr>
          <w:t xml:space="preserve">    if(sensorValue&lt;95){</w:t>
        </w:r>
      </w:ins>
    </w:p>
    <w:p w14:paraId="19B5D992" w14:textId="77777777" w:rsidR="000E3C64" w:rsidRPr="000E3C64" w:rsidRDefault="000E3C64" w:rsidP="000E3C64">
      <w:pPr>
        <w:spacing w:line="180" w:lineRule="auto"/>
        <w:rPr>
          <w:ins w:id="591" w:author="Abdul Rahman Saif Al Adhubi" w:date="2021-05-07T14:43:00Z"/>
          <w:rFonts w:ascii="Consolas" w:hAnsi="Consolas"/>
        </w:rPr>
      </w:pPr>
      <w:ins w:id="592" w:author="Abdul Rahman Saif Al Adhubi" w:date="2021-05-07T14:43:00Z">
        <w:r w:rsidRPr="000E3C64">
          <w:rPr>
            <w:rFonts w:ascii="Consolas" w:hAnsi="Consolas"/>
          </w:rPr>
          <w:t xml:space="preserve">       timer=0;</w:t>
        </w:r>
      </w:ins>
    </w:p>
    <w:p w14:paraId="70686491" w14:textId="77777777" w:rsidR="000E3C64" w:rsidRPr="000E3C64" w:rsidRDefault="000E3C64" w:rsidP="000E3C64">
      <w:pPr>
        <w:spacing w:line="180" w:lineRule="auto"/>
        <w:rPr>
          <w:ins w:id="593" w:author="Abdul Rahman Saif Al Adhubi" w:date="2021-05-07T14:43:00Z"/>
          <w:rFonts w:ascii="Consolas" w:hAnsi="Consolas"/>
        </w:rPr>
      </w:pPr>
      <w:ins w:id="594" w:author="Abdul Rahman Saif Al Adhubi" w:date="2021-05-07T14:43:00Z">
        <w:r w:rsidRPr="000E3C64">
          <w:rPr>
            <w:rFonts w:ascii="Consolas" w:hAnsi="Consolas"/>
          </w:rPr>
          <w:t xml:space="preserve">    counter=0;</w:t>
        </w:r>
      </w:ins>
    </w:p>
    <w:p w14:paraId="6FE70728" w14:textId="77777777" w:rsidR="000E3C64" w:rsidRPr="000E3C64" w:rsidRDefault="000E3C64" w:rsidP="000E3C64">
      <w:pPr>
        <w:spacing w:line="180" w:lineRule="auto"/>
        <w:rPr>
          <w:ins w:id="595" w:author="Abdul Rahman Saif Al Adhubi" w:date="2021-05-07T14:43:00Z"/>
          <w:rFonts w:ascii="Consolas" w:hAnsi="Consolas"/>
        </w:rPr>
      </w:pPr>
      <w:ins w:id="596" w:author="Abdul Rahman Saif Al Adhubi" w:date="2021-05-07T14:43:00Z">
        <w:r w:rsidRPr="000E3C64">
          <w:rPr>
            <w:rFonts w:ascii="Consolas" w:hAnsi="Consolas"/>
          </w:rPr>
          <w:t xml:space="preserve">    Serial.println("All off now");</w:t>
        </w:r>
      </w:ins>
    </w:p>
    <w:p w14:paraId="0D0A8CBC" w14:textId="77777777" w:rsidR="000E3C64" w:rsidRPr="000E3C64" w:rsidRDefault="000E3C64" w:rsidP="000E3C64">
      <w:pPr>
        <w:spacing w:line="180" w:lineRule="auto"/>
        <w:rPr>
          <w:ins w:id="597" w:author="Abdul Rahman Saif Al Adhubi" w:date="2021-05-07T14:43:00Z"/>
          <w:rFonts w:ascii="Consolas" w:hAnsi="Consolas"/>
        </w:rPr>
      </w:pPr>
      <w:ins w:id="598" w:author="Abdul Rahman Saif Al Adhubi" w:date="2021-05-07T14:43:00Z">
        <w:r w:rsidRPr="000E3C64">
          <w:rPr>
            <w:rFonts w:ascii="Consolas" w:hAnsi="Consolas"/>
          </w:rPr>
          <w:t xml:space="preserve">    </w:t>
        </w:r>
      </w:ins>
    </w:p>
    <w:p w14:paraId="68C5BDDE" w14:textId="77777777" w:rsidR="000E3C64" w:rsidRPr="000E3C64" w:rsidRDefault="000E3C64" w:rsidP="000E3C64">
      <w:pPr>
        <w:spacing w:line="180" w:lineRule="auto"/>
        <w:rPr>
          <w:ins w:id="599" w:author="Abdul Rahman Saif Al Adhubi" w:date="2021-05-07T14:43:00Z"/>
          <w:rFonts w:ascii="Consolas" w:hAnsi="Consolas"/>
        </w:rPr>
      </w:pPr>
      <w:ins w:id="600" w:author="Abdul Rahman Saif Al Adhubi" w:date="2021-05-07T14:43:00Z">
        <w:r w:rsidRPr="000E3C64">
          <w:rPr>
            <w:rFonts w:ascii="Consolas" w:hAnsi="Consolas"/>
          </w:rPr>
          <w:t xml:space="preserve">    digitalWrite(led3,LOW);</w:t>
        </w:r>
      </w:ins>
    </w:p>
    <w:p w14:paraId="0511E8FC" w14:textId="77777777" w:rsidR="000E3C64" w:rsidRPr="000E3C64" w:rsidRDefault="000E3C64" w:rsidP="000E3C64">
      <w:pPr>
        <w:spacing w:line="180" w:lineRule="auto"/>
        <w:rPr>
          <w:ins w:id="601" w:author="Abdul Rahman Saif Al Adhubi" w:date="2021-05-07T14:43:00Z"/>
          <w:rFonts w:ascii="Consolas" w:hAnsi="Consolas"/>
        </w:rPr>
      </w:pPr>
      <w:ins w:id="602" w:author="Abdul Rahman Saif Al Adhubi" w:date="2021-05-07T14:43:00Z">
        <w:r w:rsidRPr="000E3C64">
          <w:rPr>
            <w:rFonts w:ascii="Consolas" w:hAnsi="Consolas"/>
          </w:rPr>
          <w:t xml:space="preserve">      digitalWrite(LED,LOW);</w:t>
        </w:r>
      </w:ins>
    </w:p>
    <w:p w14:paraId="1B23BE47" w14:textId="77777777" w:rsidR="000E3C64" w:rsidRPr="000E3C64" w:rsidRDefault="000E3C64" w:rsidP="000E3C64">
      <w:pPr>
        <w:spacing w:line="180" w:lineRule="auto"/>
        <w:rPr>
          <w:ins w:id="603" w:author="Abdul Rahman Saif Al Adhubi" w:date="2021-05-07T14:43:00Z"/>
          <w:rFonts w:ascii="Consolas" w:hAnsi="Consolas"/>
        </w:rPr>
      </w:pPr>
      <w:ins w:id="604" w:author="Abdul Rahman Saif Al Adhubi" w:date="2021-05-07T14:43:00Z">
        <w:r w:rsidRPr="000E3C64">
          <w:rPr>
            <w:rFonts w:ascii="Consolas" w:hAnsi="Consolas"/>
          </w:rPr>
          <w:t xml:space="preserve">    }</w:t>
        </w:r>
      </w:ins>
    </w:p>
    <w:p w14:paraId="45475C25" w14:textId="77777777" w:rsidR="000E3C64" w:rsidRPr="000E3C64" w:rsidRDefault="000E3C64" w:rsidP="000E3C64">
      <w:pPr>
        <w:spacing w:line="180" w:lineRule="auto"/>
        <w:rPr>
          <w:ins w:id="605" w:author="Abdul Rahman Saif Al Adhubi" w:date="2021-05-07T14:43:00Z"/>
          <w:rFonts w:ascii="Consolas" w:hAnsi="Consolas"/>
        </w:rPr>
      </w:pPr>
      <w:ins w:id="606" w:author="Abdul Rahman Saif Al Adhubi" w:date="2021-05-07T14:43:00Z">
        <w:r w:rsidRPr="000E3C64">
          <w:rPr>
            <w:rFonts w:ascii="Consolas" w:hAnsi="Consolas"/>
          </w:rPr>
          <w:t xml:space="preserve">  }</w:t>
        </w:r>
      </w:ins>
    </w:p>
    <w:p w14:paraId="5DA6D3AD" w14:textId="77777777" w:rsidR="000E3C64" w:rsidRPr="000E3C64" w:rsidRDefault="000E3C64" w:rsidP="000E3C64">
      <w:pPr>
        <w:spacing w:line="180" w:lineRule="auto"/>
        <w:rPr>
          <w:ins w:id="607" w:author="Abdul Rahman Saif Al Adhubi" w:date="2021-05-07T14:43:00Z"/>
          <w:rFonts w:ascii="Consolas" w:hAnsi="Consolas"/>
        </w:rPr>
      </w:pPr>
    </w:p>
    <w:p w14:paraId="641384B0" w14:textId="77777777" w:rsidR="000E3C64" w:rsidRPr="000E3C64" w:rsidRDefault="000E3C64" w:rsidP="000E3C64">
      <w:pPr>
        <w:spacing w:line="180" w:lineRule="auto"/>
        <w:rPr>
          <w:ins w:id="608" w:author="Abdul Rahman Saif Al Adhubi" w:date="2021-05-07T14:43:00Z"/>
          <w:rFonts w:ascii="Consolas" w:hAnsi="Consolas"/>
        </w:rPr>
      </w:pPr>
      <w:ins w:id="609" w:author="Abdul Rahman Saif Al Adhubi" w:date="2021-05-07T14:43:00Z">
        <w:r w:rsidRPr="000E3C64">
          <w:rPr>
            <w:rFonts w:ascii="Consolas" w:hAnsi="Consolas"/>
          </w:rPr>
          <w:t xml:space="preserve"> if(counter==1){                                      //Event 1</w:t>
        </w:r>
      </w:ins>
    </w:p>
    <w:p w14:paraId="5BD642E8" w14:textId="77777777" w:rsidR="000E3C64" w:rsidRPr="000E3C64" w:rsidRDefault="000E3C64" w:rsidP="000E3C64">
      <w:pPr>
        <w:spacing w:line="180" w:lineRule="auto"/>
        <w:rPr>
          <w:ins w:id="610" w:author="Abdul Rahman Saif Al Adhubi" w:date="2021-05-07T14:43:00Z"/>
          <w:rFonts w:ascii="Consolas" w:hAnsi="Consolas"/>
        </w:rPr>
      </w:pPr>
      <w:ins w:id="611" w:author="Abdul Rahman Saif Al Adhubi" w:date="2021-05-07T14:43:00Z">
        <w:r w:rsidRPr="000E3C64">
          <w:rPr>
            <w:rFonts w:ascii="Consolas" w:hAnsi="Consolas"/>
          </w:rPr>
          <w:t xml:space="preserve">  digitalWrite(LED,HIGH);</w:t>
        </w:r>
      </w:ins>
    </w:p>
    <w:p w14:paraId="45D1987F" w14:textId="77777777" w:rsidR="000E3C64" w:rsidRPr="000E3C64" w:rsidRDefault="000E3C64" w:rsidP="000E3C64">
      <w:pPr>
        <w:spacing w:line="180" w:lineRule="auto"/>
        <w:rPr>
          <w:ins w:id="612" w:author="Abdul Rahman Saif Al Adhubi" w:date="2021-05-07T14:43:00Z"/>
          <w:rFonts w:ascii="Consolas" w:hAnsi="Consolas"/>
        </w:rPr>
      </w:pPr>
      <w:ins w:id="613" w:author="Abdul Rahman Saif Al Adhubi" w:date="2021-05-07T14:43:00Z">
        <w:r w:rsidRPr="000E3C64">
          <w:rPr>
            <w:rFonts w:ascii="Consolas" w:hAnsi="Consolas"/>
          </w:rPr>
          <w:t xml:space="preserve">  Serial.println("Event 1 now");</w:t>
        </w:r>
      </w:ins>
    </w:p>
    <w:p w14:paraId="14D40E4A" w14:textId="77777777" w:rsidR="000E3C64" w:rsidRPr="000E3C64" w:rsidRDefault="000E3C64" w:rsidP="000E3C64">
      <w:pPr>
        <w:spacing w:line="180" w:lineRule="auto"/>
        <w:rPr>
          <w:ins w:id="614" w:author="Abdul Rahman Saif Al Adhubi" w:date="2021-05-07T14:43:00Z"/>
          <w:rFonts w:ascii="Consolas" w:hAnsi="Consolas"/>
        </w:rPr>
      </w:pPr>
      <w:ins w:id="615" w:author="Abdul Rahman Saif Al Adhubi" w:date="2021-05-07T14:43:00Z">
        <w:r w:rsidRPr="000E3C64">
          <w:rPr>
            <w:rFonts w:ascii="Consolas" w:hAnsi="Consolas"/>
          </w:rPr>
          <w:t>Blynk.virtualWrite(V2,  tempValue);</w:t>
        </w:r>
      </w:ins>
    </w:p>
    <w:p w14:paraId="2634F1AB" w14:textId="77777777" w:rsidR="000E3C64" w:rsidRPr="000E3C64" w:rsidRDefault="000E3C64" w:rsidP="000E3C64">
      <w:pPr>
        <w:spacing w:line="180" w:lineRule="auto"/>
        <w:rPr>
          <w:ins w:id="616" w:author="Abdul Rahman Saif Al Adhubi" w:date="2021-05-07T14:43:00Z"/>
          <w:rFonts w:ascii="Consolas" w:hAnsi="Consolas"/>
        </w:rPr>
      </w:pPr>
      <w:ins w:id="617" w:author="Abdul Rahman Saif Al Adhubi" w:date="2021-05-07T14:43:00Z">
        <w:r w:rsidRPr="000E3C64">
          <w:rPr>
            <w:rFonts w:ascii="Consolas" w:hAnsi="Consolas"/>
          </w:rPr>
          <w:t xml:space="preserve">   Blynk.virtualWrite(V1, sensorValue);</w:t>
        </w:r>
      </w:ins>
    </w:p>
    <w:p w14:paraId="5827FD38" w14:textId="77777777" w:rsidR="000E3C64" w:rsidRPr="000E3C64" w:rsidRDefault="000E3C64" w:rsidP="000E3C64">
      <w:pPr>
        <w:spacing w:line="180" w:lineRule="auto"/>
        <w:rPr>
          <w:ins w:id="618" w:author="Abdul Rahman Saif Al Adhubi" w:date="2021-05-07T14:43:00Z"/>
          <w:rFonts w:ascii="Consolas" w:hAnsi="Consolas"/>
        </w:rPr>
      </w:pPr>
      <w:ins w:id="619" w:author="Abdul Rahman Saif Al Adhubi" w:date="2021-05-07T14:43:00Z">
        <w:r w:rsidRPr="000E3C64">
          <w:rPr>
            <w:rFonts w:ascii="Consolas" w:hAnsi="Consolas"/>
          </w:rPr>
          <w:t xml:space="preserve"> }else if(counter==2){                                //Event 2</w:t>
        </w:r>
      </w:ins>
    </w:p>
    <w:p w14:paraId="112A2DDB" w14:textId="77777777" w:rsidR="000E3C64" w:rsidRPr="000E3C64" w:rsidRDefault="000E3C64" w:rsidP="000E3C64">
      <w:pPr>
        <w:spacing w:line="180" w:lineRule="auto"/>
        <w:rPr>
          <w:ins w:id="620" w:author="Abdul Rahman Saif Al Adhubi" w:date="2021-05-07T14:43:00Z"/>
          <w:rFonts w:ascii="Consolas" w:hAnsi="Consolas"/>
        </w:rPr>
      </w:pPr>
      <w:ins w:id="621" w:author="Abdul Rahman Saif Al Adhubi" w:date="2021-05-07T14:43:00Z">
        <w:r w:rsidRPr="000E3C64">
          <w:rPr>
            <w:rFonts w:ascii="Consolas" w:hAnsi="Consolas"/>
          </w:rPr>
          <w:t xml:space="preserve">    </w:t>
        </w:r>
      </w:ins>
    </w:p>
    <w:p w14:paraId="1A2DDC3D" w14:textId="77777777" w:rsidR="000E3C64" w:rsidRPr="000E3C64" w:rsidRDefault="000E3C64" w:rsidP="000E3C64">
      <w:pPr>
        <w:spacing w:line="180" w:lineRule="auto"/>
        <w:rPr>
          <w:ins w:id="622" w:author="Abdul Rahman Saif Al Adhubi" w:date="2021-05-07T14:43:00Z"/>
          <w:rFonts w:ascii="Consolas" w:hAnsi="Consolas"/>
        </w:rPr>
      </w:pPr>
      <w:ins w:id="623" w:author="Abdul Rahman Saif Al Adhubi" w:date="2021-05-07T14:43:00Z">
        <w:r w:rsidRPr="000E3C64">
          <w:rPr>
            <w:rFonts w:ascii="Consolas" w:hAnsi="Consolas"/>
          </w:rPr>
          <w:t>Blynk.virtualWrite(V2,  tempValue);</w:t>
        </w:r>
      </w:ins>
    </w:p>
    <w:p w14:paraId="6C66D40B" w14:textId="77777777" w:rsidR="000E3C64" w:rsidRPr="000E3C64" w:rsidRDefault="000E3C64" w:rsidP="000E3C64">
      <w:pPr>
        <w:spacing w:line="180" w:lineRule="auto"/>
        <w:rPr>
          <w:ins w:id="624" w:author="Abdul Rahman Saif Al Adhubi" w:date="2021-05-07T14:43:00Z"/>
          <w:rFonts w:ascii="Consolas" w:hAnsi="Consolas"/>
        </w:rPr>
      </w:pPr>
      <w:ins w:id="625" w:author="Abdul Rahman Saif Al Adhubi" w:date="2021-05-07T14:43:00Z">
        <w:r w:rsidRPr="000E3C64">
          <w:rPr>
            <w:rFonts w:ascii="Consolas" w:hAnsi="Consolas"/>
          </w:rPr>
          <w:t xml:space="preserve">   Blynk.virtualWrite(V1, sensorValue);</w:t>
        </w:r>
      </w:ins>
    </w:p>
    <w:p w14:paraId="3FE19991" w14:textId="77777777" w:rsidR="000E3C64" w:rsidRPr="000E3C64" w:rsidRDefault="000E3C64" w:rsidP="000E3C64">
      <w:pPr>
        <w:spacing w:line="180" w:lineRule="auto"/>
        <w:rPr>
          <w:ins w:id="626" w:author="Abdul Rahman Saif Al Adhubi" w:date="2021-05-07T14:43:00Z"/>
          <w:rFonts w:ascii="Consolas" w:hAnsi="Consolas"/>
        </w:rPr>
      </w:pPr>
      <w:ins w:id="627" w:author="Abdul Rahman Saif Al Adhubi" w:date="2021-05-07T14:43:00Z">
        <w:r w:rsidRPr="000E3C64">
          <w:rPr>
            <w:rFonts w:ascii="Consolas" w:hAnsi="Consolas"/>
          </w:rPr>
          <w:t>Serial.println("event 2 now");</w:t>
        </w:r>
      </w:ins>
    </w:p>
    <w:p w14:paraId="4CCD14FC" w14:textId="77777777" w:rsidR="000E3C64" w:rsidRPr="000E3C64" w:rsidRDefault="000E3C64" w:rsidP="000E3C64">
      <w:pPr>
        <w:spacing w:line="180" w:lineRule="auto"/>
        <w:rPr>
          <w:ins w:id="628" w:author="Abdul Rahman Saif Al Adhubi" w:date="2021-05-07T14:43:00Z"/>
          <w:rFonts w:ascii="Consolas" w:hAnsi="Consolas"/>
        </w:rPr>
      </w:pPr>
      <w:ins w:id="629" w:author="Abdul Rahman Saif Al Adhubi" w:date="2021-05-07T14:43:00Z">
        <w:r w:rsidRPr="000E3C64">
          <w:rPr>
            <w:rFonts w:ascii="Consolas" w:hAnsi="Consolas"/>
          </w:rPr>
          <w:t xml:space="preserve"> Blynk.notify("Kid is awake ,Lights on!");</w:t>
        </w:r>
      </w:ins>
    </w:p>
    <w:p w14:paraId="72AAE20F" w14:textId="77777777" w:rsidR="000E3C64" w:rsidRPr="000E3C64" w:rsidRDefault="000E3C64" w:rsidP="000E3C64">
      <w:pPr>
        <w:spacing w:line="180" w:lineRule="auto"/>
        <w:rPr>
          <w:ins w:id="630" w:author="Abdul Rahman Saif Al Adhubi" w:date="2021-05-07T14:43:00Z"/>
          <w:rFonts w:ascii="Consolas" w:hAnsi="Consolas"/>
        </w:rPr>
      </w:pPr>
      <w:ins w:id="631" w:author="Abdul Rahman Saif Al Adhubi" w:date="2021-05-07T14:43:00Z">
        <w:r w:rsidRPr="000E3C64">
          <w:rPr>
            <w:rFonts w:ascii="Consolas" w:hAnsi="Consolas"/>
          </w:rPr>
          <w:t xml:space="preserve">    if(sensorValue&gt;=value){</w:t>
        </w:r>
      </w:ins>
    </w:p>
    <w:p w14:paraId="20AF437A" w14:textId="77777777" w:rsidR="000E3C64" w:rsidRPr="000E3C64" w:rsidRDefault="000E3C64" w:rsidP="000E3C64">
      <w:pPr>
        <w:spacing w:line="180" w:lineRule="auto"/>
        <w:rPr>
          <w:ins w:id="632" w:author="Abdul Rahman Saif Al Adhubi" w:date="2021-05-07T14:43:00Z"/>
          <w:rFonts w:ascii="Consolas" w:hAnsi="Consolas"/>
        </w:rPr>
      </w:pPr>
      <w:ins w:id="633" w:author="Abdul Rahman Saif Al Adhubi" w:date="2021-05-07T14:43:00Z">
        <w:r w:rsidRPr="000E3C64">
          <w:rPr>
            <w:rFonts w:ascii="Consolas" w:hAnsi="Consolas"/>
          </w:rPr>
          <w:t xml:space="preserve">      counter++;</w:t>
        </w:r>
      </w:ins>
    </w:p>
    <w:p w14:paraId="7EBC53B1" w14:textId="77777777" w:rsidR="000E3C64" w:rsidRPr="000E3C64" w:rsidRDefault="000E3C64" w:rsidP="000E3C64">
      <w:pPr>
        <w:spacing w:line="180" w:lineRule="auto"/>
        <w:rPr>
          <w:ins w:id="634" w:author="Abdul Rahman Saif Al Adhubi" w:date="2021-05-07T14:43:00Z"/>
          <w:rFonts w:ascii="Consolas" w:hAnsi="Consolas"/>
        </w:rPr>
      </w:pPr>
      <w:ins w:id="635" w:author="Abdul Rahman Saif Al Adhubi" w:date="2021-05-07T14:43:00Z">
        <w:r w:rsidRPr="000E3C64">
          <w:rPr>
            <w:rFonts w:ascii="Consolas" w:hAnsi="Consolas"/>
          </w:rPr>
          <w:t xml:space="preserve">    }else{ //////////Working here</w:t>
        </w:r>
      </w:ins>
    </w:p>
    <w:p w14:paraId="19E3AC3B" w14:textId="77777777" w:rsidR="000E3C64" w:rsidRPr="000E3C64" w:rsidRDefault="000E3C64" w:rsidP="000E3C64">
      <w:pPr>
        <w:spacing w:line="180" w:lineRule="auto"/>
        <w:rPr>
          <w:ins w:id="636" w:author="Abdul Rahman Saif Al Adhubi" w:date="2021-05-07T14:43:00Z"/>
          <w:rFonts w:ascii="Consolas" w:hAnsi="Consolas"/>
        </w:rPr>
      </w:pPr>
      <w:ins w:id="637" w:author="Abdul Rahman Saif Al Adhubi" w:date="2021-05-07T14:43:00Z">
        <w:r w:rsidRPr="000E3C64">
          <w:rPr>
            <w:rFonts w:ascii="Consolas" w:hAnsi="Consolas"/>
          </w:rPr>
          <w:t xml:space="preserve">    </w:t>
        </w:r>
      </w:ins>
    </w:p>
    <w:p w14:paraId="4E5321E2" w14:textId="77777777" w:rsidR="000E3C64" w:rsidRPr="000E3C64" w:rsidRDefault="000E3C64" w:rsidP="000E3C64">
      <w:pPr>
        <w:spacing w:line="180" w:lineRule="auto"/>
        <w:rPr>
          <w:ins w:id="638" w:author="Abdul Rahman Saif Al Adhubi" w:date="2021-05-07T14:43:00Z"/>
          <w:rFonts w:ascii="Consolas" w:hAnsi="Consolas"/>
        </w:rPr>
      </w:pPr>
      <w:ins w:id="639" w:author="Abdul Rahman Saif Al Adhubi" w:date="2021-05-07T14:43:00Z">
        <w:r w:rsidRPr="000E3C64">
          <w:rPr>
            <w:rFonts w:ascii="Consolas" w:hAnsi="Consolas"/>
          </w:rPr>
          <w:t xml:space="preserve">      digitalWrite(led3,LOW);</w:t>
        </w:r>
      </w:ins>
    </w:p>
    <w:p w14:paraId="6647BBC2" w14:textId="77777777" w:rsidR="000E3C64" w:rsidRPr="000E3C64" w:rsidRDefault="000E3C64" w:rsidP="000E3C64">
      <w:pPr>
        <w:spacing w:line="180" w:lineRule="auto"/>
        <w:rPr>
          <w:ins w:id="640" w:author="Abdul Rahman Saif Al Adhubi" w:date="2021-05-07T14:43:00Z"/>
          <w:rFonts w:ascii="Consolas" w:hAnsi="Consolas"/>
        </w:rPr>
      </w:pPr>
      <w:ins w:id="641" w:author="Abdul Rahman Saif Al Adhubi" w:date="2021-05-07T14:43:00Z">
        <w:r w:rsidRPr="000E3C64">
          <w:rPr>
            <w:rFonts w:ascii="Consolas" w:hAnsi="Consolas"/>
          </w:rPr>
          <w:t xml:space="preserve">      counter=0;</w:t>
        </w:r>
      </w:ins>
    </w:p>
    <w:p w14:paraId="68FAE774" w14:textId="77777777" w:rsidR="000E3C64" w:rsidRPr="000E3C64" w:rsidRDefault="000E3C64" w:rsidP="000E3C64">
      <w:pPr>
        <w:spacing w:line="180" w:lineRule="auto"/>
        <w:rPr>
          <w:ins w:id="642" w:author="Abdul Rahman Saif Al Adhubi" w:date="2021-05-07T14:43:00Z"/>
          <w:rFonts w:ascii="Consolas" w:hAnsi="Consolas"/>
        </w:rPr>
      </w:pPr>
      <w:ins w:id="643" w:author="Abdul Rahman Saif Al Adhubi" w:date="2021-05-07T14:43:00Z">
        <w:r w:rsidRPr="000E3C64">
          <w:rPr>
            <w:rFonts w:ascii="Consolas" w:hAnsi="Consolas"/>
          </w:rPr>
          <w:t xml:space="preserve">        timer=0;</w:t>
        </w:r>
      </w:ins>
    </w:p>
    <w:p w14:paraId="7C8E2F25" w14:textId="77777777" w:rsidR="000E3C64" w:rsidRPr="000E3C64" w:rsidRDefault="000E3C64" w:rsidP="000E3C64">
      <w:pPr>
        <w:spacing w:line="180" w:lineRule="auto"/>
        <w:rPr>
          <w:ins w:id="644" w:author="Abdul Rahman Saif Al Adhubi" w:date="2021-05-07T14:43:00Z"/>
          <w:rFonts w:ascii="Consolas" w:hAnsi="Consolas"/>
        </w:rPr>
      </w:pPr>
      <w:ins w:id="645" w:author="Abdul Rahman Saif Al Adhubi" w:date="2021-05-07T14:43:00Z">
        <w:r w:rsidRPr="000E3C64">
          <w:rPr>
            <w:rFonts w:ascii="Consolas" w:hAnsi="Consolas"/>
          </w:rPr>
          <w:t xml:space="preserve">    }</w:t>
        </w:r>
      </w:ins>
    </w:p>
    <w:p w14:paraId="75B38EC2" w14:textId="77777777" w:rsidR="000E3C64" w:rsidRPr="000E3C64" w:rsidRDefault="000E3C64" w:rsidP="000E3C64">
      <w:pPr>
        <w:spacing w:line="180" w:lineRule="auto"/>
        <w:rPr>
          <w:ins w:id="646" w:author="Abdul Rahman Saif Al Adhubi" w:date="2021-05-07T14:43:00Z"/>
          <w:rFonts w:ascii="Consolas" w:hAnsi="Consolas"/>
        </w:rPr>
      </w:pPr>
      <w:ins w:id="647" w:author="Abdul Rahman Saif Al Adhubi" w:date="2021-05-07T14:43:00Z">
        <w:r w:rsidRPr="000E3C64">
          <w:rPr>
            <w:rFonts w:ascii="Consolas" w:hAnsi="Consolas"/>
          </w:rPr>
          <w:t xml:space="preserve"> </w:t>
        </w:r>
      </w:ins>
    </w:p>
    <w:p w14:paraId="04788D1C" w14:textId="77777777" w:rsidR="000E3C64" w:rsidRPr="000E3C64" w:rsidRDefault="000E3C64" w:rsidP="000E3C64">
      <w:pPr>
        <w:spacing w:line="180" w:lineRule="auto"/>
        <w:rPr>
          <w:ins w:id="648" w:author="Abdul Rahman Saif Al Adhubi" w:date="2021-05-07T14:43:00Z"/>
          <w:rFonts w:ascii="Consolas" w:hAnsi="Consolas"/>
        </w:rPr>
      </w:pPr>
      <w:ins w:id="649" w:author="Abdul Rahman Saif Al Adhubi" w:date="2021-05-07T14:43:00Z">
        <w:r w:rsidRPr="000E3C64">
          <w:rPr>
            <w:rFonts w:ascii="Consolas" w:hAnsi="Consolas"/>
          </w:rPr>
          <w:t xml:space="preserve">  }else if(counter&gt;=3){   </w:t>
        </w:r>
      </w:ins>
    </w:p>
    <w:p w14:paraId="1FCA1C8D" w14:textId="77777777" w:rsidR="000E3C64" w:rsidRPr="000E3C64" w:rsidRDefault="000E3C64" w:rsidP="000E3C64">
      <w:pPr>
        <w:spacing w:line="180" w:lineRule="auto"/>
        <w:rPr>
          <w:ins w:id="650" w:author="Abdul Rahman Saif Al Adhubi" w:date="2021-05-07T14:43:00Z"/>
          <w:rFonts w:ascii="Consolas" w:hAnsi="Consolas"/>
        </w:rPr>
      </w:pPr>
      <w:ins w:id="651" w:author="Abdul Rahman Saif Al Adhubi" w:date="2021-05-07T14:43:00Z">
        <w:r w:rsidRPr="000E3C64">
          <w:rPr>
            <w:rFonts w:ascii="Consolas" w:hAnsi="Consolas"/>
          </w:rPr>
          <w:t xml:space="preserve">    GameOfThrones();//Event 3</w:t>
        </w:r>
      </w:ins>
    </w:p>
    <w:p w14:paraId="27B61B99" w14:textId="77777777" w:rsidR="000E3C64" w:rsidRPr="000E3C64" w:rsidRDefault="000E3C64" w:rsidP="000E3C64">
      <w:pPr>
        <w:spacing w:line="180" w:lineRule="auto"/>
        <w:rPr>
          <w:ins w:id="652" w:author="Abdul Rahman Saif Al Adhubi" w:date="2021-05-07T14:43:00Z"/>
          <w:rFonts w:ascii="Consolas" w:hAnsi="Consolas"/>
        </w:rPr>
      </w:pPr>
      <w:ins w:id="653" w:author="Abdul Rahman Saif Al Adhubi" w:date="2021-05-07T14:43:00Z">
        <w:r w:rsidRPr="000E3C64">
          <w:rPr>
            <w:rFonts w:ascii="Consolas" w:hAnsi="Consolas"/>
          </w:rPr>
          <w:t xml:space="preserve">    digitalWrite(led3,HIGH);</w:t>
        </w:r>
      </w:ins>
    </w:p>
    <w:p w14:paraId="104D9646" w14:textId="77777777" w:rsidR="000E3C64" w:rsidRPr="000E3C64" w:rsidRDefault="000E3C64" w:rsidP="000E3C64">
      <w:pPr>
        <w:spacing w:line="180" w:lineRule="auto"/>
        <w:rPr>
          <w:ins w:id="654" w:author="Abdul Rahman Saif Al Adhubi" w:date="2021-05-07T14:43:00Z"/>
          <w:rFonts w:ascii="Consolas" w:hAnsi="Consolas"/>
        </w:rPr>
      </w:pPr>
      <w:ins w:id="655" w:author="Abdul Rahman Saif Al Adhubi" w:date="2021-05-07T14:43:00Z">
        <w:r w:rsidRPr="000E3C64">
          <w:rPr>
            <w:rFonts w:ascii="Consolas" w:hAnsi="Consolas"/>
          </w:rPr>
          <w:t xml:space="preserve">     Blynk.notify("Kid is awake ,Lullaby is on!");</w:t>
        </w:r>
      </w:ins>
    </w:p>
    <w:p w14:paraId="0B8ABF2B" w14:textId="77777777" w:rsidR="000E3C64" w:rsidRPr="000E3C64" w:rsidRDefault="000E3C64" w:rsidP="000E3C64">
      <w:pPr>
        <w:spacing w:line="180" w:lineRule="auto"/>
        <w:rPr>
          <w:ins w:id="656" w:author="Abdul Rahman Saif Al Adhubi" w:date="2021-05-07T14:43:00Z"/>
          <w:rFonts w:ascii="Consolas" w:hAnsi="Consolas"/>
        </w:rPr>
      </w:pPr>
      <w:ins w:id="657" w:author="Abdul Rahman Saif Al Adhubi" w:date="2021-05-07T14:43:00Z">
        <w:r w:rsidRPr="000E3C64">
          <w:rPr>
            <w:rFonts w:ascii="Consolas" w:hAnsi="Consolas"/>
          </w:rPr>
          <w:t xml:space="preserve">    Serial.println("Event 3 now"); </w:t>
        </w:r>
      </w:ins>
    </w:p>
    <w:p w14:paraId="64D48FE3" w14:textId="77777777" w:rsidR="000E3C64" w:rsidRPr="000E3C64" w:rsidRDefault="000E3C64" w:rsidP="000E3C64">
      <w:pPr>
        <w:spacing w:line="180" w:lineRule="auto"/>
        <w:rPr>
          <w:ins w:id="658" w:author="Abdul Rahman Saif Al Adhubi" w:date="2021-05-07T14:43:00Z"/>
          <w:rFonts w:ascii="Consolas" w:hAnsi="Consolas"/>
        </w:rPr>
      </w:pPr>
      <w:ins w:id="659" w:author="Abdul Rahman Saif Al Adhubi" w:date="2021-05-07T14:43:00Z">
        <w:r w:rsidRPr="000E3C64">
          <w:rPr>
            <w:rFonts w:ascii="Consolas" w:hAnsi="Consolas"/>
          </w:rPr>
          <w:t xml:space="preserve">    Blynk.virtualWrite(V2,  tempValue);</w:t>
        </w:r>
      </w:ins>
    </w:p>
    <w:p w14:paraId="49A0EB4E" w14:textId="77777777" w:rsidR="000E3C64" w:rsidRPr="000E3C64" w:rsidRDefault="000E3C64" w:rsidP="000E3C64">
      <w:pPr>
        <w:spacing w:line="180" w:lineRule="auto"/>
        <w:rPr>
          <w:ins w:id="660" w:author="Abdul Rahman Saif Al Adhubi" w:date="2021-05-07T14:43:00Z"/>
          <w:rFonts w:ascii="Consolas" w:hAnsi="Consolas"/>
        </w:rPr>
      </w:pPr>
      <w:ins w:id="661" w:author="Abdul Rahman Saif Al Adhubi" w:date="2021-05-07T14:43:00Z">
        <w:r w:rsidRPr="000E3C64">
          <w:rPr>
            <w:rFonts w:ascii="Consolas" w:hAnsi="Consolas"/>
          </w:rPr>
          <w:t xml:space="preserve">   Blynk.virtualWrite(V1, sensorValue);</w:t>
        </w:r>
      </w:ins>
    </w:p>
    <w:p w14:paraId="3D6FE222" w14:textId="77777777" w:rsidR="000E3C64" w:rsidRPr="000E3C64" w:rsidRDefault="000E3C64" w:rsidP="000E3C64">
      <w:pPr>
        <w:spacing w:line="180" w:lineRule="auto"/>
        <w:rPr>
          <w:ins w:id="662" w:author="Abdul Rahman Saif Al Adhubi" w:date="2021-05-07T14:43:00Z"/>
          <w:rFonts w:ascii="Consolas" w:hAnsi="Consolas"/>
        </w:rPr>
      </w:pPr>
      <w:ins w:id="663" w:author="Abdul Rahman Saif Al Adhubi" w:date="2021-05-07T14:43:00Z">
        <w:r w:rsidRPr="000E3C64">
          <w:rPr>
            <w:rFonts w:ascii="Consolas" w:hAnsi="Consolas"/>
          </w:rPr>
          <w:t xml:space="preserve">   </w:t>
        </w:r>
      </w:ins>
    </w:p>
    <w:p w14:paraId="0843012E" w14:textId="77777777" w:rsidR="000E3C64" w:rsidRPr="000E3C64" w:rsidRDefault="000E3C64" w:rsidP="000E3C64">
      <w:pPr>
        <w:spacing w:line="180" w:lineRule="auto"/>
        <w:rPr>
          <w:ins w:id="664" w:author="Abdul Rahman Saif Al Adhubi" w:date="2021-05-07T14:43:00Z"/>
          <w:rFonts w:ascii="Consolas" w:hAnsi="Consolas"/>
        </w:rPr>
      </w:pPr>
      <w:ins w:id="665" w:author="Abdul Rahman Saif Al Adhubi" w:date="2021-05-07T14:43:00Z">
        <w:r w:rsidRPr="000E3C64">
          <w:rPr>
            <w:rFonts w:ascii="Consolas" w:hAnsi="Consolas"/>
          </w:rPr>
          <w:t xml:space="preserve">    delay(2000);</w:t>
        </w:r>
      </w:ins>
    </w:p>
    <w:p w14:paraId="0D90F87D" w14:textId="77777777" w:rsidR="000E3C64" w:rsidRPr="000E3C64" w:rsidRDefault="000E3C64" w:rsidP="000E3C64">
      <w:pPr>
        <w:spacing w:line="180" w:lineRule="auto"/>
        <w:rPr>
          <w:ins w:id="666" w:author="Abdul Rahman Saif Al Adhubi" w:date="2021-05-07T14:43:00Z"/>
          <w:rFonts w:ascii="Consolas" w:hAnsi="Consolas"/>
        </w:rPr>
      </w:pPr>
      <w:ins w:id="667" w:author="Abdul Rahman Saif Al Adhubi" w:date="2021-05-07T14:43:00Z">
        <w:r w:rsidRPr="000E3C64">
          <w:rPr>
            <w:rFonts w:ascii="Consolas" w:hAnsi="Consolas"/>
          </w:rPr>
          <w:t xml:space="preserve">    if(sensorValue&lt;value){</w:t>
        </w:r>
      </w:ins>
    </w:p>
    <w:p w14:paraId="0D997E6C" w14:textId="77777777" w:rsidR="000E3C64" w:rsidRPr="000E3C64" w:rsidRDefault="000E3C64" w:rsidP="000E3C64">
      <w:pPr>
        <w:spacing w:line="180" w:lineRule="auto"/>
        <w:rPr>
          <w:ins w:id="668" w:author="Abdul Rahman Saif Al Adhubi" w:date="2021-05-07T14:43:00Z"/>
          <w:rFonts w:ascii="Consolas" w:hAnsi="Consolas"/>
        </w:rPr>
      </w:pPr>
      <w:ins w:id="669" w:author="Abdul Rahman Saif Al Adhubi" w:date="2021-05-07T14:43:00Z">
        <w:r w:rsidRPr="000E3C64">
          <w:rPr>
            <w:rFonts w:ascii="Consolas" w:hAnsi="Consolas"/>
          </w:rPr>
          <w:t xml:space="preserve">      </w:t>
        </w:r>
      </w:ins>
    </w:p>
    <w:p w14:paraId="5493B2C0" w14:textId="77777777" w:rsidR="000E3C64" w:rsidRPr="000E3C64" w:rsidRDefault="000E3C64" w:rsidP="000E3C64">
      <w:pPr>
        <w:spacing w:line="180" w:lineRule="auto"/>
        <w:rPr>
          <w:ins w:id="670" w:author="Abdul Rahman Saif Al Adhubi" w:date="2021-05-07T14:43:00Z"/>
          <w:rFonts w:ascii="Consolas" w:hAnsi="Consolas"/>
        </w:rPr>
      </w:pPr>
      <w:ins w:id="671" w:author="Abdul Rahman Saif Al Adhubi" w:date="2021-05-07T14:43:00Z">
        <w:r w:rsidRPr="000E3C64">
          <w:rPr>
            <w:rFonts w:ascii="Consolas" w:hAnsi="Consolas"/>
          </w:rPr>
          <w:t xml:space="preserve">      digitalWrite(led3,LOW);</w:t>
        </w:r>
      </w:ins>
    </w:p>
    <w:p w14:paraId="413D4E76" w14:textId="77777777" w:rsidR="000E3C64" w:rsidRPr="000E3C64" w:rsidRDefault="000E3C64" w:rsidP="000E3C64">
      <w:pPr>
        <w:spacing w:line="180" w:lineRule="auto"/>
        <w:rPr>
          <w:ins w:id="672" w:author="Abdul Rahman Saif Al Adhubi" w:date="2021-05-07T14:43:00Z"/>
          <w:rFonts w:ascii="Consolas" w:hAnsi="Consolas"/>
        </w:rPr>
      </w:pPr>
      <w:ins w:id="673" w:author="Abdul Rahman Saif Al Adhubi" w:date="2021-05-07T14:43:00Z">
        <w:r w:rsidRPr="000E3C64">
          <w:rPr>
            <w:rFonts w:ascii="Consolas" w:hAnsi="Consolas"/>
          </w:rPr>
          <w:t xml:space="preserve">      Serial.println(tempValue);</w:t>
        </w:r>
      </w:ins>
    </w:p>
    <w:p w14:paraId="67F7CF1E" w14:textId="77777777" w:rsidR="000E3C64" w:rsidRPr="000E3C64" w:rsidRDefault="000E3C64" w:rsidP="000E3C64">
      <w:pPr>
        <w:spacing w:line="180" w:lineRule="auto"/>
        <w:rPr>
          <w:ins w:id="674" w:author="Abdul Rahman Saif Al Adhubi" w:date="2021-05-07T14:43:00Z"/>
          <w:rFonts w:ascii="Consolas" w:hAnsi="Consolas"/>
        </w:rPr>
      </w:pPr>
      <w:ins w:id="675" w:author="Abdul Rahman Saif Al Adhubi" w:date="2021-05-07T14:43:00Z">
        <w:r w:rsidRPr="000E3C64">
          <w:rPr>
            <w:rFonts w:ascii="Consolas" w:hAnsi="Consolas"/>
          </w:rPr>
          <w:t xml:space="preserve">       counter=0;</w:t>
        </w:r>
      </w:ins>
    </w:p>
    <w:p w14:paraId="28D1B254" w14:textId="77777777" w:rsidR="000E3C64" w:rsidRPr="000E3C64" w:rsidRDefault="000E3C64" w:rsidP="000E3C64">
      <w:pPr>
        <w:spacing w:line="180" w:lineRule="auto"/>
        <w:rPr>
          <w:ins w:id="676" w:author="Abdul Rahman Saif Al Adhubi" w:date="2021-05-07T14:43:00Z"/>
          <w:rFonts w:ascii="Consolas" w:hAnsi="Consolas"/>
        </w:rPr>
      </w:pPr>
      <w:ins w:id="677" w:author="Abdul Rahman Saif Al Adhubi" w:date="2021-05-07T14:43:00Z">
        <w:r w:rsidRPr="000E3C64">
          <w:rPr>
            <w:rFonts w:ascii="Consolas" w:hAnsi="Consolas"/>
          </w:rPr>
          <w:t xml:space="preserve">        timer=0;</w:t>
        </w:r>
      </w:ins>
    </w:p>
    <w:p w14:paraId="0FB300BC" w14:textId="77777777" w:rsidR="000E3C64" w:rsidRPr="000E3C64" w:rsidRDefault="000E3C64" w:rsidP="000E3C64">
      <w:pPr>
        <w:spacing w:line="180" w:lineRule="auto"/>
        <w:rPr>
          <w:ins w:id="678" w:author="Abdul Rahman Saif Al Adhubi" w:date="2021-05-07T14:43:00Z"/>
          <w:rFonts w:ascii="Consolas" w:hAnsi="Consolas"/>
        </w:rPr>
      </w:pPr>
      <w:ins w:id="679" w:author="Abdul Rahman Saif Al Adhubi" w:date="2021-05-07T14:43:00Z">
        <w:r w:rsidRPr="000E3C64">
          <w:rPr>
            <w:rFonts w:ascii="Consolas" w:hAnsi="Consolas"/>
          </w:rPr>
          <w:t xml:space="preserve">    }</w:t>
        </w:r>
      </w:ins>
    </w:p>
    <w:p w14:paraId="612FD2F5" w14:textId="77777777" w:rsidR="000E3C64" w:rsidRPr="000E3C64" w:rsidRDefault="000E3C64" w:rsidP="000E3C64">
      <w:pPr>
        <w:spacing w:line="180" w:lineRule="auto"/>
        <w:rPr>
          <w:ins w:id="680" w:author="Abdul Rahman Saif Al Adhubi" w:date="2021-05-07T14:43:00Z"/>
          <w:rFonts w:ascii="Consolas" w:hAnsi="Consolas"/>
        </w:rPr>
      </w:pPr>
    </w:p>
    <w:p w14:paraId="02BCF6B8" w14:textId="77777777" w:rsidR="000E3C64" w:rsidRPr="000E3C64" w:rsidRDefault="000E3C64" w:rsidP="000E3C64">
      <w:pPr>
        <w:spacing w:line="180" w:lineRule="auto"/>
        <w:rPr>
          <w:ins w:id="681" w:author="Abdul Rahman Saif Al Adhubi" w:date="2021-05-07T14:43:00Z"/>
          <w:rFonts w:ascii="Consolas" w:hAnsi="Consolas"/>
        </w:rPr>
      </w:pPr>
      <w:ins w:id="682" w:author="Abdul Rahman Saif Al Adhubi" w:date="2021-05-07T14:43:00Z">
        <w:r w:rsidRPr="000E3C64">
          <w:rPr>
            <w:rFonts w:ascii="Consolas" w:hAnsi="Consolas"/>
          </w:rPr>
          <w:t xml:space="preserve">  }}//End of loop</w:t>
        </w:r>
      </w:ins>
    </w:p>
    <w:p w14:paraId="2651B209" w14:textId="77777777" w:rsidR="000E3C64" w:rsidRPr="000E3C64" w:rsidRDefault="000E3C64" w:rsidP="000E3C64">
      <w:pPr>
        <w:spacing w:line="180" w:lineRule="auto"/>
        <w:rPr>
          <w:ins w:id="683" w:author="Abdul Rahman Saif Al Adhubi" w:date="2021-05-07T14:43:00Z"/>
          <w:rFonts w:ascii="Consolas" w:hAnsi="Consolas"/>
        </w:rPr>
      </w:pPr>
    </w:p>
    <w:p w14:paraId="2727B7CC" w14:textId="77777777" w:rsidR="000E3C64" w:rsidRPr="000E3C64" w:rsidRDefault="000E3C64" w:rsidP="000E3C64">
      <w:pPr>
        <w:spacing w:line="180" w:lineRule="auto"/>
        <w:rPr>
          <w:ins w:id="684" w:author="Abdul Rahman Saif Al Adhubi" w:date="2021-05-07T14:43:00Z"/>
          <w:rFonts w:ascii="Consolas" w:hAnsi="Consolas"/>
        </w:rPr>
      </w:pPr>
    </w:p>
    <w:p w14:paraId="39C2E440" w14:textId="77777777" w:rsidR="000E3C64" w:rsidRPr="000E3C64" w:rsidRDefault="000E3C64" w:rsidP="000E3C64">
      <w:pPr>
        <w:spacing w:line="180" w:lineRule="auto"/>
        <w:rPr>
          <w:ins w:id="685" w:author="Abdul Rahman Saif Al Adhubi" w:date="2021-05-07T14:43:00Z"/>
          <w:rFonts w:ascii="Consolas" w:hAnsi="Consolas"/>
        </w:rPr>
      </w:pPr>
      <w:ins w:id="686" w:author="Abdul Rahman Saif Al Adhubi" w:date="2021-05-07T14:43:00Z">
        <w:r w:rsidRPr="000E3C64">
          <w:rPr>
            <w:rFonts w:ascii="Consolas" w:hAnsi="Consolas"/>
          </w:rPr>
          <w:t xml:space="preserve">  //Methods </w:t>
        </w:r>
      </w:ins>
    </w:p>
    <w:p w14:paraId="04BB4E9C" w14:textId="77777777" w:rsidR="000E3C64" w:rsidRPr="000E3C64" w:rsidRDefault="000E3C64" w:rsidP="000E3C64">
      <w:pPr>
        <w:spacing w:line="180" w:lineRule="auto"/>
        <w:rPr>
          <w:ins w:id="687" w:author="Abdul Rahman Saif Al Adhubi" w:date="2021-05-07T14:43:00Z"/>
          <w:rFonts w:ascii="Consolas" w:hAnsi="Consolas"/>
        </w:rPr>
      </w:pPr>
      <w:ins w:id="688" w:author="Abdul Rahman Saif Al Adhubi" w:date="2021-05-07T14:43:00Z">
        <w:r w:rsidRPr="000E3C64">
          <w:rPr>
            <w:rFonts w:ascii="Consolas" w:hAnsi="Consolas"/>
          </w:rPr>
          <w:t xml:space="preserve">  void GameOfThrones()</w:t>
        </w:r>
      </w:ins>
    </w:p>
    <w:p w14:paraId="20C3649B" w14:textId="77777777" w:rsidR="000E3C64" w:rsidRPr="000E3C64" w:rsidRDefault="000E3C64" w:rsidP="000E3C64">
      <w:pPr>
        <w:spacing w:line="180" w:lineRule="auto"/>
        <w:rPr>
          <w:ins w:id="689" w:author="Abdul Rahman Saif Al Adhubi" w:date="2021-05-07T14:43:00Z"/>
          <w:rFonts w:ascii="Consolas" w:hAnsi="Consolas"/>
        </w:rPr>
      </w:pPr>
      <w:ins w:id="690" w:author="Abdul Rahman Saif Al Adhubi" w:date="2021-05-07T14:43:00Z">
        <w:r w:rsidRPr="000E3C64">
          <w:rPr>
            <w:rFonts w:ascii="Consolas" w:hAnsi="Consolas"/>
          </w:rPr>
          <w:t xml:space="preserve">  {</w:t>
        </w:r>
      </w:ins>
    </w:p>
    <w:p w14:paraId="02F74F0D" w14:textId="77777777" w:rsidR="000E3C64" w:rsidRPr="000E3C64" w:rsidRDefault="000E3C64" w:rsidP="000E3C64">
      <w:pPr>
        <w:spacing w:line="180" w:lineRule="auto"/>
        <w:rPr>
          <w:ins w:id="691" w:author="Abdul Rahman Saif Al Adhubi" w:date="2021-05-07T14:43:00Z"/>
          <w:rFonts w:ascii="Consolas" w:hAnsi="Consolas"/>
        </w:rPr>
      </w:pPr>
      <w:ins w:id="692" w:author="Abdul Rahman Saif Al Adhubi" w:date="2021-05-07T14:43:00Z">
        <w:r w:rsidRPr="000E3C64">
          <w:rPr>
            <w:rFonts w:ascii="Consolas" w:hAnsi="Consolas"/>
          </w:rPr>
          <w:t xml:space="preserve">    for(int i=0; i&lt;4; i++)</w:t>
        </w:r>
      </w:ins>
    </w:p>
    <w:p w14:paraId="64A056CC" w14:textId="77777777" w:rsidR="000E3C64" w:rsidRPr="000E3C64" w:rsidRDefault="000E3C64" w:rsidP="000E3C64">
      <w:pPr>
        <w:spacing w:line="180" w:lineRule="auto"/>
        <w:rPr>
          <w:ins w:id="693" w:author="Abdul Rahman Saif Al Adhubi" w:date="2021-05-07T14:43:00Z"/>
          <w:rFonts w:ascii="Consolas" w:hAnsi="Consolas"/>
        </w:rPr>
      </w:pPr>
      <w:ins w:id="694" w:author="Abdul Rahman Saif Al Adhubi" w:date="2021-05-07T14:43:00Z">
        <w:r w:rsidRPr="000E3C64">
          <w:rPr>
            <w:rFonts w:ascii="Consolas" w:hAnsi="Consolas"/>
          </w:rPr>
          <w:t xml:space="preserve">    {</w:t>
        </w:r>
      </w:ins>
    </w:p>
    <w:p w14:paraId="762ECF56" w14:textId="77777777" w:rsidR="000E3C64" w:rsidRPr="000E3C64" w:rsidRDefault="000E3C64" w:rsidP="000E3C64">
      <w:pPr>
        <w:spacing w:line="180" w:lineRule="auto"/>
        <w:rPr>
          <w:ins w:id="695" w:author="Abdul Rahman Saif Al Adhubi" w:date="2021-05-07T14:43:00Z"/>
          <w:rFonts w:ascii="Consolas" w:hAnsi="Consolas"/>
        </w:rPr>
      </w:pPr>
      <w:ins w:id="696" w:author="Abdul Rahman Saif Al Adhubi" w:date="2021-05-07T14:43:00Z">
        <w:r w:rsidRPr="000E3C64">
          <w:rPr>
            <w:rFonts w:ascii="Consolas" w:hAnsi="Consolas"/>
          </w:rPr>
          <w:t xml:space="preserve">    tone(speakerPin, NOTE_G4);</w:t>
        </w:r>
      </w:ins>
    </w:p>
    <w:p w14:paraId="7CD5176A" w14:textId="77777777" w:rsidR="000E3C64" w:rsidRPr="000E3C64" w:rsidRDefault="000E3C64" w:rsidP="000E3C64">
      <w:pPr>
        <w:spacing w:line="180" w:lineRule="auto"/>
        <w:rPr>
          <w:ins w:id="697" w:author="Abdul Rahman Saif Al Adhubi" w:date="2021-05-07T14:43:00Z"/>
          <w:rFonts w:ascii="Consolas" w:hAnsi="Consolas"/>
        </w:rPr>
      </w:pPr>
      <w:ins w:id="698" w:author="Abdul Rahman Saif Al Adhubi" w:date="2021-05-07T14:43:00Z">
        <w:r w:rsidRPr="000E3C64">
          <w:rPr>
            <w:rFonts w:ascii="Consolas" w:hAnsi="Consolas"/>
          </w:rPr>
          <w:t xml:space="preserve">    delay(500);</w:t>
        </w:r>
      </w:ins>
    </w:p>
    <w:p w14:paraId="15F04368" w14:textId="77777777" w:rsidR="000E3C64" w:rsidRPr="000E3C64" w:rsidRDefault="000E3C64" w:rsidP="000E3C64">
      <w:pPr>
        <w:spacing w:line="180" w:lineRule="auto"/>
        <w:rPr>
          <w:ins w:id="699" w:author="Abdul Rahman Saif Al Adhubi" w:date="2021-05-07T14:43:00Z"/>
          <w:rFonts w:ascii="Consolas" w:hAnsi="Consolas"/>
        </w:rPr>
      </w:pPr>
      <w:ins w:id="700" w:author="Abdul Rahman Saif Al Adhubi" w:date="2021-05-07T14:43:00Z">
        <w:r w:rsidRPr="000E3C64">
          <w:rPr>
            <w:rFonts w:ascii="Consolas" w:hAnsi="Consolas"/>
          </w:rPr>
          <w:t xml:space="preserve">    noTone(speakerPin);</w:t>
        </w:r>
      </w:ins>
    </w:p>
    <w:p w14:paraId="3D56B709" w14:textId="77777777" w:rsidR="000E3C64" w:rsidRPr="000E3C64" w:rsidRDefault="000E3C64" w:rsidP="000E3C64">
      <w:pPr>
        <w:spacing w:line="180" w:lineRule="auto"/>
        <w:rPr>
          <w:ins w:id="701" w:author="Abdul Rahman Saif Al Adhubi" w:date="2021-05-07T14:43:00Z"/>
          <w:rFonts w:ascii="Consolas" w:hAnsi="Consolas"/>
        </w:rPr>
      </w:pPr>
      <w:ins w:id="702" w:author="Abdul Rahman Saif Al Adhubi" w:date="2021-05-07T14:43:00Z">
        <w:r w:rsidRPr="000E3C64">
          <w:rPr>
            <w:rFonts w:ascii="Consolas" w:hAnsi="Consolas"/>
          </w:rPr>
          <w:t xml:space="preserve">    tone(speakerPin, NOTE_C4);</w:t>
        </w:r>
      </w:ins>
    </w:p>
    <w:p w14:paraId="42B8AE55" w14:textId="77777777" w:rsidR="000E3C64" w:rsidRPr="000E3C64" w:rsidRDefault="000E3C64" w:rsidP="000E3C64">
      <w:pPr>
        <w:spacing w:line="180" w:lineRule="auto"/>
        <w:rPr>
          <w:ins w:id="703" w:author="Abdul Rahman Saif Al Adhubi" w:date="2021-05-07T14:43:00Z"/>
          <w:rFonts w:ascii="Consolas" w:hAnsi="Consolas"/>
        </w:rPr>
      </w:pPr>
      <w:ins w:id="704" w:author="Abdul Rahman Saif Al Adhubi" w:date="2021-05-07T14:43:00Z">
        <w:r w:rsidRPr="000E3C64">
          <w:rPr>
            <w:rFonts w:ascii="Consolas" w:hAnsi="Consolas"/>
          </w:rPr>
          <w:t xml:space="preserve">    delay(500);</w:t>
        </w:r>
      </w:ins>
    </w:p>
    <w:p w14:paraId="4204D975" w14:textId="77777777" w:rsidR="000E3C64" w:rsidRPr="000E3C64" w:rsidRDefault="000E3C64" w:rsidP="000E3C64">
      <w:pPr>
        <w:spacing w:line="180" w:lineRule="auto"/>
        <w:rPr>
          <w:ins w:id="705" w:author="Abdul Rahman Saif Al Adhubi" w:date="2021-05-07T14:43:00Z"/>
          <w:rFonts w:ascii="Consolas" w:hAnsi="Consolas"/>
        </w:rPr>
      </w:pPr>
      <w:ins w:id="706" w:author="Abdul Rahman Saif Al Adhubi" w:date="2021-05-07T14:43:00Z">
        <w:r w:rsidRPr="000E3C64">
          <w:rPr>
            <w:rFonts w:ascii="Consolas" w:hAnsi="Consolas"/>
          </w:rPr>
          <w:t xml:space="preserve">    noTone(speakerPin);</w:t>
        </w:r>
      </w:ins>
    </w:p>
    <w:p w14:paraId="4F172A88" w14:textId="77777777" w:rsidR="000E3C64" w:rsidRPr="000E3C64" w:rsidRDefault="000E3C64" w:rsidP="000E3C64">
      <w:pPr>
        <w:spacing w:line="180" w:lineRule="auto"/>
        <w:rPr>
          <w:ins w:id="707" w:author="Abdul Rahman Saif Al Adhubi" w:date="2021-05-07T14:43:00Z"/>
          <w:rFonts w:ascii="Consolas" w:hAnsi="Consolas"/>
        </w:rPr>
      </w:pPr>
      <w:ins w:id="708" w:author="Abdul Rahman Saif Al Adhubi" w:date="2021-05-07T14:43:00Z">
        <w:r w:rsidRPr="000E3C64">
          <w:rPr>
            <w:rFonts w:ascii="Consolas" w:hAnsi="Consolas"/>
          </w:rPr>
          <w:t xml:space="preserve">    tone(speakerPin, NOTE_DS4);</w:t>
        </w:r>
      </w:ins>
    </w:p>
    <w:p w14:paraId="46C772C1" w14:textId="77777777" w:rsidR="000E3C64" w:rsidRPr="000E3C64" w:rsidRDefault="000E3C64" w:rsidP="000E3C64">
      <w:pPr>
        <w:spacing w:line="180" w:lineRule="auto"/>
        <w:rPr>
          <w:ins w:id="709" w:author="Abdul Rahman Saif Al Adhubi" w:date="2021-05-07T14:43:00Z"/>
          <w:rFonts w:ascii="Consolas" w:hAnsi="Consolas"/>
        </w:rPr>
      </w:pPr>
      <w:ins w:id="710" w:author="Abdul Rahman Saif Al Adhubi" w:date="2021-05-07T14:43:00Z">
        <w:r w:rsidRPr="000E3C64">
          <w:rPr>
            <w:rFonts w:ascii="Consolas" w:hAnsi="Consolas"/>
          </w:rPr>
          <w:t xml:space="preserve">    delay(250);</w:t>
        </w:r>
      </w:ins>
    </w:p>
    <w:p w14:paraId="6C8A3DA9" w14:textId="77777777" w:rsidR="000E3C64" w:rsidRPr="000E3C64" w:rsidRDefault="000E3C64" w:rsidP="000E3C64">
      <w:pPr>
        <w:spacing w:line="180" w:lineRule="auto"/>
        <w:rPr>
          <w:ins w:id="711" w:author="Abdul Rahman Saif Al Adhubi" w:date="2021-05-07T14:43:00Z"/>
          <w:rFonts w:ascii="Consolas" w:hAnsi="Consolas"/>
        </w:rPr>
      </w:pPr>
      <w:ins w:id="712" w:author="Abdul Rahman Saif Al Adhubi" w:date="2021-05-07T14:43:00Z">
        <w:r w:rsidRPr="000E3C64">
          <w:rPr>
            <w:rFonts w:ascii="Consolas" w:hAnsi="Consolas"/>
          </w:rPr>
          <w:t xml:space="preserve">    noTone(speakerPin);</w:t>
        </w:r>
      </w:ins>
    </w:p>
    <w:p w14:paraId="0E6C7DA6" w14:textId="77777777" w:rsidR="000E3C64" w:rsidRPr="000E3C64" w:rsidRDefault="000E3C64" w:rsidP="000E3C64">
      <w:pPr>
        <w:spacing w:line="180" w:lineRule="auto"/>
        <w:rPr>
          <w:ins w:id="713" w:author="Abdul Rahman Saif Al Adhubi" w:date="2021-05-07T14:43:00Z"/>
          <w:rFonts w:ascii="Consolas" w:hAnsi="Consolas"/>
        </w:rPr>
      </w:pPr>
      <w:ins w:id="714" w:author="Abdul Rahman Saif Al Adhubi" w:date="2021-05-07T14:43:00Z">
        <w:r w:rsidRPr="000E3C64">
          <w:rPr>
            <w:rFonts w:ascii="Consolas" w:hAnsi="Consolas"/>
          </w:rPr>
          <w:t xml:space="preserve">    tone(speakerPin, NOTE_F4);</w:t>
        </w:r>
      </w:ins>
    </w:p>
    <w:p w14:paraId="731D0984" w14:textId="77777777" w:rsidR="000E3C64" w:rsidRPr="000E3C64" w:rsidRDefault="000E3C64" w:rsidP="000E3C64">
      <w:pPr>
        <w:spacing w:line="180" w:lineRule="auto"/>
        <w:rPr>
          <w:ins w:id="715" w:author="Abdul Rahman Saif Al Adhubi" w:date="2021-05-07T14:43:00Z"/>
          <w:rFonts w:ascii="Consolas" w:hAnsi="Consolas"/>
        </w:rPr>
      </w:pPr>
      <w:ins w:id="716" w:author="Abdul Rahman Saif Al Adhubi" w:date="2021-05-07T14:43:00Z">
        <w:r w:rsidRPr="000E3C64">
          <w:rPr>
            <w:rFonts w:ascii="Consolas" w:hAnsi="Consolas"/>
          </w:rPr>
          <w:t xml:space="preserve">    delay(250);</w:t>
        </w:r>
      </w:ins>
    </w:p>
    <w:p w14:paraId="3C030058" w14:textId="77777777" w:rsidR="000E3C64" w:rsidRPr="000E3C64" w:rsidRDefault="000E3C64" w:rsidP="000E3C64">
      <w:pPr>
        <w:spacing w:line="180" w:lineRule="auto"/>
        <w:rPr>
          <w:ins w:id="717" w:author="Abdul Rahman Saif Al Adhubi" w:date="2021-05-07T14:43:00Z"/>
          <w:rFonts w:ascii="Consolas" w:hAnsi="Consolas"/>
        </w:rPr>
      </w:pPr>
      <w:ins w:id="718" w:author="Abdul Rahman Saif Al Adhubi" w:date="2021-05-07T14:43:00Z">
        <w:r w:rsidRPr="000E3C64">
          <w:rPr>
            <w:rFonts w:ascii="Consolas" w:hAnsi="Consolas"/>
          </w:rPr>
          <w:t xml:space="preserve">    noTone(speakerPin);</w:t>
        </w:r>
      </w:ins>
    </w:p>
    <w:p w14:paraId="5A30FF51" w14:textId="77777777" w:rsidR="000E3C64" w:rsidRPr="000E3C64" w:rsidRDefault="000E3C64" w:rsidP="000E3C64">
      <w:pPr>
        <w:spacing w:line="180" w:lineRule="auto"/>
        <w:rPr>
          <w:ins w:id="719" w:author="Abdul Rahman Saif Al Adhubi" w:date="2021-05-07T14:43:00Z"/>
          <w:rFonts w:ascii="Consolas" w:hAnsi="Consolas"/>
        </w:rPr>
      </w:pPr>
      <w:ins w:id="720" w:author="Abdul Rahman Saif Al Adhubi" w:date="2021-05-07T14:43:00Z">
        <w:r w:rsidRPr="000E3C64">
          <w:rPr>
            <w:rFonts w:ascii="Consolas" w:hAnsi="Consolas"/>
          </w:rPr>
          <w:t xml:space="preserve">    }</w:t>
        </w:r>
      </w:ins>
    </w:p>
    <w:p w14:paraId="24BFADFB" w14:textId="77777777" w:rsidR="000E3C64" w:rsidRPr="000E3C64" w:rsidRDefault="000E3C64" w:rsidP="000E3C64">
      <w:pPr>
        <w:spacing w:line="180" w:lineRule="auto"/>
        <w:rPr>
          <w:ins w:id="721" w:author="Abdul Rahman Saif Al Adhubi" w:date="2021-05-07T14:43:00Z"/>
          <w:rFonts w:ascii="Consolas" w:hAnsi="Consolas"/>
        </w:rPr>
      </w:pPr>
      <w:ins w:id="722" w:author="Abdul Rahman Saif Al Adhubi" w:date="2021-05-07T14:43:00Z">
        <w:r w:rsidRPr="000E3C64">
          <w:rPr>
            <w:rFonts w:ascii="Consolas" w:hAnsi="Consolas"/>
          </w:rPr>
          <w:t xml:space="preserve">    for(int i=0; i&lt;4; i++)</w:t>
        </w:r>
      </w:ins>
    </w:p>
    <w:p w14:paraId="68822AB5" w14:textId="77777777" w:rsidR="000E3C64" w:rsidRPr="000E3C64" w:rsidRDefault="000E3C64" w:rsidP="000E3C64">
      <w:pPr>
        <w:spacing w:line="180" w:lineRule="auto"/>
        <w:rPr>
          <w:ins w:id="723" w:author="Abdul Rahman Saif Al Adhubi" w:date="2021-05-07T14:43:00Z"/>
          <w:rFonts w:ascii="Consolas" w:hAnsi="Consolas"/>
        </w:rPr>
      </w:pPr>
      <w:ins w:id="724" w:author="Abdul Rahman Saif Al Adhubi" w:date="2021-05-07T14:43:00Z">
        <w:r w:rsidRPr="000E3C64">
          <w:rPr>
            <w:rFonts w:ascii="Consolas" w:hAnsi="Consolas"/>
          </w:rPr>
          <w:t xml:space="preserve">    {</w:t>
        </w:r>
      </w:ins>
    </w:p>
    <w:p w14:paraId="64AD4841" w14:textId="77777777" w:rsidR="000E3C64" w:rsidRPr="000E3C64" w:rsidRDefault="000E3C64" w:rsidP="000E3C64">
      <w:pPr>
        <w:spacing w:line="180" w:lineRule="auto"/>
        <w:rPr>
          <w:ins w:id="725" w:author="Abdul Rahman Saif Al Adhubi" w:date="2021-05-07T14:43:00Z"/>
          <w:rFonts w:ascii="Consolas" w:hAnsi="Consolas"/>
        </w:rPr>
      </w:pPr>
      <w:ins w:id="726" w:author="Abdul Rahman Saif Al Adhubi" w:date="2021-05-07T14:43:00Z">
        <w:r w:rsidRPr="000E3C64">
          <w:rPr>
            <w:rFonts w:ascii="Consolas" w:hAnsi="Consolas"/>
          </w:rPr>
          <w:t xml:space="preserve">    tone(speakerPin, NOTE_G4);</w:t>
        </w:r>
      </w:ins>
    </w:p>
    <w:p w14:paraId="66B9D208" w14:textId="77777777" w:rsidR="000E3C64" w:rsidRPr="000E3C64" w:rsidRDefault="000E3C64" w:rsidP="000E3C64">
      <w:pPr>
        <w:spacing w:line="180" w:lineRule="auto"/>
        <w:rPr>
          <w:ins w:id="727" w:author="Abdul Rahman Saif Al Adhubi" w:date="2021-05-07T14:43:00Z"/>
          <w:rFonts w:ascii="Consolas" w:hAnsi="Consolas"/>
        </w:rPr>
      </w:pPr>
      <w:ins w:id="728" w:author="Abdul Rahman Saif Al Adhubi" w:date="2021-05-07T14:43:00Z">
        <w:r w:rsidRPr="000E3C64">
          <w:rPr>
            <w:rFonts w:ascii="Consolas" w:hAnsi="Consolas"/>
          </w:rPr>
          <w:t xml:space="preserve">    delay(500);</w:t>
        </w:r>
      </w:ins>
    </w:p>
    <w:p w14:paraId="01BB76BE" w14:textId="77777777" w:rsidR="000E3C64" w:rsidRPr="000E3C64" w:rsidRDefault="000E3C64" w:rsidP="000E3C64">
      <w:pPr>
        <w:spacing w:line="180" w:lineRule="auto"/>
        <w:rPr>
          <w:ins w:id="729" w:author="Abdul Rahman Saif Al Adhubi" w:date="2021-05-07T14:43:00Z"/>
          <w:rFonts w:ascii="Consolas" w:hAnsi="Consolas"/>
        </w:rPr>
      </w:pPr>
      <w:ins w:id="730" w:author="Abdul Rahman Saif Al Adhubi" w:date="2021-05-07T14:43:00Z">
        <w:r w:rsidRPr="000E3C64">
          <w:rPr>
            <w:rFonts w:ascii="Consolas" w:hAnsi="Consolas"/>
          </w:rPr>
          <w:t xml:space="preserve">    noTone(speakerPin);</w:t>
        </w:r>
      </w:ins>
    </w:p>
    <w:p w14:paraId="0FC717D7" w14:textId="77777777" w:rsidR="000E3C64" w:rsidRPr="000E3C64" w:rsidRDefault="000E3C64" w:rsidP="000E3C64">
      <w:pPr>
        <w:spacing w:line="180" w:lineRule="auto"/>
        <w:rPr>
          <w:ins w:id="731" w:author="Abdul Rahman Saif Al Adhubi" w:date="2021-05-07T14:43:00Z"/>
          <w:rFonts w:ascii="Consolas" w:hAnsi="Consolas"/>
        </w:rPr>
      </w:pPr>
      <w:ins w:id="732" w:author="Abdul Rahman Saif Al Adhubi" w:date="2021-05-07T14:43:00Z">
        <w:r w:rsidRPr="000E3C64">
          <w:rPr>
            <w:rFonts w:ascii="Consolas" w:hAnsi="Consolas"/>
          </w:rPr>
          <w:t xml:space="preserve">    tone(speakerPin, NOTE_C4);</w:t>
        </w:r>
      </w:ins>
    </w:p>
    <w:p w14:paraId="63EA4B27" w14:textId="77777777" w:rsidR="000E3C64" w:rsidRPr="000E3C64" w:rsidRDefault="000E3C64" w:rsidP="000E3C64">
      <w:pPr>
        <w:spacing w:line="180" w:lineRule="auto"/>
        <w:rPr>
          <w:ins w:id="733" w:author="Abdul Rahman Saif Al Adhubi" w:date="2021-05-07T14:43:00Z"/>
          <w:rFonts w:ascii="Consolas" w:hAnsi="Consolas"/>
        </w:rPr>
      </w:pPr>
      <w:ins w:id="734" w:author="Abdul Rahman Saif Al Adhubi" w:date="2021-05-07T14:43:00Z">
        <w:r w:rsidRPr="000E3C64">
          <w:rPr>
            <w:rFonts w:ascii="Consolas" w:hAnsi="Consolas"/>
          </w:rPr>
          <w:t xml:space="preserve">    delay(500);</w:t>
        </w:r>
      </w:ins>
    </w:p>
    <w:p w14:paraId="2E5202EB" w14:textId="77777777" w:rsidR="000E3C64" w:rsidRPr="000E3C64" w:rsidRDefault="000E3C64" w:rsidP="000E3C64">
      <w:pPr>
        <w:spacing w:line="180" w:lineRule="auto"/>
        <w:rPr>
          <w:ins w:id="735" w:author="Abdul Rahman Saif Al Adhubi" w:date="2021-05-07T14:43:00Z"/>
          <w:rFonts w:ascii="Consolas" w:hAnsi="Consolas"/>
        </w:rPr>
      </w:pPr>
      <w:ins w:id="736" w:author="Abdul Rahman Saif Al Adhubi" w:date="2021-05-07T14:43:00Z">
        <w:r w:rsidRPr="000E3C64">
          <w:rPr>
            <w:rFonts w:ascii="Consolas" w:hAnsi="Consolas"/>
          </w:rPr>
          <w:t xml:space="preserve">    noTone(speakerPin);</w:t>
        </w:r>
      </w:ins>
    </w:p>
    <w:p w14:paraId="1B46AC7E" w14:textId="77777777" w:rsidR="000E3C64" w:rsidRPr="000E3C64" w:rsidRDefault="000E3C64" w:rsidP="000E3C64">
      <w:pPr>
        <w:spacing w:line="180" w:lineRule="auto"/>
        <w:rPr>
          <w:ins w:id="737" w:author="Abdul Rahman Saif Al Adhubi" w:date="2021-05-07T14:43:00Z"/>
          <w:rFonts w:ascii="Consolas" w:hAnsi="Consolas"/>
        </w:rPr>
      </w:pPr>
      <w:ins w:id="738" w:author="Abdul Rahman Saif Al Adhubi" w:date="2021-05-07T14:43:00Z">
        <w:r w:rsidRPr="000E3C64">
          <w:rPr>
            <w:rFonts w:ascii="Consolas" w:hAnsi="Consolas"/>
          </w:rPr>
          <w:t xml:space="preserve">    tone(speakerPin, NOTE_E4);</w:t>
        </w:r>
      </w:ins>
    </w:p>
    <w:p w14:paraId="01541D51" w14:textId="77777777" w:rsidR="000E3C64" w:rsidRPr="000E3C64" w:rsidRDefault="000E3C64" w:rsidP="000E3C64">
      <w:pPr>
        <w:spacing w:line="180" w:lineRule="auto"/>
        <w:rPr>
          <w:ins w:id="739" w:author="Abdul Rahman Saif Al Adhubi" w:date="2021-05-07T14:43:00Z"/>
          <w:rFonts w:ascii="Consolas" w:hAnsi="Consolas"/>
        </w:rPr>
      </w:pPr>
      <w:ins w:id="740" w:author="Abdul Rahman Saif Al Adhubi" w:date="2021-05-07T14:43:00Z">
        <w:r w:rsidRPr="000E3C64">
          <w:rPr>
            <w:rFonts w:ascii="Consolas" w:hAnsi="Consolas"/>
          </w:rPr>
          <w:t xml:space="preserve">    delay(250);</w:t>
        </w:r>
      </w:ins>
    </w:p>
    <w:p w14:paraId="12F5611A" w14:textId="77777777" w:rsidR="000E3C64" w:rsidRPr="000E3C64" w:rsidRDefault="000E3C64" w:rsidP="000E3C64">
      <w:pPr>
        <w:spacing w:line="180" w:lineRule="auto"/>
        <w:rPr>
          <w:ins w:id="741" w:author="Abdul Rahman Saif Al Adhubi" w:date="2021-05-07T14:43:00Z"/>
          <w:rFonts w:ascii="Consolas" w:hAnsi="Consolas"/>
        </w:rPr>
      </w:pPr>
      <w:ins w:id="742" w:author="Abdul Rahman Saif Al Adhubi" w:date="2021-05-07T14:43:00Z">
        <w:r w:rsidRPr="000E3C64">
          <w:rPr>
            <w:rFonts w:ascii="Consolas" w:hAnsi="Consolas"/>
          </w:rPr>
          <w:t xml:space="preserve">    noTone(speakerPin);</w:t>
        </w:r>
      </w:ins>
    </w:p>
    <w:p w14:paraId="6A9AF085" w14:textId="77777777" w:rsidR="000E3C64" w:rsidRPr="000E3C64" w:rsidRDefault="000E3C64" w:rsidP="000E3C64">
      <w:pPr>
        <w:spacing w:line="180" w:lineRule="auto"/>
        <w:rPr>
          <w:ins w:id="743" w:author="Abdul Rahman Saif Al Adhubi" w:date="2021-05-07T14:43:00Z"/>
          <w:rFonts w:ascii="Consolas" w:hAnsi="Consolas"/>
        </w:rPr>
      </w:pPr>
      <w:ins w:id="744" w:author="Abdul Rahman Saif Al Adhubi" w:date="2021-05-07T14:43:00Z">
        <w:r w:rsidRPr="000E3C64">
          <w:rPr>
            <w:rFonts w:ascii="Consolas" w:hAnsi="Consolas"/>
          </w:rPr>
          <w:t xml:space="preserve">    tone(speakerPin, NOTE_F4);</w:t>
        </w:r>
      </w:ins>
    </w:p>
    <w:p w14:paraId="550A0DFF" w14:textId="77777777" w:rsidR="000E3C64" w:rsidRPr="000E3C64" w:rsidRDefault="000E3C64" w:rsidP="000E3C64">
      <w:pPr>
        <w:spacing w:line="180" w:lineRule="auto"/>
        <w:rPr>
          <w:ins w:id="745" w:author="Abdul Rahman Saif Al Adhubi" w:date="2021-05-07T14:43:00Z"/>
          <w:rFonts w:ascii="Consolas" w:hAnsi="Consolas"/>
        </w:rPr>
      </w:pPr>
      <w:ins w:id="746" w:author="Abdul Rahman Saif Al Adhubi" w:date="2021-05-07T14:43:00Z">
        <w:r w:rsidRPr="000E3C64">
          <w:rPr>
            <w:rFonts w:ascii="Consolas" w:hAnsi="Consolas"/>
          </w:rPr>
          <w:t xml:space="preserve">    delay(250);</w:t>
        </w:r>
      </w:ins>
    </w:p>
    <w:p w14:paraId="7DC7D28A" w14:textId="77777777" w:rsidR="000E3C64" w:rsidRPr="000E3C64" w:rsidRDefault="000E3C64" w:rsidP="000E3C64">
      <w:pPr>
        <w:spacing w:line="180" w:lineRule="auto"/>
        <w:rPr>
          <w:ins w:id="747" w:author="Abdul Rahman Saif Al Adhubi" w:date="2021-05-07T14:43:00Z"/>
          <w:rFonts w:ascii="Consolas" w:hAnsi="Consolas"/>
        </w:rPr>
      </w:pPr>
      <w:ins w:id="748" w:author="Abdul Rahman Saif Al Adhubi" w:date="2021-05-07T14:43:00Z">
        <w:r w:rsidRPr="000E3C64">
          <w:rPr>
            <w:rFonts w:ascii="Consolas" w:hAnsi="Consolas"/>
          </w:rPr>
          <w:t xml:space="preserve">    noTone(speakerPin);</w:t>
        </w:r>
      </w:ins>
    </w:p>
    <w:p w14:paraId="75E4EF57" w14:textId="77777777" w:rsidR="000E3C64" w:rsidRPr="000E3C64" w:rsidRDefault="000E3C64" w:rsidP="000E3C64">
      <w:pPr>
        <w:spacing w:line="180" w:lineRule="auto"/>
        <w:rPr>
          <w:ins w:id="749" w:author="Abdul Rahman Saif Al Adhubi" w:date="2021-05-07T14:43:00Z"/>
          <w:rFonts w:ascii="Consolas" w:hAnsi="Consolas"/>
        </w:rPr>
      </w:pPr>
      <w:ins w:id="750" w:author="Abdul Rahman Saif Al Adhubi" w:date="2021-05-07T14:43:00Z">
        <w:r w:rsidRPr="000E3C64">
          <w:rPr>
            <w:rFonts w:ascii="Consolas" w:hAnsi="Consolas"/>
          </w:rPr>
          <w:t xml:space="preserve">    }</w:t>
        </w:r>
      </w:ins>
    </w:p>
    <w:p w14:paraId="6ABEDC81" w14:textId="77777777" w:rsidR="000E3C64" w:rsidRPr="000E3C64" w:rsidRDefault="000E3C64" w:rsidP="000E3C64">
      <w:pPr>
        <w:spacing w:line="180" w:lineRule="auto"/>
        <w:rPr>
          <w:ins w:id="751" w:author="Abdul Rahman Saif Al Adhubi" w:date="2021-05-07T14:43:00Z"/>
          <w:rFonts w:ascii="Consolas" w:hAnsi="Consolas"/>
        </w:rPr>
      </w:pPr>
      <w:ins w:id="752" w:author="Abdul Rahman Saif Al Adhubi" w:date="2021-05-07T14:43:00Z">
        <w:r w:rsidRPr="000E3C64">
          <w:rPr>
            <w:rFonts w:ascii="Consolas" w:hAnsi="Consolas"/>
          </w:rPr>
          <w:t xml:space="preserve">        tone(speakerPin, NOTE_G4);</w:t>
        </w:r>
      </w:ins>
    </w:p>
    <w:p w14:paraId="371E4377" w14:textId="77777777" w:rsidR="000E3C64" w:rsidRPr="000E3C64" w:rsidRDefault="000E3C64" w:rsidP="000E3C64">
      <w:pPr>
        <w:spacing w:line="180" w:lineRule="auto"/>
        <w:rPr>
          <w:ins w:id="753" w:author="Abdul Rahman Saif Al Adhubi" w:date="2021-05-07T14:43:00Z"/>
          <w:rFonts w:ascii="Consolas" w:hAnsi="Consolas"/>
        </w:rPr>
      </w:pPr>
      <w:ins w:id="754" w:author="Abdul Rahman Saif Al Adhubi" w:date="2021-05-07T14:43:00Z">
        <w:r w:rsidRPr="000E3C64">
          <w:rPr>
            <w:rFonts w:ascii="Consolas" w:hAnsi="Consolas"/>
          </w:rPr>
          <w:t xml:space="preserve">        delay(500);</w:t>
        </w:r>
      </w:ins>
    </w:p>
    <w:p w14:paraId="1F0EF6B6" w14:textId="77777777" w:rsidR="000E3C64" w:rsidRPr="000E3C64" w:rsidRDefault="000E3C64" w:rsidP="000E3C64">
      <w:pPr>
        <w:spacing w:line="180" w:lineRule="auto"/>
        <w:rPr>
          <w:ins w:id="755" w:author="Abdul Rahman Saif Al Adhubi" w:date="2021-05-07T14:43:00Z"/>
          <w:rFonts w:ascii="Consolas" w:hAnsi="Consolas"/>
        </w:rPr>
      </w:pPr>
      <w:ins w:id="756" w:author="Abdul Rahman Saif Al Adhubi" w:date="2021-05-07T14:43:00Z">
        <w:r w:rsidRPr="000E3C64">
          <w:rPr>
            <w:rFonts w:ascii="Consolas" w:hAnsi="Consolas"/>
          </w:rPr>
          <w:t xml:space="preserve">        noTone(speakerPin);</w:t>
        </w:r>
      </w:ins>
    </w:p>
    <w:p w14:paraId="1C1B6CBA" w14:textId="77777777" w:rsidR="000E3C64" w:rsidRPr="000E3C64" w:rsidRDefault="000E3C64" w:rsidP="000E3C64">
      <w:pPr>
        <w:spacing w:line="180" w:lineRule="auto"/>
        <w:rPr>
          <w:ins w:id="757" w:author="Abdul Rahman Saif Al Adhubi" w:date="2021-05-07T14:43:00Z"/>
          <w:rFonts w:ascii="Consolas" w:hAnsi="Consolas"/>
        </w:rPr>
      </w:pPr>
      <w:ins w:id="758" w:author="Abdul Rahman Saif Al Adhubi" w:date="2021-05-07T14:43:00Z">
        <w:r w:rsidRPr="000E3C64">
          <w:rPr>
            <w:rFonts w:ascii="Consolas" w:hAnsi="Consolas"/>
          </w:rPr>
          <w:t xml:space="preserve">        tone(speakerPin, NOTE_C4);</w:t>
        </w:r>
      </w:ins>
    </w:p>
    <w:p w14:paraId="6326CF6B" w14:textId="77777777" w:rsidR="000E3C64" w:rsidRPr="000E3C64" w:rsidRDefault="000E3C64" w:rsidP="000E3C64">
      <w:pPr>
        <w:spacing w:line="180" w:lineRule="auto"/>
        <w:rPr>
          <w:ins w:id="759" w:author="Abdul Rahman Saif Al Adhubi" w:date="2021-05-07T14:43:00Z"/>
          <w:rFonts w:ascii="Consolas" w:hAnsi="Consolas"/>
        </w:rPr>
      </w:pPr>
      <w:ins w:id="760" w:author="Abdul Rahman Saif Al Adhubi" w:date="2021-05-07T14:43:00Z">
        <w:r w:rsidRPr="000E3C64">
          <w:rPr>
            <w:rFonts w:ascii="Consolas" w:hAnsi="Consolas"/>
          </w:rPr>
          <w:t xml:space="preserve">        delay(500);</w:t>
        </w:r>
      </w:ins>
    </w:p>
    <w:p w14:paraId="62F03062" w14:textId="77777777" w:rsidR="000E3C64" w:rsidRPr="000E3C64" w:rsidRDefault="000E3C64" w:rsidP="000E3C64">
      <w:pPr>
        <w:spacing w:line="180" w:lineRule="auto"/>
        <w:rPr>
          <w:ins w:id="761" w:author="Abdul Rahman Saif Al Adhubi" w:date="2021-05-07T14:43:00Z"/>
          <w:rFonts w:ascii="Consolas" w:hAnsi="Consolas"/>
        </w:rPr>
      </w:pPr>
      <w:ins w:id="762" w:author="Abdul Rahman Saif Al Adhubi" w:date="2021-05-07T14:43:00Z">
        <w:r w:rsidRPr="000E3C64">
          <w:rPr>
            <w:rFonts w:ascii="Consolas" w:hAnsi="Consolas"/>
          </w:rPr>
          <w:t xml:space="preserve">        tone(speakerPin, NOTE_DS4);</w:t>
        </w:r>
      </w:ins>
    </w:p>
    <w:p w14:paraId="337D0AC0" w14:textId="77777777" w:rsidR="000E3C64" w:rsidRPr="000E3C64" w:rsidRDefault="000E3C64" w:rsidP="000E3C64">
      <w:pPr>
        <w:spacing w:line="180" w:lineRule="auto"/>
        <w:rPr>
          <w:ins w:id="763" w:author="Abdul Rahman Saif Al Adhubi" w:date="2021-05-07T14:43:00Z"/>
          <w:rFonts w:ascii="Consolas" w:hAnsi="Consolas"/>
        </w:rPr>
      </w:pPr>
      <w:ins w:id="764" w:author="Abdul Rahman Saif Al Adhubi" w:date="2021-05-07T14:43:00Z">
        <w:r w:rsidRPr="000E3C64">
          <w:rPr>
            <w:rFonts w:ascii="Consolas" w:hAnsi="Consolas"/>
          </w:rPr>
          <w:t xml:space="preserve">        delay(250);</w:t>
        </w:r>
      </w:ins>
    </w:p>
    <w:p w14:paraId="5F1237D9" w14:textId="77777777" w:rsidR="000E3C64" w:rsidRPr="000E3C64" w:rsidRDefault="000E3C64" w:rsidP="000E3C64">
      <w:pPr>
        <w:spacing w:line="180" w:lineRule="auto"/>
        <w:rPr>
          <w:ins w:id="765" w:author="Abdul Rahman Saif Al Adhubi" w:date="2021-05-07T14:43:00Z"/>
          <w:rFonts w:ascii="Consolas" w:hAnsi="Consolas"/>
        </w:rPr>
      </w:pPr>
      <w:ins w:id="766" w:author="Abdul Rahman Saif Al Adhubi" w:date="2021-05-07T14:43:00Z">
        <w:r w:rsidRPr="000E3C64">
          <w:rPr>
            <w:rFonts w:ascii="Consolas" w:hAnsi="Consolas"/>
          </w:rPr>
          <w:t xml:space="preserve">        noTone(speakerPin);</w:t>
        </w:r>
      </w:ins>
    </w:p>
    <w:p w14:paraId="58F56057" w14:textId="77777777" w:rsidR="000E3C64" w:rsidRPr="000E3C64" w:rsidRDefault="000E3C64" w:rsidP="000E3C64">
      <w:pPr>
        <w:spacing w:line="180" w:lineRule="auto"/>
        <w:rPr>
          <w:ins w:id="767" w:author="Abdul Rahman Saif Al Adhubi" w:date="2021-05-07T14:43:00Z"/>
          <w:rFonts w:ascii="Consolas" w:hAnsi="Consolas"/>
        </w:rPr>
      </w:pPr>
      <w:ins w:id="768" w:author="Abdul Rahman Saif Al Adhubi" w:date="2021-05-07T14:43:00Z">
        <w:r w:rsidRPr="000E3C64">
          <w:rPr>
            <w:rFonts w:ascii="Consolas" w:hAnsi="Consolas"/>
          </w:rPr>
          <w:t xml:space="preserve">        tone(speakerPin, NOTE_F4);</w:t>
        </w:r>
      </w:ins>
    </w:p>
    <w:p w14:paraId="587DC1A5" w14:textId="77777777" w:rsidR="000E3C64" w:rsidRPr="000E3C64" w:rsidRDefault="000E3C64" w:rsidP="000E3C64">
      <w:pPr>
        <w:spacing w:line="180" w:lineRule="auto"/>
        <w:rPr>
          <w:ins w:id="769" w:author="Abdul Rahman Saif Al Adhubi" w:date="2021-05-07T14:43:00Z"/>
          <w:rFonts w:ascii="Consolas" w:hAnsi="Consolas"/>
        </w:rPr>
      </w:pPr>
      <w:ins w:id="770" w:author="Abdul Rahman Saif Al Adhubi" w:date="2021-05-07T14:43:00Z">
        <w:r w:rsidRPr="000E3C64">
          <w:rPr>
            <w:rFonts w:ascii="Consolas" w:hAnsi="Consolas"/>
          </w:rPr>
          <w:t xml:space="preserve">        delay(250);</w:t>
        </w:r>
      </w:ins>
    </w:p>
    <w:p w14:paraId="6B7AC130" w14:textId="77777777" w:rsidR="000E3C64" w:rsidRPr="000E3C64" w:rsidRDefault="000E3C64" w:rsidP="000E3C64">
      <w:pPr>
        <w:spacing w:line="180" w:lineRule="auto"/>
        <w:rPr>
          <w:ins w:id="771" w:author="Abdul Rahman Saif Al Adhubi" w:date="2021-05-07T14:43:00Z"/>
          <w:rFonts w:ascii="Consolas" w:hAnsi="Consolas"/>
        </w:rPr>
      </w:pPr>
      <w:ins w:id="772" w:author="Abdul Rahman Saif Al Adhubi" w:date="2021-05-07T14:43:00Z">
        <w:r w:rsidRPr="000E3C64">
          <w:rPr>
            <w:rFonts w:ascii="Consolas" w:hAnsi="Consolas"/>
          </w:rPr>
          <w:t xml:space="preserve">        noTone(speakerPin);</w:t>
        </w:r>
      </w:ins>
    </w:p>
    <w:p w14:paraId="5F523E01" w14:textId="77777777" w:rsidR="000E3C64" w:rsidRPr="000E3C64" w:rsidRDefault="000E3C64" w:rsidP="000E3C64">
      <w:pPr>
        <w:spacing w:line="180" w:lineRule="auto"/>
        <w:rPr>
          <w:ins w:id="773" w:author="Abdul Rahman Saif Al Adhubi" w:date="2021-05-07T14:43:00Z"/>
          <w:rFonts w:ascii="Consolas" w:hAnsi="Consolas"/>
        </w:rPr>
      </w:pPr>
      <w:ins w:id="774" w:author="Abdul Rahman Saif Al Adhubi" w:date="2021-05-07T14:43:00Z">
        <w:r w:rsidRPr="000E3C64">
          <w:rPr>
            <w:rFonts w:ascii="Consolas" w:hAnsi="Consolas"/>
          </w:rPr>
          <w:t xml:space="preserve">        tone(speakerPin, NOTE_D4);</w:t>
        </w:r>
      </w:ins>
    </w:p>
    <w:p w14:paraId="71219808" w14:textId="77777777" w:rsidR="000E3C64" w:rsidRPr="000E3C64" w:rsidRDefault="000E3C64" w:rsidP="000E3C64">
      <w:pPr>
        <w:spacing w:line="180" w:lineRule="auto"/>
        <w:rPr>
          <w:ins w:id="775" w:author="Abdul Rahman Saif Al Adhubi" w:date="2021-05-07T14:43:00Z"/>
          <w:rFonts w:ascii="Consolas" w:hAnsi="Consolas"/>
        </w:rPr>
      </w:pPr>
      <w:ins w:id="776" w:author="Abdul Rahman Saif Al Adhubi" w:date="2021-05-07T14:43:00Z">
        <w:r w:rsidRPr="000E3C64">
          <w:rPr>
            <w:rFonts w:ascii="Consolas" w:hAnsi="Consolas"/>
          </w:rPr>
          <w:t xml:space="preserve">        delay(500);</w:t>
        </w:r>
      </w:ins>
    </w:p>
    <w:p w14:paraId="30D26BC9" w14:textId="77777777" w:rsidR="000E3C64" w:rsidRPr="000E3C64" w:rsidRDefault="000E3C64" w:rsidP="000E3C64">
      <w:pPr>
        <w:spacing w:line="180" w:lineRule="auto"/>
        <w:rPr>
          <w:ins w:id="777" w:author="Abdul Rahman Saif Al Adhubi" w:date="2021-05-07T14:43:00Z"/>
          <w:rFonts w:ascii="Consolas" w:hAnsi="Consolas"/>
        </w:rPr>
      </w:pPr>
      <w:ins w:id="778" w:author="Abdul Rahman Saif Al Adhubi" w:date="2021-05-07T14:43:00Z">
        <w:r w:rsidRPr="000E3C64">
          <w:rPr>
            <w:rFonts w:ascii="Consolas" w:hAnsi="Consolas"/>
          </w:rPr>
          <w:t xml:space="preserve">        noTone(speakerPin);</w:t>
        </w:r>
      </w:ins>
    </w:p>
    <w:p w14:paraId="137DC1AF" w14:textId="77777777" w:rsidR="000E3C64" w:rsidRPr="000E3C64" w:rsidRDefault="000E3C64" w:rsidP="000E3C64">
      <w:pPr>
        <w:spacing w:line="180" w:lineRule="auto"/>
        <w:rPr>
          <w:ins w:id="779" w:author="Abdul Rahman Saif Al Adhubi" w:date="2021-05-07T14:43:00Z"/>
          <w:rFonts w:ascii="Consolas" w:hAnsi="Consolas"/>
        </w:rPr>
      </w:pPr>
      <w:ins w:id="780" w:author="Abdul Rahman Saif Al Adhubi" w:date="2021-05-07T14:43:00Z">
        <w:r w:rsidRPr="000E3C64">
          <w:rPr>
            <w:rFonts w:ascii="Consolas" w:hAnsi="Consolas"/>
          </w:rPr>
          <w:t xml:space="preserve">    for(int i=0; i&lt;3; i++)</w:t>
        </w:r>
      </w:ins>
    </w:p>
    <w:p w14:paraId="5A7C0ADF" w14:textId="77777777" w:rsidR="000E3C64" w:rsidRPr="000E3C64" w:rsidRDefault="000E3C64" w:rsidP="000E3C64">
      <w:pPr>
        <w:spacing w:line="180" w:lineRule="auto"/>
        <w:rPr>
          <w:ins w:id="781" w:author="Abdul Rahman Saif Al Adhubi" w:date="2021-05-07T14:43:00Z"/>
          <w:rFonts w:ascii="Consolas" w:hAnsi="Consolas"/>
        </w:rPr>
      </w:pPr>
      <w:ins w:id="782" w:author="Abdul Rahman Saif Al Adhubi" w:date="2021-05-07T14:43:00Z">
        <w:r w:rsidRPr="000E3C64">
          <w:rPr>
            <w:rFonts w:ascii="Consolas" w:hAnsi="Consolas"/>
          </w:rPr>
          <w:t xml:space="preserve">    {</w:t>
        </w:r>
      </w:ins>
    </w:p>
    <w:p w14:paraId="63BA04F8" w14:textId="77777777" w:rsidR="000E3C64" w:rsidRPr="000E3C64" w:rsidRDefault="000E3C64" w:rsidP="000E3C64">
      <w:pPr>
        <w:spacing w:line="180" w:lineRule="auto"/>
        <w:rPr>
          <w:ins w:id="783" w:author="Abdul Rahman Saif Al Adhubi" w:date="2021-05-07T14:43:00Z"/>
          <w:rFonts w:ascii="Consolas" w:hAnsi="Consolas"/>
        </w:rPr>
      </w:pPr>
      <w:ins w:id="784" w:author="Abdul Rahman Saif Al Adhubi" w:date="2021-05-07T14:43:00Z">
        <w:r w:rsidRPr="000E3C64">
          <w:rPr>
            <w:rFonts w:ascii="Consolas" w:hAnsi="Consolas"/>
          </w:rPr>
          <w:t xml:space="preserve">    tone(speakerPin, NOTE_G3);</w:t>
        </w:r>
      </w:ins>
    </w:p>
    <w:p w14:paraId="725D96E0" w14:textId="77777777" w:rsidR="000E3C64" w:rsidRPr="000E3C64" w:rsidRDefault="000E3C64" w:rsidP="000E3C64">
      <w:pPr>
        <w:spacing w:line="180" w:lineRule="auto"/>
        <w:rPr>
          <w:ins w:id="785" w:author="Abdul Rahman Saif Al Adhubi" w:date="2021-05-07T14:43:00Z"/>
          <w:rFonts w:ascii="Consolas" w:hAnsi="Consolas"/>
        </w:rPr>
      </w:pPr>
      <w:ins w:id="786" w:author="Abdul Rahman Saif Al Adhubi" w:date="2021-05-07T14:43:00Z">
        <w:r w:rsidRPr="000E3C64">
          <w:rPr>
            <w:rFonts w:ascii="Consolas" w:hAnsi="Consolas"/>
          </w:rPr>
          <w:t xml:space="preserve">    delay(500);</w:t>
        </w:r>
      </w:ins>
    </w:p>
    <w:p w14:paraId="0B720817" w14:textId="77777777" w:rsidR="000E3C64" w:rsidRPr="000E3C64" w:rsidRDefault="000E3C64" w:rsidP="000E3C64">
      <w:pPr>
        <w:spacing w:line="180" w:lineRule="auto"/>
        <w:rPr>
          <w:ins w:id="787" w:author="Abdul Rahman Saif Al Adhubi" w:date="2021-05-07T14:43:00Z"/>
          <w:rFonts w:ascii="Consolas" w:hAnsi="Consolas"/>
        </w:rPr>
      </w:pPr>
      <w:ins w:id="788" w:author="Abdul Rahman Saif Al Adhubi" w:date="2021-05-07T14:43:00Z">
        <w:r w:rsidRPr="000E3C64">
          <w:rPr>
            <w:rFonts w:ascii="Consolas" w:hAnsi="Consolas"/>
          </w:rPr>
          <w:t xml:space="preserve">    noTone(speakerPin);</w:t>
        </w:r>
      </w:ins>
    </w:p>
    <w:p w14:paraId="30ACFF72" w14:textId="77777777" w:rsidR="000E3C64" w:rsidRPr="000E3C64" w:rsidRDefault="000E3C64" w:rsidP="000E3C64">
      <w:pPr>
        <w:spacing w:line="180" w:lineRule="auto"/>
        <w:rPr>
          <w:ins w:id="789" w:author="Abdul Rahman Saif Al Adhubi" w:date="2021-05-07T14:43:00Z"/>
          <w:rFonts w:ascii="Consolas" w:hAnsi="Consolas"/>
        </w:rPr>
      </w:pPr>
      <w:ins w:id="790" w:author="Abdul Rahman Saif Al Adhubi" w:date="2021-05-07T14:43:00Z">
        <w:r w:rsidRPr="000E3C64">
          <w:rPr>
            <w:rFonts w:ascii="Consolas" w:hAnsi="Consolas"/>
          </w:rPr>
          <w:t xml:space="preserve">    tone(speakerPin, NOTE_AS3);</w:t>
        </w:r>
      </w:ins>
    </w:p>
    <w:p w14:paraId="77D08EE1" w14:textId="77777777" w:rsidR="000E3C64" w:rsidRPr="000E3C64" w:rsidRDefault="000E3C64" w:rsidP="000E3C64">
      <w:pPr>
        <w:spacing w:line="180" w:lineRule="auto"/>
        <w:rPr>
          <w:ins w:id="791" w:author="Abdul Rahman Saif Al Adhubi" w:date="2021-05-07T14:43:00Z"/>
          <w:rFonts w:ascii="Consolas" w:hAnsi="Consolas"/>
        </w:rPr>
      </w:pPr>
      <w:ins w:id="792" w:author="Abdul Rahman Saif Al Adhubi" w:date="2021-05-07T14:43:00Z">
        <w:r w:rsidRPr="000E3C64">
          <w:rPr>
            <w:rFonts w:ascii="Consolas" w:hAnsi="Consolas"/>
          </w:rPr>
          <w:t xml:space="preserve">    delay(250);</w:t>
        </w:r>
      </w:ins>
    </w:p>
    <w:p w14:paraId="17063F1C" w14:textId="77777777" w:rsidR="000E3C64" w:rsidRPr="000E3C64" w:rsidRDefault="000E3C64" w:rsidP="000E3C64">
      <w:pPr>
        <w:spacing w:line="180" w:lineRule="auto"/>
        <w:rPr>
          <w:ins w:id="793" w:author="Abdul Rahman Saif Al Adhubi" w:date="2021-05-07T14:43:00Z"/>
          <w:rFonts w:ascii="Consolas" w:hAnsi="Consolas"/>
        </w:rPr>
      </w:pPr>
      <w:ins w:id="794" w:author="Abdul Rahman Saif Al Adhubi" w:date="2021-05-07T14:43:00Z">
        <w:r w:rsidRPr="000E3C64">
          <w:rPr>
            <w:rFonts w:ascii="Consolas" w:hAnsi="Consolas"/>
          </w:rPr>
          <w:t xml:space="preserve">    noTone(speakerPin);</w:t>
        </w:r>
      </w:ins>
    </w:p>
    <w:p w14:paraId="65AFC1E7" w14:textId="77777777" w:rsidR="000E3C64" w:rsidRPr="000E3C64" w:rsidRDefault="000E3C64" w:rsidP="000E3C64">
      <w:pPr>
        <w:spacing w:line="180" w:lineRule="auto"/>
        <w:rPr>
          <w:ins w:id="795" w:author="Abdul Rahman Saif Al Adhubi" w:date="2021-05-07T14:43:00Z"/>
          <w:rFonts w:ascii="Consolas" w:hAnsi="Consolas"/>
        </w:rPr>
      </w:pPr>
      <w:ins w:id="796" w:author="Abdul Rahman Saif Al Adhubi" w:date="2021-05-07T14:43:00Z">
        <w:r w:rsidRPr="000E3C64">
          <w:rPr>
            <w:rFonts w:ascii="Consolas" w:hAnsi="Consolas"/>
          </w:rPr>
          <w:t xml:space="preserve">    tone(speakerPin, NOTE_C4);</w:t>
        </w:r>
      </w:ins>
    </w:p>
    <w:p w14:paraId="22AEA59E" w14:textId="77777777" w:rsidR="000E3C64" w:rsidRPr="000E3C64" w:rsidRDefault="000E3C64" w:rsidP="000E3C64">
      <w:pPr>
        <w:spacing w:line="180" w:lineRule="auto"/>
        <w:rPr>
          <w:ins w:id="797" w:author="Abdul Rahman Saif Al Adhubi" w:date="2021-05-07T14:43:00Z"/>
          <w:rFonts w:ascii="Consolas" w:hAnsi="Consolas"/>
        </w:rPr>
      </w:pPr>
      <w:ins w:id="798" w:author="Abdul Rahman Saif Al Adhubi" w:date="2021-05-07T14:43:00Z">
        <w:r w:rsidRPr="000E3C64">
          <w:rPr>
            <w:rFonts w:ascii="Consolas" w:hAnsi="Consolas"/>
          </w:rPr>
          <w:t xml:space="preserve">    delay(250);</w:t>
        </w:r>
      </w:ins>
    </w:p>
    <w:p w14:paraId="21146B0D" w14:textId="77777777" w:rsidR="000E3C64" w:rsidRPr="000E3C64" w:rsidRDefault="000E3C64" w:rsidP="000E3C64">
      <w:pPr>
        <w:spacing w:line="180" w:lineRule="auto"/>
        <w:rPr>
          <w:ins w:id="799" w:author="Abdul Rahman Saif Al Adhubi" w:date="2021-05-07T14:43:00Z"/>
          <w:rFonts w:ascii="Consolas" w:hAnsi="Consolas"/>
        </w:rPr>
      </w:pPr>
      <w:ins w:id="800" w:author="Abdul Rahman Saif Al Adhubi" w:date="2021-05-07T14:43:00Z">
        <w:r w:rsidRPr="000E3C64">
          <w:rPr>
            <w:rFonts w:ascii="Consolas" w:hAnsi="Consolas"/>
          </w:rPr>
          <w:t xml:space="preserve">    noTone(speakerPin);</w:t>
        </w:r>
      </w:ins>
    </w:p>
    <w:p w14:paraId="275BA498" w14:textId="77777777" w:rsidR="000E3C64" w:rsidRPr="000E3C64" w:rsidRDefault="000E3C64" w:rsidP="000E3C64">
      <w:pPr>
        <w:spacing w:line="180" w:lineRule="auto"/>
        <w:rPr>
          <w:ins w:id="801" w:author="Abdul Rahman Saif Al Adhubi" w:date="2021-05-07T14:43:00Z"/>
          <w:rFonts w:ascii="Consolas" w:hAnsi="Consolas"/>
        </w:rPr>
      </w:pPr>
      <w:ins w:id="802" w:author="Abdul Rahman Saif Al Adhubi" w:date="2021-05-07T14:43:00Z">
        <w:r w:rsidRPr="000E3C64">
          <w:rPr>
            <w:rFonts w:ascii="Consolas" w:hAnsi="Consolas"/>
          </w:rPr>
          <w:t xml:space="preserve">    tone(speakerPin, NOTE_D4);</w:t>
        </w:r>
      </w:ins>
    </w:p>
    <w:p w14:paraId="01C63104" w14:textId="77777777" w:rsidR="000E3C64" w:rsidRPr="000E3C64" w:rsidRDefault="000E3C64" w:rsidP="000E3C64">
      <w:pPr>
        <w:spacing w:line="180" w:lineRule="auto"/>
        <w:rPr>
          <w:ins w:id="803" w:author="Abdul Rahman Saif Al Adhubi" w:date="2021-05-07T14:43:00Z"/>
          <w:rFonts w:ascii="Consolas" w:hAnsi="Consolas"/>
        </w:rPr>
      </w:pPr>
      <w:ins w:id="804" w:author="Abdul Rahman Saif Al Adhubi" w:date="2021-05-07T14:43:00Z">
        <w:r w:rsidRPr="000E3C64">
          <w:rPr>
            <w:rFonts w:ascii="Consolas" w:hAnsi="Consolas"/>
          </w:rPr>
          <w:t xml:space="preserve">    delay(500);</w:t>
        </w:r>
      </w:ins>
    </w:p>
    <w:p w14:paraId="2B53191B" w14:textId="77777777" w:rsidR="000E3C64" w:rsidRPr="000E3C64" w:rsidRDefault="000E3C64" w:rsidP="000E3C64">
      <w:pPr>
        <w:spacing w:line="180" w:lineRule="auto"/>
        <w:rPr>
          <w:ins w:id="805" w:author="Abdul Rahman Saif Al Adhubi" w:date="2021-05-07T14:43:00Z"/>
          <w:rFonts w:ascii="Consolas" w:hAnsi="Consolas"/>
        </w:rPr>
      </w:pPr>
      <w:ins w:id="806" w:author="Abdul Rahman Saif Al Adhubi" w:date="2021-05-07T14:43:00Z">
        <w:r w:rsidRPr="000E3C64">
          <w:rPr>
            <w:rFonts w:ascii="Consolas" w:hAnsi="Consolas"/>
          </w:rPr>
          <w:t xml:space="preserve">    noTone(speakerPin);</w:t>
        </w:r>
      </w:ins>
    </w:p>
    <w:p w14:paraId="2DF6F28F" w14:textId="77777777" w:rsidR="000E3C64" w:rsidRPr="000E3C64" w:rsidRDefault="000E3C64" w:rsidP="000E3C64">
      <w:pPr>
        <w:spacing w:line="180" w:lineRule="auto"/>
        <w:rPr>
          <w:ins w:id="807" w:author="Abdul Rahman Saif Al Adhubi" w:date="2021-05-07T14:43:00Z"/>
          <w:rFonts w:ascii="Consolas" w:hAnsi="Consolas"/>
        </w:rPr>
      </w:pPr>
      <w:ins w:id="808" w:author="Abdul Rahman Saif Al Adhubi" w:date="2021-05-07T14:43:00Z">
        <w:r w:rsidRPr="000E3C64">
          <w:rPr>
            <w:rFonts w:ascii="Consolas" w:hAnsi="Consolas"/>
          </w:rPr>
          <w:t xml:space="preserve">    }//</w:t>
        </w:r>
      </w:ins>
    </w:p>
    <w:p w14:paraId="75C428F2" w14:textId="77777777" w:rsidR="000E3C64" w:rsidRPr="000E3C64" w:rsidRDefault="000E3C64" w:rsidP="000E3C64">
      <w:pPr>
        <w:spacing w:line="180" w:lineRule="auto"/>
        <w:rPr>
          <w:ins w:id="809" w:author="Abdul Rahman Saif Al Adhubi" w:date="2021-05-07T14:43:00Z"/>
          <w:rFonts w:ascii="Consolas" w:hAnsi="Consolas"/>
        </w:rPr>
      </w:pPr>
      <w:ins w:id="810" w:author="Abdul Rahman Saif Al Adhubi" w:date="2021-05-07T14:43:00Z">
        <w:r w:rsidRPr="000E3C64">
          <w:rPr>
            <w:rFonts w:ascii="Consolas" w:hAnsi="Consolas"/>
          </w:rPr>
          <w:t xml:space="preserve">        tone(speakerPin, NOTE_G3);</w:t>
        </w:r>
      </w:ins>
    </w:p>
    <w:p w14:paraId="0163B352" w14:textId="77777777" w:rsidR="000E3C64" w:rsidRPr="000E3C64" w:rsidRDefault="000E3C64" w:rsidP="000E3C64">
      <w:pPr>
        <w:spacing w:line="180" w:lineRule="auto"/>
        <w:rPr>
          <w:ins w:id="811" w:author="Abdul Rahman Saif Al Adhubi" w:date="2021-05-07T14:43:00Z"/>
          <w:rFonts w:ascii="Consolas" w:hAnsi="Consolas"/>
        </w:rPr>
      </w:pPr>
      <w:ins w:id="812" w:author="Abdul Rahman Saif Al Adhubi" w:date="2021-05-07T14:43:00Z">
        <w:r w:rsidRPr="000E3C64">
          <w:rPr>
            <w:rFonts w:ascii="Consolas" w:hAnsi="Consolas"/>
          </w:rPr>
          <w:t xml:space="preserve">        delay(500);</w:t>
        </w:r>
      </w:ins>
    </w:p>
    <w:p w14:paraId="68E2F760" w14:textId="77777777" w:rsidR="000E3C64" w:rsidRPr="000E3C64" w:rsidRDefault="000E3C64" w:rsidP="000E3C64">
      <w:pPr>
        <w:spacing w:line="180" w:lineRule="auto"/>
        <w:rPr>
          <w:ins w:id="813" w:author="Abdul Rahman Saif Al Adhubi" w:date="2021-05-07T14:43:00Z"/>
          <w:rFonts w:ascii="Consolas" w:hAnsi="Consolas"/>
        </w:rPr>
      </w:pPr>
      <w:ins w:id="814" w:author="Abdul Rahman Saif Al Adhubi" w:date="2021-05-07T14:43:00Z">
        <w:r w:rsidRPr="000E3C64">
          <w:rPr>
            <w:rFonts w:ascii="Consolas" w:hAnsi="Consolas"/>
          </w:rPr>
          <w:t xml:space="preserve">        noTone(speakerPin);</w:t>
        </w:r>
      </w:ins>
    </w:p>
    <w:p w14:paraId="66390C9E" w14:textId="77777777" w:rsidR="000E3C64" w:rsidRPr="000E3C64" w:rsidRDefault="000E3C64" w:rsidP="000E3C64">
      <w:pPr>
        <w:spacing w:line="180" w:lineRule="auto"/>
        <w:rPr>
          <w:ins w:id="815" w:author="Abdul Rahman Saif Al Adhubi" w:date="2021-05-07T14:43:00Z"/>
          <w:rFonts w:ascii="Consolas" w:hAnsi="Consolas"/>
        </w:rPr>
      </w:pPr>
      <w:ins w:id="816" w:author="Abdul Rahman Saif Al Adhubi" w:date="2021-05-07T14:43:00Z">
        <w:r w:rsidRPr="000E3C64">
          <w:rPr>
            <w:rFonts w:ascii="Consolas" w:hAnsi="Consolas"/>
          </w:rPr>
          <w:t xml:space="preserve">        tone(speakerPin, NOTE_AS3);</w:t>
        </w:r>
      </w:ins>
    </w:p>
    <w:p w14:paraId="35A60089" w14:textId="77777777" w:rsidR="000E3C64" w:rsidRPr="000E3C64" w:rsidRDefault="000E3C64" w:rsidP="000E3C64">
      <w:pPr>
        <w:spacing w:line="180" w:lineRule="auto"/>
        <w:rPr>
          <w:ins w:id="817" w:author="Abdul Rahman Saif Al Adhubi" w:date="2021-05-07T14:43:00Z"/>
          <w:rFonts w:ascii="Consolas" w:hAnsi="Consolas"/>
        </w:rPr>
      </w:pPr>
      <w:ins w:id="818" w:author="Abdul Rahman Saif Al Adhubi" w:date="2021-05-07T14:43:00Z">
        <w:r w:rsidRPr="000E3C64">
          <w:rPr>
            <w:rFonts w:ascii="Consolas" w:hAnsi="Consolas"/>
          </w:rPr>
          <w:t xml:space="preserve">        delay(250);</w:t>
        </w:r>
      </w:ins>
    </w:p>
    <w:p w14:paraId="3C6F5A44" w14:textId="77777777" w:rsidR="000E3C64" w:rsidRPr="000E3C64" w:rsidRDefault="000E3C64" w:rsidP="000E3C64">
      <w:pPr>
        <w:spacing w:line="180" w:lineRule="auto"/>
        <w:rPr>
          <w:ins w:id="819" w:author="Abdul Rahman Saif Al Adhubi" w:date="2021-05-07T14:43:00Z"/>
          <w:rFonts w:ascii="Consolas" w:hAnsi="Consolas"/>
        </w:rPr>
      </w:pPr>
      <w:ins w:id="820" w:author="Abdul Rahman Saif Al Adhubi" w:date="2021-05-07T14:43:00Z">
        <w:r w:rsidRPr="000E3C64">
          <w:rPr>
            <w:rFonts w:ascii="Consolas" w:hAnsi="Consolas"/>
          </w:rPr>
          <w:t xml:space="preserve">        noTone(speakerPin);</w:t>
        </w:r>
      </w:ins>
    </w:p>
    <w:p w14:paraId="16E6BC05" w14:textId="77777777" w:rsidR="000E3C64" w:rsidRPr="000E3C64" w:rsidRDefault="000E3C64" w:rsidP="000E3C64">
      <w:pPr>
        <w:spacing w:line="180" w:lineRule="auto"/>
        <w:rPr>
          <w:ins w:id="821" w:author="Abdul Rahman Saif Al Adhubi" w:date="2021-05-07T14:43:00Z"/>
          <w:rFonts w:ascii="Consolas" w:hAnsi="Consolas"/>
        </w:rPr>
      </w:pPr>
      <w:ins w:id="822" w:author="Abdul Rahman Saif Al Adhubi" w:date="2021-05-07T14:43:00Z">
        <w:r w:rsidRPr="000E3C64">
          <w:rPr>
            <w:rFonts w:ascii="Consolas" w:hAnsi="Consolas"/>
          </w:rPr>
          <w:t xml:space="preserve">        tone(speakerPin, NOTE_C4);</w:t>
        </w:r>
      </w:ins>
    </w:p>
    <w:p w14:paraId="2CC7D313" w14:textId="77777777" w:rsidR="000E3C64" w:rsidRPr="000E3C64" w:rsidRDefault="000E3C64" w:rsidP="000E3C64">
      <w:pPr>
        <w:spacing w:line="180" w:lineRule="auto"/>
        <w:rPr>
          <w:ins w:id="823" w:author="Abdul Rahman Saif Al Adhubi" w:date="2021-05-07T14:43:00Z"/>
          <w:rFonts w:ascii="Consolas" w:hAnsi="Consolas"/>
        </w:rPr>
      </w:pPr>
      <w:ins w:id="824" w:author="Abdul Rahman Saif Al Adhubi" w:date="2021-05-07T14:43:00Z">
        <w:r w:rsidRPr="000E3C64">
          <w:rPr>
            <w:rFonts w:ascii="Consolas" w:hAnsi="Consolas"/>
          </w:rPr>
          <w:t xml:space="preserve">        delay(250);</w:t>
        </w:r>
      </w:ins>
    </w:p>
    <w:p w14:paraId="08F94FC8" w14:textId="77777777" w:rsidR="000E3C64" w:rsidRPr="000E3C64" w:rsidRDefault="000E3C64" w:rsidP="000E3C64">
      <w:pPr>
        <w:spacing w:line="180" w:lineRule="auto"/>
        <w:rPr>
          <w:ins w:id="825" w:author="Abdul Rahman Saif Al Adhubi" w:date="2021-05-07T14:43:00Z"/>
          <w:rFonts w:ascii="Consolas" w:hAnsi="Consolas"/>
        </w:rPr>
      </w:pPr>
      <w:ins w:id="826" w:author="Abdul Rahman Saif Al Adhubi" w:date="2021-05-07T14:43:00Z">
        <w:r w:rsidRPr="000E3C64">
          <w:rPr>
            <w:rFonts w:ascii="Consolas" w:hAnsi="Consolas"/>
          </w:rPr>
          <w:t xml:space="preserve">        noTone(speakerPin);</w:t>
        </w:r>
      </w:ins>
    </w:p>
    <w:p w14:paraId="5F7650E5" w14:textId="77777777" w:rsidR="000E3C64" w:rsidRPr="000E3C64" w:rsidRDefault="000E3C64" w:rsidP="000E3C64">
      <w:pPr>
        <w:spacing w:line="180" w:lineRule="auto"/>
        <w:rPr>
          <w:ins w:id="827" w:author="Abdul Rahman Saif Al Adhubi" w:date="2021-05-07T14:43:00Z"/>
          <w:rFonts w:ascii="Consolas" w:hAnsi="Consolas"/>
        </w:rPr>
      </w:pPr>
      <w:ins w:id="828" w:author="Abdul Rahman Saif Al Adhubi" w:date="2021-05-07T14:43:00Z">
        <w:r w:rsidRPr="000E3C64">
          <w:rPr>
            <w:rFonts w:ascii="Consolas" w:hAnsi="Consolas"/>
          </w:rPr>
          <w:t xml:space="preserve">        tone(speakerPin, NOTE_D4);</w:t>
        </w:r>
      </w:ins>
    </w:p>
    <w:p w14:paraId="590A4598" w14:textId="77777777" w:rsidR="000E3C64" w:rsidRPr="000E3C64" w:rsidRDefault="000E3C64" w:rsidP="000E3C64">
      <w:pPr>
        <w:spacing w:line="180" w:lineRule="auto"/>
        <w:rPr>
          <w:ins w:id="829" w:author="Abdul Rahman Saif Al Adhubi" w:date="2021-05-07T14:43:00Z"/>
          <w:rFonts w:ascii="Consolas" w:hAnsi="Consolas"/>
        </w:rPr>
      </w:pPr>
      <w:ins w:id="830" w:author="Abdul Rahman Saif Al Adhubi" w:date="2021-05-07T14:43:00Z">
        <w:r w:rsidRPr="000E3C64">
          <w:rPr>
            <w:rFonts w:ascii="Consolas" w:hAnsi="Consolas"/>
          </w:rPr>
          <w:t xml:space="preserve">        delay(1000);</w:t>
        </w:r>
      </w:ins>
    </w:p>
    <w:p w14:paraId="7A1CC157" w14:textId="77777777" w:rsidR="000E3C64" w:rsidRPr="000E3C64" w:rsidRDefault="000E3C64" w:rsidP="000E3C64">
      <w:pPr>
        <w:spacing w:line="180" w:lineRule="auto"/>
        <w:rPr>
          <w:ins w:id="831" w:author="Abdul Rahman Saif Al Adhubi" w:date="2021-05-07T14:43:00Z"/>
          <w:rFonts w:ascii="Consolas" w:hAnsi="Consolas"/>
        </w:rPr>
      </w:pPr>
      <w:ins w:id="832" w:author="Abdul Rahman Saif Al Adhubi" w:date="2021-05-07T14:43:00Z">
        <w:r w:rsidRPr="000E3C64">
          <w:rPr>
            <w:rFonts w:ascii="Consolas" w:hAnsi="Consolas"/>
          </w:rPr>
          <w:t xml:space="preserve">        noTone(speakerPin);</w:t>
        </w:r>
      </w:ins>
    </w:p>
    <w:p w14:paraId="3C3220BD" w14:textId="77777777" w:rsidR="000E3C64" w:rsidRPr="000E3C64" w:rsidRDefault="000E3C64" w:rsidP="000E3C64">
      <w:pPr>
        <w:spacing w:line="180" w:lineRule="auto"/>
        <w:rPr>
          <w:ins w:id="833" w:author="Abdul Rahman Saif Al Adhubi" w:date="2021-05-07T14:43:00Z"/>
          <w:rFonts w:ascii="Consolas" w:hAnsi="Consolas"/>
        </w:rPr>
      </w:pPr>
      <w:ins w:id="834" w:author="Abdul Rahman Saif Al Adhubi" w:date="2021-05-07T14:43:00Z">
        <w:r w:rsidRPr="000E3C64">
          <w:rPr>
            <w:rFonts w:ascii="Consolas" w:hAnsi="Consolas"/>
          </w:rPr>
          <w:t xml:space="preserve">        </w:t>
        </w:r>
      </w:ins>
    </w:p>
    <w:p w14:paraId="6A1ECF7E" w14:textId="77777777" w:rsidR="000E3C64" w:rsidRPr="000E3C64" w:rsidRDefault="000E3C64" w:rsidP="000E3C64">
      <w:pPr>
        <w:spacing w:line="180" w:lineRule="auto"/>
        <w:rPr>
          <w:ins w:id="835" w:author="Abdul Rahman Saif Al Adhubi" w:date="2021-05-07T14:43:00Z"/>
          <w:rFonts w:ascii="Consolas" w:hAnsi="Consolas"/>
        </w:rPr>
      </w:pPr>
      <w:ins w:id="836" w:author="Abdul Rahman Saif Al Adhubi" w:date="2021-05-07T14:43:00Z">
        <w:r w:rsidRPr="000E3C64">
          <w:rPr>
            <w:rFonts w:ascii="Consolas" w:hAnsi="Consolas"/>
          </w:rPr>
          <w:t xml:space="preserve">        tone(speakerPin, NOTE_F4);</w:t>
        </w:r>
      </w:ins>
    </w:p>
    <w:p w14:paraId="3B0B1700" w14:textId="77777777" w:rsidR="000E3C64" w:rsidRPr="000E3C64" w:rsidRDefault="000E3C64" w:rsidP="000E3C64">
      <w:pPr>
        <w:spacing w:line="180" w:lineRule="auto"/>
        <w:rPr>
          <w:ins w:id="837" w:author="Abdul Rahman Saif Al Adhubi" w:date="2021-05-07T14:43:00Z"/>
          <w:rFonts w:ascii="Consolas" w:hAnsi="Consolas"/>
        </w:rPr>
      </w:pPr>
      <w:ins w:id="838" w:author="Abdul Rahman Saif Al Adhubi" w:date="2021-05-07T14:43:00Z">
        <w:r w:rsidRPr="000E3C64">
          <w:rPr>
            <w:rFonts w:ascii="Consolas" w:hAnsi="Consolas"/>
          </w:rPr>
          <w:t xml:space="preserve">        delay(1000);</w:t>
        </w:r>
      </w:ins>
    </w:p>
    <w:p w14:paraId="337E2900" w14:textId="77777777" w:rsidR="000E3C64" w:rsidRPr="000E3C64" w:rsidRDefault="000E3C64" w:rsidP="000E3C64">
      <w:pPr>
        <w:spacing w:line="180" w:lineRule="auto"/>
        <w:rPr>
          <w:ins w:id="839" w:author="Abdul Rahman Saif Al Adhubi" w:date="2021-05-07T14:43:00Z"/>
          <w:rFonts w:ascii="Consolas" w:hAnsi="Consolas"/>
        </w:rPr>
      </w:pPr>
      <w:ins w:id="840" w:author="Abdul Rahman Saif Al Adhubi" w:date="2021-05-07T14:43:00Z">
        <w:r w:rsidRPr="000E3C64">
          <w:rPr>
            <w:rFonts w:ascii="Consolas" w:hAnsi="Consolas"/>
          </w:rPr>
          <w:t xml:space="preserve">        noTone(speakerPin);</w:t>
        </w:r>
      </w:ins>
    </w:p>
    <w:p w14:paraId="09F7C237" w14:textId="77777777" w:rsidR="000E3C64" w:rsidRPr="000E3C64" w:rsidRDefault="000E3C64" w:rsidP="000E3C64">
      <w:pPr>
        <w:spacing w:line="180" w:lineRule="auto"/>
        <w:rPr>
          <w:ins w:id="841" w:author="Abdul Rahman Saif Al Adhubi" w:date="2021-05-07T14:43:00Z"/>
          <w:rFonts w:ascii="Consolas" w:hAnsi="Consolas"/>
        </w:rPr>
      </w:pPr>
      <w:ins w:id="842" w:author="Abdul Rahman Saif Al Adhubi" w:date="2021-05-07T14:43:00Z">
        <w:r w:rsidRPr="000E3C64">
          <w:rPr>
            <w:rFonts w:ascii="Consolas" w:hAnsi="Consolas"/>
          </w:rPr>
          <w:t xml:space="preserve">        tone(speakerPin, NOTE_AS3);</w:t>
        </w:r>
      </w:ins>
    </w:p>
    <w:p w14:paraId="00E269F6" w14:textId="77777777" w:rsidR="000E3C64" w:rsidRPr="000E3C64" w:rsidRDefault="000E3C64" w:rsidP="000E3C64">
      <w:pPr>
        <w:spacing w:line="180" w:lineRule="auto"/>
        <w:rPr>
          <w:ins w:id="843" w:author="Abdul Rahman Saif Al Adhubi" w:date="2021-05-07T14:43:00Z"/>
          <w:rFonts w:ascii="Consolas" w:hAnsi="Consolas"/>
        </w:rPr>
      </w:pPr>
      <w:ins w:id="844" w:author="Abdul Rahman Saif Al Adhubi" w:date="2021-05-07T14:43:00Z">
        <w:r w:rsidRPr="000E3C64">
          <w:rPr>
            <w:rFonts w:ascii="Consolas" w:hAnsi="Consolas"/>
          </w:rPr>
          <w:t xml:space="preserve">        delay(1000);</w:t>
        </w:r>
      </w:ins>
    </w:p>
    <w:p w14:paraId="0907BBC4" w14:textId="77777777" w:rsidR="000E3C64" w:rsidRPr="000E3C64" w:rsidRDefault="000E3C64" w:rsidP="000E3C64">
      <w:pPr>
        <w:spacing w:line="180" w:lineRule="auto"/>
        <w:rPr>
          <w:ins w:id="845" w:author="Abdul Rahman Saif Al Adhubi" w:date="2021-05-07T14:43:00Z"/>
          <w:rFonts w:ascii="Consolas" w:hAnsi="Consolas"/>
        </w:rPr>
      </w:pPr>
      <w:ins w:id="846" w:author="Abdul Rahman Saif Al Adhubi" w:date="2021-05-07T14:43:00Z">
        <w:r w:rsidRPr="000E3C64">
          <w:rPr>
            <w:rFonts w:ascii="Consolas" w:hAnsi="Consolas"/>
          </w:rPr>
          <w:t xml:space="preserve">        noTone(speakerPin);</w:t>
        </w:r>
      </w:ins>
    </w:p>
    <w:p w14:paraId="08BB06EE" w14:textId="77777777" w:rsidR="000E3C64" w:rsidRPr="000E3C64" w:rsidRDefault="000E3C64" w:rsidP="000E3C64">
      <w:pPr>
        <w:spacing w:line="180" w:lineRule="auto"/>
        <w:rPr>
          <w:ins w:id="847" w:author="Abdul Rahman Saif Al Adhubi" w:date="2021-05-07T14:43:00Z"/>
          <w:rFonts w:ascii="Consolas" w:hAnsi="Consolas"/>
        </w:rPr>
      </w:pPr>
      <w:ins w:id="848" w:author="Abdul Rahman Saif Al Adhubi" w:date="2021-05-07T14:43:00Z">
        <w:r w:rsidRPr="000E3C64">
          <w:rPr>
            <w:rFonts w:ascii="Consolas" w:hAnsi="Consolas"/>
          </w:rPr>
          <w:t xml:space="preserve">        tone(speakerPin, NOTE_DS4);</w:t>
        </w:r>
      </w:ins>
    </w:p>
    <w:p w14:paraId="0A058456" w14:textId="77777777" w:rsidR="000E3C64" w:rsidRPr="000E3C64" w:rsidRDefault="000E3C64" w:rsidP="000E3C64">
      <w:pPr>
        <w:spacing w:line="180" w:lineRule="auto"/>
        <w:rPr>
          <w:ins w:id="849" w:author="Abdul Rahman Saif Al Adhubi" w:date="2021-05-07T14:43:00Z"/>
          <w:rFonts w:ascii="Consolas" w:hAnsi="Consolas"/>
        </w:rPr>
      </w:pPr>
      <w:ins w:id="850" w:author="Abdul Rahman Saif Al Adhubi" w:date="2021-05-07T14:43:00Z">
        <w:r w:rsidRPr="000E3C64">
          <w:rPr>
            <w:rFonts w:ascii="Consolas" w:hAnsi="Consolas"/>
          </w:rPr>
          <w:t xml:space="preserve">        delay(250);</w:t>
        </w:r>
      </w:ins>
    </w:p>
    <w:p w14:paraId="10B284FD" w14:textId="77777777" w:rsidR="000E3C64" w:rsidRPr="000E3C64" w:rsidRDefault="000E3C64" w:rsidP="000E3C64">
      <w:pPr>
        <w:spacing w:line="180" w:lineRule="auto"/>
        <w:rPr>
          <w:ins w:id="851" w:author="Abdul Rahman Saif Al Adhubi" w:date="2021-05-07T14:43:00Z"/>
          <w:rFonts w:ascii="Consolas" w:hAnsi="Consolas"/>
        </w:rPr>
      </w:pPr>
      <w:ins w:id="852" w:author="Abdul Rahman Saif Al Adhubi" w:date="2021-05-07T14:43:00Z">
        <w:r w:rsidRPr="000E3C64">
          <w:rPr>
            <w:rFonts w:ascii="Consolas" w:hAnsi="Consolas"/>
          </w:rPr>
          <w:t xml:space="preserve">        noTone(speakerPin);</w:t>
        </w:r>
      </w:ins>
    </w:p>
    <w:p w14:paraId="2BA4A069" w14:textId="77777777" w:rsidR="000E3C64" w:rsidRPr="000E3C64" w:rsidRDefault="000E3C64" w:rsidP="000E3C64">
      <w:pPr>
        <w:spacing w:line="180" w:lineRule="auto"/>
        <w:rPr>
          <w:ins w:id="853" w:author="Abdul Rahman Saif Al Adhubi" w:date="2021-05-07T14:43:00Z"/>
          <w:rFonts w:ascii="Consolas" w:hAnsi="Consolas"/>
        </w:rPr>
      </w:pPr>
      <w:ins w:id="854" w:author="Abdul Rahman Saif Al Adhubi" w:date="2021-05-07T14:43:00Z">
        <w:r w:rsidRPr="000E3C64">
          <w:rPr>
            <w:rFonts w:ascii="Consolas" w:hAnsi="Consolas"/>
          </w:rPr>
          <w:t xml:space="preserve">        tone(speakerPin, NOTE_D4);</w:t>
        </w:r>
      </w:ins>
    </w:p>
    <w:p w14:paraId="65AAAAB4" w14:textId="77777777" w:rsidR="000E3C64" w:rsidRPr="000E3C64" w:rsidRDefault="000E3C64" w:rsidP="000E3C64">
      <w:pPr>
        <w:spacing w:line="180" w:lineRule="auto"/>
        <w:rPr>
          <w:ins w:id="855" w:author="Abdul Rahman Saif Al Adhubi" w:date="2021-05-07T14:43:00Z"/>
          <w:rFonts w:ascii="Consolas" w:hAnsi="Consolas"/>
        </w:rPr>
      </w:pPr>
      <w:ins w:id="856" w:author="Abdul Rahman Saif Al Adhubi" w:date="2021-05-07T14:43:00Z">
        <w:r w:rsidRPr="000E3C64">
          <w:rPr>
            <w:rFonts w:ascii="Consolas" w:hAnsi="Consolas"/>
          </w:rPr>
          <w:t xml:space="preserve">        delay(250);</w:t>
        </w:r>
      </w:ins>
    </w:p>
    <w:p w14:paraId="5F63B9AE" w14:textId="77777777" w:rsidR="000E3C64" w:rsidRPr="000E3C64" w:rsidRDefault="000E3C64" w:rsidP="000E3C64">
      <w:pPr>
        <w:spacing w:line="180" w:lineRule="auto"/>
        <w:rPr>
          <w:ins w:id="857" w:author="Abdul Rahman Saif Al Adhubi" w:date="2021-05-07T14:43:00Z"/>
          <w:rFonts w:ascii="Consolas" w:hAnsi="Consolas"/>
        </w:rPr>
      </w:pPr>
      <w:ins w:id="858" w:author="Abdul Rahman Saif Al Adhubi" w:date="2021-05-07T14:43:00Z">
        <w:r w:rsidRPr="000E3C64">
          <w:rPr>
            <w:rFonts w:ascii="Consolas" w:hAnsi="Consolas"/>
          </w:rPr>
          <w:t xml:space="preserve">        noTone(speakerPin);</w:t>
        </w:r>
      </w:ins>
    </w:p>
    <w:p w14:paraId="0FD73B27" w14:textId="77777777" w:rsidR="000E3C64" w:rsidRPr="000E3C64" w:rsidRDefault="000E3C64" w:rsidP="000E3C64">
      <w:pPr>
        <w:spacing w:line="180" w:lineRule="auto"/>
        <w:rPr>
          <w:ins w:id="859" w:author="Abdul Rahman Saif Al Adhubi" w:date="2021-05-07T14:43:00Z"/>
          <w:rFonts w:ascii="Consolas" w:hAnsi="Consolas"/>
        </w:rPr>
      </w:pPr>
      <w:ins w:id="860" w:author="Abdul Rahman Saif Al Adhubi" w:date="2021-05-07T14:43:00Z">
        <w:r w:rsidRPr="000E3C64">
          <w:rPr>
            <w:rFonts w:ascii="Consolas" w:hAnsi="Consolas"/>
          </w:rPr>
          <w:t xml:space="preserve">        tone(speakerPin, NOTE_F4);</w:t>
        </w:r>
      </w:ins>
    </w:p>
    <w:p w14:paraId="4F051312" w14:textId="77777777" w:rsidR="000E3C64" w:rsidRPr="000E3C64" w:rsidRDefault="000E3C64" w:rsidP="000E3C64">
      <w:pPr>
        <w:spacing w:line="180" w:lineRule="auto"/>
        <w:rPr>
          <w:ins w:id="861" w:author="Abdul Rahman Saif Al Adhubi" w:date="2021-05-07T14:43:00Z"/>
          <w:rFonts w:ascii="Consolas" w:hAnsi="Consolas"/>
        </w:rPr>
      </w:pPr>
      <w:ins w:id="862" w:author="Abdul Rahman Saif Al Adhubi" w:date="2021-05-07T14:43:00Z">
        <w:r w:rsidRPr="000E3C64">
          <w:rPr>
            <w:rFonts w:ascii="Consolas" w:hAnsi="Consolas"/>
          </w:rPr>
          <w:t xml:space="preserve">        delay(1000);</w:t>
        </w:r>
      </w:ins>
    </w:p>
    <w:p w14:paraId="10B97375" w14:textId="77777777" w:rsidR="000E3C64" w:rsidRPr="000E3C64" w:rsidRDefault="000E3C64" w:rsidP="000E3C64">
      <w:pPr>
        <w:spacing w:line="180" w:lineRule="auto"/>
        <w:rPr>
          <w:ins w:id="863" w:author="Abdul Rahman Saif Al Adhubi" w:date="2021-05-07T14:43:00Z"/>
          <w:rFonts w:ascii="Consolas" w:hAnsi="Consolas"/>
        </w:rPr>
      </w:pPr>
      <w:ins w:id="864" w:author="Abdul Rahman Saif Al Adhubi" w:date="2021-05-07T14:43:00Z">
        <w:r w:rsidRPr="000E3C64">
          <w:rPr>
            <w:rFonts w:ascii="Consolas" w:hAnsi="Consolas"/>
          </w:rPr>
          <w:t xml:space="preserve">        noTone(speakerPin);</w:t>
        </w:r>
      </w:ins>
    </w:p>
    <w:p w14:paraId="358F01C8" w14:textId="77777777" w:rsidR="000E3C64" w:rsidRPr="000E3C64" w:rsidRDefault="000E3C64" w:rsidP="000E3C64">
      <w:pPr>
        <w:spacing w:line="180" w:lineRule="auto"/>
        <w:rPr>
          <w:ins w:id="865" w:author="Abdul Rahman Saif Al Adhubi" w:date="2021-05-07T14:43:00Z"/>
          <w:rFonts w:ascii="Consolas" w:hAnsi="Consolas"/>
        </w:rPr>
      </w:pPr>
      <w:ins w:id="866" w:author="Abdul Rahman Saif Al Adhubi" w:date="2021-05-07T14:43:00Z">
        <w:r w:rsidRPr="000E3C64">
          <w:rPr>
            <w:rFonts w:ascii="Consolas" w:hAnsi="Consolas"/>
          </w:rPr>
          <w:t xml:space="preserve">        tone(speakerPin, NOTE_AS3);</w:t>
        </w:r>
      </w:ins>
    </w:p>
    <w:p w14:paraId="4A442AED" w14:textId="77777777" w:rsidR="000E3C64" w:rsidRPr="000E3C64" w:rsidRDefault="000E3C64" w:rsidP="000E3C64">
      <w:pPr>
        <w:spacing w:line="180" w:lineRule="auto"/>
        <w:rPr>
          <w:ins w:id="867" w:author="Abdul Rahman Saif Al Adhubi" w:date="2021-05-07T14:43:00Z"/>
          <w:rFonts w:ascii="Consolas" w:hAnsi="Consolas"/>
        </w:rPr>
      </w:pPr>
      <w:ins w:id="868" w:author="Abdul Rahman Saif Al Adhubi" w:date="2021-05-07T14:43:00Z">
        <w:r w:rsidRPr="000E3C64">
          <w:rPr>
            <w:rFonts w:ascii="Consolas" w:hAnsi="Consolas"/>
          </w:rPr>
          <w:t xml:space="preserve">        delay(1000);</w:t>
        </w:r>
      </w:ins>
    </w:p>
    <w:p w14:paraId="342F94B3" w14:textId="77777777" w:rsidR="000E3C64" w:rsidRPr="000E3C64" w:rsidRDefault="000E3C64" w:rsidP="000E3C64">
      <w:pPr>
        <w:spacing w:line="180" w:lineRule="auto"/>
        <w:rPr>
          <w:ins w:id="869" w:author="Abdul Rahman Saif Al Adhubi" w:date="2021-05-07T14:43:00Z"/>
          <w:rFonts w:ascii="Consolas" w:hAnsi="Consolas"/>
        </w:rPr>
      </w:pPr>
      <w:ins w:id="870" w:author="Abdul Rahman Saif Al Adhubi" w:date="2021-05-07T14:43:00Z">
        <w:r w:rsidRPr="000E3C64">
          <w:rPr>
            <w:rFonts w:ascii="Consolas" w:hAnsi="Consolas"/>
          </w:rPr>
          <w:t xml:space="preserve">        noTone(speakerPin);</w:t>
        </w:r>
      </w:ins>
    </w:p>
    <w:p w14:paraId="20685F43" w14:textId="77777777" w:rsidR="000E3C64" w:rsidRPr="000E3C64" w:rsidRDefault="000E3C64" w:rsidP="000E3C64">
      <w:pPr>
        <w:spacing w:line="180" w:lineRule="auto"/>
        <w:rPr>
          <w:ins w:id="871" w:author="Abdul Rahman Saif Al Adhubi" w:date="2021-05-07T14:43:00Z"/>
          <w:rFonts w:ascii="Consolas" w:hAnsi="Consolas"/>
        </w:rPr>
      </w:pPr>
      <w:ins w:id="872" w:author="Abdul Rahman Saif Al Adhubi" w:date="2021-05-07T14:43:00Z">
        <w:r w:rsidRPr="000E3C64">
          <w:rPr>
            <w:rFonts w:ascii="Consolas" w:hAnsi="Consolas"/>
          </w:rPr>
          <w:t xml:space="preserve">        tone(speakerPin, NOTE_DS4);</w:t>
        </w:r>
      </w:ins>
    </w:p>
    <w:p w14:paraId="5F1B44B6" w14:textId="77777777" w:rsidR="000E3C64" w:rsidRPr="000E3C64" w:rsidRDefault="000E3C64" w:rsidP="000E3C64">
      <w:pPr>
        <w:spacing w:line="180" w:lineRule="auto"/>
        <w:rPr>
          <w:ins w:id="873" w:author="Abdul Rahman Saif Al Adhubi" w:date="2021-05-07T14:43:00Z"/>
          <w:rFonts w:ascii="Consolas" w:hAnsi="Consolas"/>
        </w:rPr>
      </w:pPr>
      <w:ins w:id="874" w:author="Abdul Rahman Saif Al Adhubi" w:date="2021-05-07T14:43:00Z">
        <w:r w:rsidRPr="000E3C64">
          <w:rPr>
            <w:rFonts w:ascii="Consolas" w:hAnsi="Consolas"/>
          </w:rPr>
          <w:t xml:space="preserve">        delay(250);</w:t>
        </w:r>
      </w:ins>
    </w:p>
    <w:p w14:paraId="3427DCE0" w14:textId="77777777" w:rsidR="000E3C64" w:rsidRPr="000E3C64" w:rsidRDefault="000E3C64" w:rsidP="000E3C64">
      <w:pPr>
        <w:spacing w:line="180" w:lineRule="auto"/>
        <w:rPr>
          <w:ins w:id="875" w:author="Abdul Rahman Saif Al Adhubi" w:date="2021-05-07T14:43:00Z"/>
          <w:rFonts w:ascii="Consolas" w:hAnsi="Consolas"/>
        </w:rPr>
      </w:pPr>
      <w:ins w:id="876" w:author="Abdul Rahman Saif Al Adhubi" w:date="2021-05-07T14:43:00Z">
        <w:r w:rsidRPr="000E3C64">
          <w:rPr>
            <w:rFonts w:ascii="Consolas" w:hAnsi="Consolas"/>
          </w:rPr>
          <w:t xml:space="preserve">        noTone(speakerPin);</w:t>
        </w:r>
      </w:ins>
    </w:p>
    <w:p w14:paraId="78514048" w14:textId="77777777" w:rsidR="000E3C64" w:rsidRPr="000E3C64" w:rsidRDefault="000E3C64" w:rsidP="000E3C64">
      <w:pPr>
        <w:spacing w:line="180" w:lineRule="auto"/>
        <w:rPr>
          <w:ins w:id="877" w:author="Abdul Rahman Saif Al Adhubi" w:date="2021-05-07T14:43:00Z"/>
          <w:rFonts w:ascii="Consolas" w:hAnsi="Consolas"/>
        </w:rPr>
      </w:pPr>
      <w:ins w:id="878" w:author="Abdul Rahman Saif Al Adhubi" w:date="2021-05-07T14:43:00Z">
        <w:r w:rsidRPr="000E3C64">
          <w:rPr>
            <w:rFonts w:ascii="Consolas" w:hAnsi="Consolas"/>
          </w:rPr>
          <w:t xml:space="preserve">        tone(speakerPin, NOTE_D4);</w:t>
        </w:r>
      </w:ins>
    </w:p>
    <w:p w14:paraId="601C1239" w14:textId="77777777" w:rsidR="000E3C64" w:rsidRPr="000E3C64" w:rsidRDefault="000E3C64" w:rsidP="000E3C64">
      <w:pPr>
        <w:spacing w:line="180" w:lineRule="auto"/>
        <w:rPr>
          <w:ins w:id="879" w:author="Abdul Rahman Saif Al Adhubi" w:date="2021-05-07T14:43:00Z"/>
          <w:rFonts w:ascii="Consolas" w:hAnsi="Consolas"/>
        </w:rPr>
      </w:pPr>
      <w:ins w:id="880" w:author="Abdul Rahman Saif Al Adhubi" w:date="2021-05-07T14:43:00Z">
        <w:r w:rsidRPr="000E3C64">
          <w:rPr>
            <w:rFonts w:ascii="Consolas" w:hAnsi="Consolas"/>
          </w:rPr>
          <w:t xml:space="preserve">        delay(250);</w:t>
        </w:r>
      </w:ins>
    </w:p>
    <w:p w14:paraId="2FF40F84" w14:textId="77777777" w:rsidR="000E3C64" w:rsidRPr="000E3C64" w:rsidRDefault="000E3C64" w:rsidP="000E3C64">
      <w:pPr>
        <w:spacing w:line="180" w:lineRule="auto"/>
        <w:rPr>
          <w:ins w:id="881" w:author="Abdul Rahman Saif Al Adhubi" w:date="2021-05-07T14:43:00Z"/>
          <w:rFonts w:ascii="Consolas" w:hAnsi="Consolas"/>
        </w:rPr>
      </w:pPr>
      <w:ins w:id="882" w:author="Abdul Rahman Saif Al Adhubi" w:date="2021-05-07T14:43:00Z">
        <w:r w:rsidRPr="000E3C64">
          <w:rPr>
            <w:rFonts w:ascii="Consolas" w:hAnsi="Consolas"/>
          </w:rPr>
          <w:t xml:space="preserve">        noTone(speakerPin);</w:t>
        </w:r>
      </w:ins>
    </w:p>
    <w:p w14:paraId="410409A1" w14:textId="77777777" w:rsidR="000E3C64" w:rsidRPr="000E3C64" w:rsidRDefault="000E3C64" w:rsidP="000E3C64">
      <w:pPr>
        <w:spacing w:line="180" w:lineRule="auto"/>
        <w:rPr>
          <w:ins w:id="883" w:author="Abdul Rahman Saif Al Adhubi" w:date="2021-05-07T14:43:00Z"/>
          <w:rFonts w:ascii="Consolas" w:hAnsi="Consolas"/>
        </w:rPr>
      </w:pPr>
      <w:ins w:id="884" w:author="Abdul Rahman Saif Al Adhubi" w:date="2021-05-07T14:43:00Z">
        <w:r w:rsidRPr="000E3C64">
          <w:rPr>
            <w:rFonts w:ascii="Consolas" w:hAnsi="Consolas"/>
          </w:rPr>
          <w:t xml:space="preserve">        tone(speakerPin, NOTE_C4);</w:t>
        </w:r>
      </w:ins>
    </w:p>
    <w:p w14:paraId="52F234B0" w14:textId="77777777" w:rsidR="000E3C64" w:rsidRPr="000E3C64" w:rsidRDefault="000E3C64" w:rsidP="000E3C64">
      <w:pPr>
        <w:spacing w:line="180" w:lineRule="auto"/>
        <w:rPr>
          <w:ins w:id="885" w:author="Abdul Rahman Saif Al Adhubi" w:date="2021-05-07T14:43:00Z"/>
          <w:rFonts w:ascii="Consolas" w:hAnsi="Consolas"/>
        </w:rPr>
      </w:pPr>
      <w:ins w:id="886" w:author="Abdul Rahman Saif Al Adhubi" w:date="2021-05-07T14:43:00Z">
        <w:r w:rsidRPr="000E3C64">
          <w:rPr>
            <w:rFonts w:ascii="Consolas" w:hAnsi="Consolas"/>
          </w:rPr>
          <w:t xml:space="preserve">        delay(500);</w:t>
        </w:r>
      </w:ins>
    </w:p>
    <w:p w14:paraId="30DC1D8E" w14:textId="77777777" w:rsidR="000E3C64" w:rsidRPr="000E3C64" w:rsidRDefault="000E3C64" w:rsidP="000E3C64">
      <w:pPr>
        <w:spacing w:line="180" w:lineRule="auto"/>
        <w:rPr>
          <w:ins w:id="887" w:author="Abdul Rahman Saif Al Adhubi" w:date="2021-05-07T14:43:00Z"/>
          <w:rFonts w:ascii="Consolas" w:hAnsi="Consolas"/>
        </w:rPr>
      </w:pPr>
      <w:ins w:id="888" w:author="Abdul Rahman Saif Al Adhubi" w:date="2021-05-07T14:43:00Z">
        <w:r w:rsidRPr="000E3C64">
          <w:rPr>
            <w:rFonts w:ascii="Consolas" w:hAnsi="Consolas"/>
          </w:rPr>
          <w:t xml:space="preserve">        noTone(speakerPin);</w:t>
        </w:r>
      </w:ins>
    </w:p>
    <w:p w14:paraId="07668D5B" w14:textId="77777777" w:rsidR="000E3C64" w:rsidRPr="000E3C64" w:rsidRDefault="000E3C64" w:rsidP="000E3C64">
      <w:pPr>
        <w:spacing w:line="180" w:lineRule="auto"/>
        <w:rPr>
          <w:ins w:id="889" w:author="Abdul Rahman Saif Al Adhubi" w:date="2021-05-07T14:43:00Z"/>
          <w:rFonts w:ascii="Consolas" w:hAnsi="Consolas"/>
        </w:rPr>
      </w:pPr>
      <w:ins w:id="890" w:author="Abdul Rahman Saif Al Adhubi" w:date="2021-05-07T14:43:00Z">
        <w:r w:rsidRPr="000E3C64">
          <w:rPr>
            <w:rFonts w:ascii="Consolas" w:hAnsi="Consolas"/>
          </w:rPr>
          <w:t xml:space="preserve">  </w:t>
        </w:r>
      </w:ins>
    </w:p>
    <w:p w14:paraId="37F9F1B1" w14:textId="04499B74" w:rsidR="000E3C64" w:rsidRDefault="000E3C64" w:rsidP="000E3C64">
      <w:pPr>
        <w:spacing w:line="180" w:lineRule="auto"/>
        <w:rPr>
          <w:ins w:id="891" w:author="Abdul Rahman Saif Al Adhubi" w:date="2021-05-07T14:41:00Z"/>
          <w:rFonts w:ascii="Consolas" w:hAnsi="Consolas"/>
        </w:rPr>
      </w:pPr>
      <w:ins w:id="892" w:author="Abdul Rahman Saif Al Adhubi" w:date="2021-05-07T14:43:00Z">
        <w:r w:rsidRPr="000E3C64">
          <w:rPr>
            <w:rFonts w:ascii="Consolas" w:hAnsi="Consolas"/>
          </w:rPr>
          <w:t xml:space="preserve">    }//End of GameOfThrones Method</w:t>
        </w:r>
      </w:ins>
    </w:p>
    <w:p w14:paraId="6D8812D0" w14:textId="77777777" w:rsidR="00F02B0F" w:rsidRDefault="00F02B0F">
      <w:pPr>
        <w:rPr>
          <w:ins w:id="893" w:author="Abdul Rahman Saif Al Adhubi" w:date="2021-05-07T14:41:00Z"/>
          <w:rFonts w:ascii="Consolas" w:hAnsi="Consolas"/>
        </w:rPr>
      </w:pPr>
      <w:ins w:id="894" w:author="Abdul Rahman Saif Al Adhubi" w:date="2021-05-07T14:41:00Z">
        <w:r>
          <w:rPr>
            <w:rFonts w:ascii="Consolas" w:hAnsi="Consolas"/>
          </w:rPr>
          <w:br w:type="page"/>
        </w:r>
      </w:ins>
    </w:p>
    <w:p w14:paraId="482446DC" w14:textId="77777777" w:rsidR="00C533C3" w:rsidRPr="005B5707" w:rsidRDefault="00C533C3" w:rsidP="005B5707">
      <w:pPr>
        <w:spacing w:line="180" w:lineRule="auto"/>
        <w:rPr>
          <w:rFonts w:ascii="Consolas" w:hAnsi="Consolas"/>
        </w:rPr>
      </w:pPr>
    </w:p>
    <w:p w14:paraId="72ECC0F3" w14:textId="14AAE81B" w:rsidR="00B666C3" w:rsidRPr="00623D5B" w:rsidRDefault="00EA1B91" w:rsidP="005B6EA0">
      <w:pPr>
        <w:pStyle w:val="Heading1"/>
        <w:ind w:firstLine="1080"/>
        <w:rPr>
          <w:color w:val="538135" w:themeColor="accent6" w:themeShade="BF"/>
          <w:sz w:val="36"/>
          <w:szCs w:val="52"/>
        </w:rPr>
      </w:pPr>
      <w:bookmarkStart w:id="895" w:name="_Toc71198813"/>
      <w:r w:rsidRPr="00623D5B">
        <w:rPr>
          <w:color w:val="538135" w:themeColor="accent6" w:themeShade="BF"/>
          <w:sz w:val="36"/>
          <w:szCs w:val="52"/>
        </w:rPr>
        <w:t>ETHICS</w:t>
      </w:r>
      <w:r w:rsidR="005B6EA0" w:rsidRPr="00623D5B">
        <w:rPr>
          <w:color w:val="538135" w:themeColor="accent6" w:themeShade="BF"/>
          <w:sz w:val="36"/>
          <w:szCs w:val="52"/>
        </w:rPr>
        <w:t xml:space="preserve"> AND SECURITY ANALYSIS</w:t>
      </w:r>
      <w:bookmarkEnd w:id="895"/>
      <w:r w:rsidR="001C12A3" w:rsidRPr="00623D5B">
        <w:rPr>
          <w:color w:val="538135" w:themeColor="accent6" w:themeShade="BF"/>
          <w:sz w:val="36"/>
          <w:szCs w:val="52"/>
        </w:rPr>
        <w:t xml:space="preserve"> </w:t>
      </w:r>
    </w:p>
    <w:p w14:paraId="1913657E" w14:textId="75F63C0E" w:rsidR="004A439A" w:rsidRPr="00623D5B" w:rsidRDefault="004A439A" w:rsidP="004A439A">
      <w:pPr>
        <w:pStyle w:val="Heading2"/>
        <w:rPr>
          <w:caps/>
          <w:color w:val="538135" w:themeColor="accent6" w:themeShade="BF"/>
          <w:sz w:val="32"/>
          <w:szCs w:val="32"/>
        </w:rPr>
      </w:pPr>
      <w:bookmarkStart w:id="896" w:name="_Toc71198814"/>
      <w:r w:rsidRPr="00623D5B">
        <w:rPr>
          <w:caps/>
          <w:color w:val="538135" w:themeColor="accent6" w:themeShade="BF"/>
          <w:sz w:val="32"/>
          <w:szCs w:val="32"/>
        </w:rPr>
        <w:t>Internet of Things, Brief Technology Overview</w:t>
      </w:r>
      <w:bookmarkEnd w:id="896"/>
    </w:p>
    <w:p w14:paraId="18295B28" w14:textId="77777777" w:rsidR="004A439A" w:rsidRPr="00697E67" w:rsidRDefault="004A439A" w:rsidP="00697E67">
      <w:pPr>
        <w:jc w:val="both"/>
        <w:rPr>
          <w:rFonts w:ascii="Verdana" w:hAnsi="Verdana"/>
          <w:sz w:val="24"/>
          <w:szCs w:val="24"/>
        </w:rPr>
      </w:pPr>
      <w:r w:rsidRPr="00697E67">
        <w:rPr>
          <w:rFonts w:ascii="Verdana" w:hAnsi="Verdana"/>
          <w:sz w:val="24"/>
          <w:szCs w:val="24"/>
        </w:rPr>
        <w:t xml:space="preserve">The benefits of internet of things technology are obvious, across every industry applying these technologies could revolutionize how they operate, be it through means of automation or machine learning.  For example, a baby monitoring system taking advantage of internet of things technology may bring peace of mind to new parents during the night, knowing that their baby is safely asleep. Use of the internet through a video or audio function may also help connect distant family members with the new member of their family. The dangers of such technologies from an ethical or security standpoint however may prove quite worrying. </w:t>
      </w:r>
    </w:p>
    <w:p w14:paraId="059AD2D8" w14:textId="0F19F812" w:rsidR="004A439A" w:rsidRPr="00697E67" w:rsidRDefault="004A439A" w:rsidP="00697E67">
      <w:pPr>
        <w:jc w:val="both"/>
        <w:rPr>
          <w:rFonts w:ascii="Verdana" w:hAnsi="Verdana"/>
          <w:sz w:val="24"/>
          <w:szCs w:val="24"/>
        </w:rPr>
      </w:pPr>
      <w:r w:rsidRPr="00697E67">
        <w:rPr>
          <w:rFonts w:ascii="Verdana" w:hAnsi="Verdana"/>
          <w:sz w:val="24"/>
          <w:szCs w:val="24"/>
        </w:rPr>
        <w:tab/>
        <w:t xml:space="preserve">The ability of systems to function independently from humans while connected to the security and privacy standards. For example, A health device while connected to the internet could be a target for a cyberattack, which could obviously have </w:t>
      </w:r>
      <w:r w:rsidR="7DDD1253" w:rsidRPr="00697E67">
        <w:rPr>
          <w:rFonts w:ascii="Verdana" w:hAnsi="Verdana"/>
          <w:sz w:val="24"/>
          <w:szCs w:val="24"/>
        </w:rPr>
        <w:t>profound</w:t>
      </w:r>
      <w:r w:rsidRPr="00697E67">
        <w:rPr>
          <w:rFonts w:ascii="Verdana" w:hAnsi="Verdana"/>
          <w:sz w:val="24"/>
          <w:szCs w:val="24"/>
        </w:rPr>
        <w:t xml:space="preserve"> consequences for the user. Patching known security flaws in such devices may also prove difficult. Even though it is the connection to a network that makes these devices useful, it is difficult to deliver patches using this connection in a safe and reliable way. Once these devices leave the factory the flaws or oversights made by the production team often prove detrimental down the road as computing technology improves and these mistakes become more obvious. </w:t>
      </w:r>
    </w:p>
    <w:p w14:paraId="1F975C9F" w14:textId="2DCB1083" w:rsidR="004A439A" w:rsidRPr="00697E67" w:rsidRDefault="004A439A" w:rsidP="00697E67">
      <w:pPr>
        <w:jc w:val="both"/>
        <w:rPr>
          <w:rFonts w:ascii="Verdana" w:hAnsi="Verdana"/>
          <w:sz w:val="24"/>
          <w:szCs w:val="24"/>
        </w:rPr>
      </w:pPr>
      <w:r w:rsidRPr="00697E67">
        <w:rPr>
          <w:rFonts w:ascii="Verdana" w:hAnsi="Verdana"/>
          <w:sz w:val="24"/>
          <w:szCs w:val="24"/>
        </w:rPr>
        <w:tab/>
        <w:t xml:space="preserve">Data collection is the other pitfall of internet of things technology. In a world where already, we offer up so much of our personal data to search engines and social media companies, and we have a computer which can monitor what we say and where we go already in our pockets, the idea of having another device gathering our data may not be that attractive of a concept. Users’ data is a gold mine in </w:t>
      </w:r>
      <w:r w:rsidR="436943B4" w:rsidRPr="00697E67">
        <w:rPr>
          <w:rFonts w:ascii="Verdana" w:hAnsi="Verdana"/>
          <w:sz w:val="24"/>
          <w:szCs w:val="24"/>
        </w:rPr>
        <w:t>today's</w:t>
      </w:r>
      <w:r w:rsidRPr="00697E67">
        <w:rPr>
          <w:rFonts w:ascii="Verdana" w:hAnsi="Verdana"/>
          <w:sz w:val="24"/>
          <w:szCs w:val="24"/>
        </w:rPr>
        <w:t xml:space="preserve"> market with big tech company’s making vast sums of money selling it to third party companies and advertisers. It is this same data that proves to be an IoT technology-based device’s biggest asset, as this data through modeling and statistics can feed machine learning or AI. This has the potential to improve the functionality and potential use for this device greatly. </w:t>
      </w:r>
    </w:p>
    <w:p w14:paraId="0CC9036D" w14:textId="77777777" w:rsidR="004A439A" w:rsidRPr="00697E67" w:rsidRDefault="004A439A" w:rsidP="00697E67">
      <w:pPr>
        <w:jc w:val="both"/>
        <w:rPr>
          <w:rFonts w:ascii="Verdana" w:hAnsi="Verdana"/>
          <w:sz w:val="24"/>
          <w:szCs w:val="24"/>
        </w:rPr>
      </w:pPr>
      <w:r w:rsidRPr="00697E67">
        <w:rPr>
          <w:rFonts w:ascii="Verdana" w:hAnsi="Verdana"/>
          <w:sz w:val="24"/>
          <w:szCs w:val="24"/>
        </w:rPr>
        <w:tab/>
        <w:t xml:space="preserve">So, our data is an asset that can be sold for huge sums of money or can be used to improve technology. This decision is controlled completely by the manufacturer. The trust therefore needed in these manufactures by the public is great. Using recent history as a marker, the money which can be generated from this data may prove to be too attractive to companies moving into the internet of things space. </w:t>
      </w:r>
    </w:p>
    <w:p w14:paraId="2235DBCD" w14:textId="77777777" w:rsidR="004A439A" w:rsidRDefault="004A439A" w:rsidP="004A439A"/>
    <w:p w14:paraId="747D0F2E" w14:textId="77777777" w:rsidR="004A439A" w:rsidRDefault="004A439A" w:rsidP="004A439A"/>
    <w:p w14:paraId="7CBC4EC5" w14:textId="3984CDCD" w:rsidR="004A439A" w:rsidRPr="00623D5B" w:rsidRDefault="004A439A" w:rsidP="004A439A">
      <w:pPr>
        <w:pStyle w:val="Heading2"/>
        <w:rPr>
          <w:rFonts w:ascii="Century Gothic" w:hAnsi="Century Gothic"/>
          <w:caps/>
          <w:color w:val="538135" w:themeColor="accent6" w:themeShade="BF"/>
          <w:sz w:val="32"/>
          <w:szCs w:val="32"/>
        </w:rPr>
      </w:pPr>
      <w:bookmarkStart w:id="897" w:name="_Toc71198815"/>
      <w:r w:rsidRPr="00623D5B">
        <w:rPr>
          <w:rFonts w:ascii="Century Gothic" w:hAnsi="Century Gothic"/>
          <w:caps/>
          <w:color w:val="538135" w:themeColor="accent6" w:themeShade="BF"/>
          <w:sz w:val="32"/>
          <w:szCs w:val="32"/>
        </w:rPr>
        <w:t>Ethics and security in a baby monitoring device</w:t>
      </w:r>
      <w:bookmarkEnd w:id="897"/>
    </w:p>
    <w:p w14:paraId="5F26CD88" w14:textId="77777777" w:rsidR="004A439A" w:rsidRPr="00697E67" w:rsidRDefault="004A439A" w:rsidP="00697E67">
      <w:pPr>
        <w:jc w:val="both"/>
        <w:rPr>
          <w:rFonts w:ascii="Verdana" w:hAnsi="Verdana"/>
          <w:sz w:val="24"/>
          <w:szCs w:val="24"/>
        </w:rPr>
      </w:pPr>
      <w:r w:rsidRPr="00697E67">
        <w:rPr>
          <w:rFonts w:ascii="Verdana" w:hAnsi="Verdana"/>
          <w:sz w:val="24"/>
          <w:szCs w:val="24"/>
        </w:rPr>
        <w:t xml:space="preserve">As our first iteration of this device, for our minor project, will not be connected to the internet, a lot of these concerns are not valid until we incorporate this functionality. During our meetings, ethics and security concerns have come up many times. While focused on this first proof of concept design, we are looking ahead to what a future iteration of this device may look like and what problems we may encounter. </w:t>
      </w:r>
    </w:p>
    <w:p w14:paraId="6EA7BEE2" w14:textId="77777777" w:rsidR="004A439A" w:rsidRPr="00697E67" w:rsidRDefault="004A439A" w:rsidP="00697E67">
      <w:pPr>
        <w:jc w:val="both"/>
        <w:rPr>
          <w:rFonts w:ascii="Verdana" w:hAnsi="Verdana"/>
          <w:sz w:val="24"/>
          <w:szCs w:val="24"/>
        </w:rPr>
      </w:pPr>
      <w:r w:rsidRPr="00697E67">
        <w:rPr>
          <w:rFonts w:ascii="Verdana" w:hAnsi="Verdana"/>
          <w:sz w:val="24"/>
          <w:szCs w:val="24"/>
        </w:rPr>
        <w:t xml:space="preserve">Examining our chosen project idea with the issues outlined in the above paragraphs in mind, there are some definite areas which may cause us alarm. </w:t>
      </w:r>
    </w:p>
    <w:p w14:paraId="3452D432" w14:textId="77777777" w:rsidR="004A439A" w:rsidRPr="00697E67" w:rsidRDefault="004A439A" w:rsidP="00697E67">
      <w:pPr>
        <w:pStyle w:val="ListParagraph"/>
        <w:numPr>
          <w:ilvl w:val="0"/>
          <w:numId w:val="18"/>
        </w:numPr>
        <w:jc w:val="both"/>
        <w:rPr>
          <w:rFonts w:ascii="Verdana" w:hAnsi="Verdana"/>
          <w:sz w:val="24"/>
          <w:szCs w:val="24"/>
        </w:rPr>
      </w:pPr>
      <w:r w:rsidRPr="00697E67">
        <w:rPr>
          <w:rFonts w:ascii="Verdana" w:hAnsi="Verdana"/>
          <w:sz w:val="24"/>
          <w:szCs w:val="24"/>
        </w:rPr>
        <w:t xml:space="preserve">In the survey, in which we gathered information from our target market, many parents reported that they would find a live camera a beneficial feature of a baby monitoring device. While its benefits are obvious, we as a team, discussed the risks from an ethical and security standpoint and decided that we would not be able to implement a camera in our project on the grounds of safety. </w:t>
      </w:r>
    </w:p>
    <w:p w14:paraId="5C86759F" w14:textId="7E157456" w:rsidR="004A439A" w:rsidRPr="00697E67" w:rsidRDefault="004A439A" w:rsidP="00697E67">
      <w:pPr>
        <w:pStyle w:val="ListParagraph"/>
        <w:numPr>
          <w:ilvl w:val="0"/>
          <w:numId w:val="18"/>
        </w:numPr>
        <w:jc w:val="both"/>
        <w:rPr>
          <w:rFonts w:ascii="Verdana" w:hAnsi="Verdana"/>
          <w:sz w:val="24"/>
          <w:szCs w:val="24"/>
        </w:rPr>
      </w:pPr>
      <w:r w:rsidRPr="00697E67">
        <w:rPr>
          <w:rFonts w:ascii="Verdana" w:hAnsi="Verdana"/>
          <w:sz w:val="24"/>
          <w:szCs w:val="24"/>
        </w:rPr>
        <w:t xml:space="preserve">We have discussed having real time alerts and information on how the baby’s level of activity whilst sleeping being sent to the parent’s phone via email and text. This data may prove very powerful in improving the device further and provide information to the parents on possible setting and configuration adjustments which could improve the effectiveness of the device. However, like any device connected to the internet, moving this information across of network may prove to be a security risk. This is something we will have to examine in detail before implementing this functionality. </w:t>
      </w:r>
    </w:p>
    <w:p w14:paraId="2D5B4588" w14:textId="77777777" w:rsidR="004A439A" w:rsidRPr="00697E67" w:rsidRDefault="004A439A" w:rsidP="00697E67">
      <w:pPr>
        <w:pStyle w:val="ListParagraph"/>
        <w:jc w:val="both"/>
        <w:rPr>
          <w:rFonts w:ascii="Verdana" w:hAnsi="Verdana"/>
          <w:sz w:val="24"/>
          <w:szCs w:val="24"/>
        </w:rPr>
      </w:pPr>
    </w:p>
    <w:p w14:paraId="2187340C" w14:textId="4C3025B4" w:rsidR="004A439A" w:rsidRDefault="004A439A" w:rsidP="00697E67">
      <w:pPr>
        <w:jc w:val="both"/>
        <w:rPr>
          <w:rFonts w:ascii="Verdana" w:hAnsi="Verdana"/>
          <w:sz w:val="24"/>
          <w:szCs w:val="24"/>
        </w:rPr>
      </w:pPr>
      <w:r w:rsidRPr="00697E67">
        <w:rPr>
          <w:rFonts w:ascii="Verdana" w:hAnsi="Verdana"/>
          <w:sz w:val="24"/>
          <w:szCs w:val="24"/>
        </w:rPr>
        <w:t xml:space="preserve">In conclusion, the greater the amount of research and discussion we complete as a team, the clearer it becomes that while internet of things technology is a very exciting and an inevitable evolution for computing it throws up a huge number of ethical questions. How these technologies are used is based completely on the moral compass of the companies that are creating them and may prove to become an area of great challenge for governments and authorities to police. Going through the various stages of developing our idea concerns have been raised and going forward we will be trying to address this issue and create a project which is balanced from and ethical and security standpoint. Our hope is that the companies moving into this expanding space will do likewise. </w:t>
      </w:r>
    </w:p>
    <w:p w14:paraId="65A572E3" w14:textId="77777777" w:rsidR="00B246AE" w:rsidRPr="00697E67" w:rsidRDefault="00B246AE" w:rsidP="00697E67">
      <w:pPr>
        <w:jc w:val="both"/>
        <w:rPr>
          <w:rFonts w:ascii="Verdana" w:hAnsi="Verdana"/>
          <w:sz w:val="24"/>
          <w:szCs w:val="24"/>
        </w:rPr>
      </w:pPr>
    </w:p>
    <w:p w14:paraId="6C664790" w14:textId="21A7EF1E" w:rsidR="00F229FA" w:rsidRPr="00623D5B" w:rsidRDefault="00142959" w:rsidP="00E9147D">
      <w:pPr>
        <w:pStyle w:val="Heading1"/>
        <w:ind w:firstLine="1080"/>
        <w:rPr>
          <w:color w:val="538135" w:themeColor="accent6" w:themeShade="BF"/>
          <w:sz w:val="36"/>
          <w:szCs w:val="52"/>
        </w:rPr>
      </w:pPr>
      <w:bookmarkStart w:id="898" w:name="_Toc71198816"/>
      <w:r w:rsidRPr="00623D5B">
        <w:rPr>
          <w:color w:val="538135" w:themeColor="accent6" w:themeShade="BF"/>
          <w:sz w:val="36"/>
          <w:szCs w:val="52"/>
        </w:rPr>
        <w:t>FUTURE IMPROVEMENTS</w:t>
      </w:r>
      <w:bookmarkEnd w:id="898"/>
    </w:p>
    <w:p w14:paraId="38758AAF" w14:textId="77777777" w:rsidR="00760D3B" w:rsidRDefault="00760D3B" w:rsidP="00697E67">
      <w:pPr>
        <w:jc w:val="both"/>
        <w:rPr>
          <w:ins w:id="899" w:author="Rhys Gilmartin" w:date="2021-05-07T11:37:00Z"/>
          <w:rFonts w:ascii="Verdana" w:hAnsi="Verdana"/>
          <w:sz w:val="24"/>
          <w:szCs w:val="24"/>
        </w:rPr>
      </w:pPr>
      <w:r w:rsidRPr="00697E67">
        <w:rPr>
          <w:rFonts w:ascii="Verdana" w:hAnsi="Verdana"/>
          <w:sz w:val="24"/>
          <w:szCs w:val="24"/>
        </w:rPr>
        <w:t xml:space="preserve">After weeks of researching, studying our project and its market, thinking thoroughly about what features we could improve in our baby monitor. We have </w:t>
      </w:r>
      <w:r w:rsidRPr="00697E67">
        <w:rPr>
          <w:rFonts w:ascii="Verdana" w:hAnsi="Verdana"/>
          <w:color w:val="000000" w:themeColor="text1"/>
          <w:sz w:val="24"/>
          <w:szCs w:val="24"/>
        </w:rPr>
        <w:t xml:space="preserve">discovered </w:t>
      </w:r>
      <w:r w:rsidRPr="00697E67">
        <w:rPr>
          <w:rFonts w:ascii="Verdana" w:hAnsi="Verdana"/>
          <w:sz w:val="24"/>
          <w:szCs w:val="24"/>
        </w:rPr>
        <w:t>some brilliant ideas in which will transform our minor project into the baby-monitor every family will want in their home, utilizing Internet of Things to interconnect objects that can collect and transfer data with aided by the help of Application Programming Interfaces. In the following document we will list the ideas which we believe will not only be future improvements for our project but will be some of the reasons as to why this will be the ideal baby-monitor for every home.</w:t>
      </w:r>
    </w:p>
    <w:p w14:paraId="1D6426B6" w14:textId="77777777" w:rsidR="00EA66D6" w:rsidRPr="00653FA7" w:rsidRDefault="00EA66D6" w:rsidP="00EA66D6">
      <w:pPr>
        <w:pStyle w:val="Heading1"/>
        <w:rPr>
          <w:ins w:id="900" w:author="Rhys Gilmartin" w:date="2021-05-07T11:38:00Z"/>
        </w:rPr>
      </w:pPr>
      <w:ins w:id="901" w:author="Rhys Gilmartin" w:date="2021-05-07T11:38:00Z">
        <w:r>
          <w:t>W</w:t>
        </w:r>
        <w:r w:rsidRPr="00653FA7">
          <w:t>hat is 3D printing and how did it benefit us in our major project?</w:t>
        </w:r>
      </w:ins>
    </w:p>
    <w:p w14:paraId="262DCE30" w14:textId="77777777" w:rsidR="00EA66D6" w:rsidRPr="00F50E0B" w:rsidRDefault="00EA66D6" w:rsidP="00EA66D6">
      <w:pPr>
        <w:pStyle w:val="NormalWeb"/>
        <w:shd w:val="clear" w:color="auto" w:fill="FFFFFF"/>
        <w:spacing w:before="120" w:beforeAutospacing="0" w:after="120" w:afterAutospacing="0"/>
        <w:rPr>
          <w:ins w:id="902" w:author="Rhys Gilmartin" w:date="2021-05-07T11:38:00Z"/>
          <w:rFonts w:ascii="Verdana" w:hAnsi="Verdana" w:cstheme="minorHAnsi"/>
        </w:rPr>
      </w:pPr>
      <w:ins w:id="903" w:author="Rhys Gilmartin" w:date="2021-05-07T11:38:00Z">
        <w:r w:rsidRPr="00653FA7">
          <w:rPr>
            <w:rFonts w:ascii="Verdana" w:hAnsi="Verdana" w:cstheme="minorHAnsi"/>
          </w:rPr>
          <w:t>3D printing, or additive manufacturing, is the construction of a three-dimensional object from a </w:t>
        </w:r>
        <w:r w:rsidRPr="00653FA7">
          <w:fldChar w:fldCharType="begin"/>
        </w:r>
        <w:r w:rsidRPr="00653FA7">
          <w:instrText xml:space="preserve"> HYPERLINK "https://en.wikipedia.org/wiki/Computer-aided_design" \o "Computer-aided design" </w:instrText>
        </w:r>
        <w:r w:rsidRPr="00653FA7">
          <w:fldChar w:fldCharType="separate"/>
        </w:r>
        <w:r w:rsidRPr="00653FA7">
          <w:rPr>
            <w:rStyle w:val="Hyperlink"/>
            <w:rFonts w:ascii="Verdana" w:eastAsiaTheme="majorEastAsia" w:hAnsi="Verdana" w:cstheme="minorHAnsi"/>
          </w:rPr>
          <w:t>CAD</w:t>
        </w:r>
        <w:r w:rsidRPr="00653FA7">
          <w:rPr>
            <w:rStyle w:val="Hyperlink"/>
            <w:rFonts w:ascii="Verdana" w:eastAsiaTheme="majorEastAsia" w:hAnsi="Verdana" w:cstheme="minorHAnsi"/>
            <w:color w:val="auto"/>
            <w:u w:val="none"/>
          </w:rPr>
          <w:fldChar w:fldCharType="end"/>
        </w:r>
        <w:r w:rsidRPr="00653FA7">
          <w:rPr>
            <w:rFonts w:ascii="Verdana" w:hAnsi="Verdana" w:cstheme="minorHAnsi"/>
          </w:rPr>
          <w:t xml:space="preserve"> which is computer aided design model or a digital </w:t>
        </w:r>
        <w:r w:rsidRPr="00653FA7">
          <w:fldChar w:fldCharType="begin"/>
        </w:r>
        <w:r w:rsidRPr="00653FA7">
          <w:instrText xml:space="preserve"> HYPERLINK "https://en.wikipedia.org/wiki/3D_modeling" \o "3D modeling" </w:instrText>
        </w:r>
        <w:r w:rsidRPr="00653FA7">
          <w:fldChar w:fldCharType="separate"/>
        </w:r>
        <w:r w:rsidRPr="00653FA7">
          <w:rPr>
            <w:rStyle w:val="Hyperlink"/>
            <w:rFonts w:ascii="Verdana" w:eastAsiaTheme="majorEastAsia" w:hAnsi="Verdana" w:cstheme="minorHAnsi"/>
          </w:rPr>
          <w:t>3D model</w:t>
        </w:r>
        <w:r w:rsidRPr="00653FA7">
          <w:rPr>
            <w:rStyle w:val="Hyperlink"/>
            <w:rFonts w:ascii="Verdana" w:eastAsiaTheme="majorEastAsia" w:hAnsi="Verdana" w:cstheme="minorHAnsi"/>
            <w:color w:val="auto"/>
            <w:u w:val="none"/>
          </w:rPr>
          <w:fldChar w:fldCharType="end"/>
        </w:r>
        <w:r w:rsidRPr="00653FA7">
          <w:rPr>
            <w:rFonts w:ascii="Verdana" w:hAnsi="Verdana" w:cstheme="minorHAnsi"/>
          </w:rPr>
          <w:t>. The term "3D printing" can refer to a variety of processes in which material is deposited, joined or solidified under </w:t>
        </w:r>
        <w:r w:rsidRPr="00653FA7">
          <w:fldChar w:fldCharType="begin"/>
        </w:r>
        <w:r w:rsidRPr="00653FA7">
          <w:instrText xml:space="preserve"> HYPERLINK "https://en.wikipedia.org/wiki/Computer_Numerical_Control" \o "Computer Numerical Control" </w:instrText>
        </w:r>
        <w:r w:rsidRPr="00653FA7">
          <w:fldChar w:fldCharType="separate"/>
        </w:r>
        <w:r w:rsidRPr="00653FA7">
          <w:rPr>
            <w:rStyle w:val="Hyperlink"/>
            <w:rFonts w:ascii="Verdana" w:eastAsiaTheme="majorEastAsia" w:hAnsi="Verdana" w:cstheme="minorHAnsi"/>
          </w:rPr>
          <w:t>computer control</w:t>
        </w:r>
        <w:r w:rsidRPr="00653FA7">
          <w:rPr>
            <w:rStyle w:val="Hyperlink"/>
            <w:rFonts w:ascii="Verdana" w:eastAsiaTheme="majorEastAsia" w:hAnsi="Verdana" w:cstheme="minorHAnsi"/>
            <w:color w:val="auto"/>
            <w:u w:val="none"/>
          </w:rPr>
          <w:fldChar w:fldCharType="end"/>
        </w:r>
        <w:r w:rsidRPr="00653FA7">
          <w:rPr>
            <w:rFonts w:ascii="Verdana" w:hAnsi="Verdana" w:cstheme="minorHAnsi"/>
          </w:rPr>
          <w:t> to create a </w:t>
        </w:r>
        <w:r w:rsidRPr="00653FA7">
          <w:fldChar w:fldCharType="begin"/>
        </w:r>
        <w:r w:rsidRPr="00653FA7">
          <w:instrText xml:space="preserve"> HYPERLINK "https://en.wikipedia.org/wiki/Three-dimensional_space" \o "Three-dimensional space" </w:instrText>
        </w:r>
        <w:r w:rsidRPr="00653FA7">
          <w:fldChar w:fldCharType="separate"/>
        </w:r>
        <w:r w:rsidRPr="00653FA7">
          <w:rPr>
            <w:rStyle w:val="Hyperlink"/>
            <w:rFonts w:ascii="Verdana" w:eastAsiaTheme="majorEastAsia" w:hAnsi="Verdana" w:cstheme="minorHAnsi"/>
          </w:rPr>
          <w:t>three-dimensional</w:t>
        </w:r>
        <w:r w:rsidRPr="00653FA7">
          <w:rPr>
            <w:rStyle w:val="Hyperlink"/>
            <w:rFonts w:ascii="Verdana" w:eastAsiaTheme="majorEastAsia" w:hAnsi="Verdana" w:cstheme="minorHAnsi"/>
            <w:color w:val="auto"/>
            <w:u w:val="none"/>
          </w:rPr>
          <w:fldChar w:fldCharType="end"/>
        </w:r>
        <w:r w:rsidRPr="00653FA7">
          <w:rPr>
            <w:rFonts w:ascii="Verdana" w:hAnsi="Verdana" w:cstheme="minorHAnsi"/>
          </w:rPr>
          <w:t> object, with material being added together (such as plastics, liquids or powder grains being fused together), typically layer by layer. Because the layers are being added on top of one another, this is where the name additive manufacturing comes from. The plastic that we used to create the housing unit for our Baby-Monitor is called Polylactic Acid Filament this is made from vegetables, mainly corn-starch and is completely biodegradable and renewable therefore, looking after the environment as well as creating a good product.</w:t>
        </w:r>
      </w:ins>
    </w:p>
    <w:p w14:paraId="464BD883" w14:textId="254E5251" w:rsidR="00EA66D6" w:rsidRPr="00653FA7" w:rsidRDefault="00EA66D6" w:rsidP="00EA66D6">
      <w:pPr>
        <w:rPr>
          <w:ins w:id="904" w:author="Rhys Gilmartin" w:date="2021-05-07T11:38:00Z"/>
          <w:rFonts w:ascii="Verdana" w:hAnsi="Verdana"/>
          <w:sz w:val="24"/>
          <w:szCs w:val="24"/>
        </w:rPr>
      </w:pPr>
      <w:ins w:id="905" w:author="Rhys Gilmartin" w:date="2021-05-07T11:38:00Z">
        <w:r w:rsidRPr="00F50E0B">
          <w:rPr>
            <w:rFonts w:ascii="Verdana" w:hAnsi="Verdana"/>
            <w:sz w:val="24"/>
            <w:szCs w:val="24"/>
          </w:rPr>
          <w:t xml:space="preserve">The 3D printing process builds a three-dimensional object from a computer-aided design model, usually by successively adding material layer by layer, which is why it is also called additive manufacturing, unlike conventional machining, casting, and forging processes, where material is removed from a stock item or poured into a </w:t>
        </w:r>
      </w:ins>
      <w:ins w:id="906" w:author="Rhys Gilmartin" w:date="2021-05-07T11:54:00Z">
        <w:r w:rsidR="001E5E7E" w:rsidRPr="00F50E0B">
          <w:rPr>
            <w:rFonts w:ascii="Verdana" w:hAnsi="Verdana"/>
            <w:sz w:val="24"/>
            <w:szCs w:val="24"/>
          </w:rPr>
          <w:t>mold</w:t>
        </w:r>
      </w:ins>
      <w:ins w:id="907" w:author="Rhys Gilmartin" w:date="2021-05-07T11:38:00Z">
        <w:r w:rsidRPr="00F50E0B">
          <w:rPr>
            <w:rFonts w:ascii="Verdana" w:hAnsi="Verdana"/>
            <w:sz w:val="24"/>
            <w:szCs w:val="24"/>
          </w:rPr>
          <w:t xml:space="preserve"> and shaped by means </w:t>
        </w:r>
        <w:r w:rsidRPr="00653FA7">
          <w:rPr>
            <w:rFonts w:ascii="Verdana" w:hAnsi="Verdana"/>
            <w:sz w:val="24"/>
            <w:szCs w:val="24"/>
          </w:rPr>
          <w:t>of dies, presses and hamme</w:t>
        </w:r>
      </w:ins>
      <w:ins w:id="908" w:author="Rhys Gilmartin" w:date="2021-05-07T11:54:00Z">
        <w:r w:rsidR="001E5E7E">
          <w:rPr>
            <w:rFonts w:ascii="Verdana" w:hAnsi="Verdana"/>
            <w:sz w:val="24"/>
            <w:szCs w:val="24"/>
          </w:rPr>
          <w:t>r.</w:t>
        </w:r>
      </w:ins>
    </w:p>
    <w:p w14:paraId="66BDE198" w14:textId="77777777" w:rsidR="00EA66D6" w:rsidRDefault="00EA66D6" w:rsidP="00EA66D6">
      <w:pPr>
        <w:rPr>
          <w:ins w:id="909" w:author="Rhys Gilmartin" w:date="2021-05-07T11:38:00Z"/>
          <w:rFonts w:ascii="Verdana" w:hAnsi="Verdana"/>
          <w:sz w:val="24"/>
          <w:szCs w:val="24"/>
        </w:rPr>
      </w:pPr>
      <w:ins w:id="910" w:author="Rhys Gilmartin" w:date="2021-05-07T11:38:00Z">
        <w:r w:rsidRPr="00653FA7">
          <w:rPr>
            <w:rFonts w:ascii="Verdana" w:hAnsi="Verdana"/>
            <w:sz w:val="24"/>
            <w:szCs w:val="24"/>
          </w:rPr>
          <w:t>People believe that 3D printing technology is very recent, but it has been around since as early as 1974 when David E.H Jones laid out the concept, from the 1980’s onwards early manufacturing equipment and materials were developed</w:t>
        </w:r>
        <w:r>
          <w:rPr>
            <w:rFonts w:ascii="Verdana" w:hAnsi="Verdana"/>
            <w:sz w:val="24"/>
            <w:szCs w:val="24"/>
          </w:rPr>
          <w:t>.</w:t>
        </w:r>
      </w:ins>
    </w:p>
    <w:p w14:paraId="1D84736A" w14:textId="77777777" w:rsidR="00EA66D6" w:rsidRDefault="00EA66D6" w:rsidP="00EA66D6">
      <w:pPr>
        <w:rPr>
          <w:ins w:id="911" w:author="Rhys Gilmartin" w:date="2021-05-07T11:38:00Z"/>
          <w:rFonts w:ascii="Verdana" w:hAnsi="Verdana"/>
          <w:sz w:val="24"/>
          <w:szCs w:val="24"/>
        </w:rPr>
      </w:pPr>
      <w:ins w:id="912" w:author="Rhys Gilmartin" w:date="2021-05-07T11:38:00Z">
        <w:r w:rsidRPr="00F50E0B">
          <w:rPr>
            <w:rFonts w:ascii="Verdana" w:hAnsi="Verdana"/>
            <w:sz w:val="24"/>
            <w:szCs w:val="24"/>
          </w:rPr>
          <w:t>The first material that was used in 1980 by Hideo Kodama of Nagoya Municipal Industrial Research institute was photo-hardening thermoset polymer</w:t>
        </w:r>
        <w:r>
          <w:rPr>
            <w:rFonts w:ascii="Verdana" w:hAnsi="Verdana"/>
            <w:sz w:val="24"/>
            <w:szCs w:val="24"/>
          </w:rPr>
          <w:t>.</w:t>
        </w:r>
      </w:ins>
    </w:p>
    <w:p w14:paraId="7D4C7243" w14:textId="77777777" w:rsidR="00EA66D6" w:rsidRPr="00AA5EE8" w:rsidRDefault="00EA66D6" w:rsidP="00EA66D6">
      <w:pPr>
        <w:rPr>
          <w:ins w:id="913" w:author="Rhys Gilmartin" w:date="2021-05-07T11:38:00Z"/>
          <w:rFonts w:ascii="Verdana" w:hAnsi="Verdana" w:cs="Arial"/>
          <w:sz w:val="24"/>
          <w:szCs w:val="24"/>
        </w:rPr>
      </w:pPr>
      <w:ins w:id="914" w:author="Rhys Gilmartin" w:date="2021-05-07T11:38:00Z">
        <w:r w:rsidRPr="00AA5EE8">
          <w:rPr>
            <w:rFonts w:ascii="Verdana" w:hAnsi="Verdana" w:cs="Arial"/>
            <w:sz w:val="24"/>
            <w:szCs w:val="24"/>
          </w:rPr>
          <w:t>Many companies have embraced 3D printing. Others have plans to introduce the technology and replace traditional subtractive manufacturing. As a matter of fact, recent </w:t>
        </w:r>
        <w:r w:rsidRPr="00AA5EE8">
          <w:rPr>
            <w:rFonts w:ascii="Verdana" w:hAnsi="Verdana" w:cs="Arial"/>
            <w:sz w:val="24"/>
            <w:szCs w:val="24"/>
          </w:rPr>
          <w:fldChar w:fldCharType="begin"/>
        </w:r>
        <w:r w:rsidRPr="00AA5EE8">
          <w:rPr>
            <w:rFonts w:ascii="Verdana" w:hAnsi="Verdana" w:cs="Arial"/>
            <w:sz w:val="24"/>
            <w:szCs w:val="24"/>
          </w:rPr>
          <w:instrText xml:space="preserve"> HYPERLINK "https://www.forbes.com/sites/tjmccue/2016/04/25/wohlers-report-2016-3d-printer-industry-surpassed-5-1-billion/2/" \l "35016a0e3287" </w:instrText>
        </w:r>
        <w:r w:rsidRPr="00AA5EE8">
          <w:rPr>
            <w:rFonts w:ascii="Verdana" w:hAnsi="Verdana" w:cs="Arial"/>
            <w:sz w:val="24"/>
            <w:szCs w:val="24"/>
          </w:rPr>
          <w:fldChar w:fldCharType="separate"/>
        </w:r>
        <w:r w:rsidRPr="00AA5EE8">
          <w:rPr>
            <w:rStyle w:val="Hyperlink"/>
            <w:rFonts w:ascii="Verdana" w:hAnsi="Verdana" w:cs="Arial"/>
            <w:color w:val="auto"/>
            <w:sz w:val="24"/>
            <w:szCs w:val="24"/>
            <w:u w:val="none"/>
          </w:rPr>
          <w:t>research</w:t>
        </w:r>
        <w:r w:rsidRPr="00AA5EE8">
          <w:rPr>
            <w:rFonts w:ascii="Verdana" w:hAnsi="Verdana" w:cs="Arial"/>
            <w:sz w:val="24"/>
            <w:szCs w:val="24"/>
          </w:rPr>
          <w:fldChar w:fldCharType="end"/>
        </w:r>
        <w:r w:rsidRPr="00AA5EE8">
          <w:rPr>
            <w:rFonts w:ascii="Verdana" w:hAnsi="Verdana" w:cs="Arial"/>
            <w:sz w:val="24"/>
            <w:szCs w:val="24"/>
          </w:rPr>
          <w:t> shows that over 70 percent manufacturers have now adopted 3D printing. Additionally, over 50 percent expect 3D printing technology to be used for high volume product development, and about 22 percent others estimate that its effects on supply chains will become even more disruptive.</w:t>
        </w:r>
      </w:ins>
    </w:p>
    <w:p w14:paraId="78C85C7D" w14:textId="77777777" w:rsidR="00EA66D6" w:rsidRPr="00AA5EE8" w:rsidRDefault="00EA66D6" w:rsidP="00EA66D6">
      <w:pPr>
        <w:rPr>
          <w:ins w:id="915" w:author="Rhys Gilmartin" w:date="2021-05-07T11:38:00Z"/>
          <w:rFonts w:ascii="Verdana" w:hAnsi="Verdana" w:cs="Arial"/>
          <w:sz w:val="24"/>
          <w:szCs w:val="24"/>
        </w:rPr>
      </w:pPr>
      <w:ins w:id="916" w:author="Rhys Gilmartin" w:date="2021-05-07T11:38:00Z">
        <w:r w:rsidRPr="00AA5EE8">
          <w:rPr>
            <w:rFonts w:ascii="Verdana" w:hAnsi="Verdana" w:cs="Arial"/>
            <w:sz w:val="24"/>
            <w:szCs w:val="24"/>
          </w:rPr>
          <w:t>A 2015 report by Wohler’s Associates, a leading 3D printing analyst firm, estimated an annual 31 percent growth in the 3D printing industry between 2014 and 2020. In 2014, the 3D print industry produced approximately $4 billion global revenue. In 2016, over 275,000 </w:t>
        </w:r>
        <w:r w:rsidRPr="00AA5EE8">
          <w:rPr>
            <w:rFonts w:ascii="Verdana" w:hAnsi="Verdana" w:cs="Arial"/>
            <w:sz w:val="24"/>
            <w:szCs w:val="24"/>
          </w:rPr>
          <w:fldChar w:fldCharType="begin"/>
        </w:r>
        <w:r w:rsidRPr="00AA5EE8">
          <w:rPr>
            <w:rFonts w:ascii="Verdana" w:hAnsi="Verdana" w:cs="Arial"/>
            <w:sz w:val="24"/>
            <w:szCs w:val="24"/>
          </w:rPr>
          <w:instrText xml:space="preserve"> HYPERLINK "https://3dinsider.com/3d-printers-for-sale/" \t "_blank" </w:instrText>
        </w:r>
        <w:r w:rsidRPr="00AA5EE8">
          <w:rPr>
            <w:rFonts w:ascii="Verdana" w:hAnsi="Verdana" w:cs="Arial"/>
            <w:sz w:val="24"/>
            <w:szCs w:val="24"/>
          </w:rPr>
          <w:fldChar w:fldCharType="separate"/>
        </w:r>
        <w:r w:rsidRPr="00AA5EE8">
          <w:rPr>
            <w:rStyle w:val="Hyperlink"/>
            <w:rFonts w:ascii="Verdana" w:hAnsi="Verdana" w:cs="Arial"/>
            <w:color w:val="auto"/>
            <w:sz w:val="24"/>
            <w:szCs w:val="24"/>
            <w:u w:val="none"/>
          </w:rPr>
          <w:t>3D printers were sold</w:t>
        </w:r>
        <w:r w:rsidRPr="00AA5EE8">
          <w:rPr>
            <w:rFonts w:ascii="Verdana" w:hAnsi="Verdana" w:cs="Arial"/>
            <w:sz w:val="24"/>
            <w:szCs w:val="24"/>
          </w:rPr>
          <w:fldChar w:fldCharType="end"/>
        </w:r>
        <w:r w:rsidRPr="00AA5EE8">
          <w:rPr>
            <w:rFonts w:ascii="Verdana" w:hAnsi="Verdana" w:cs="Arial"/>
            <w:sz w:val="24"/>
            <w:szCs w:val="24"/>
          </w:rPr>
          <w:t> worldwide according to Wohler’s yearly report. Projected growth shows that 3D printing will ultimately generate more than $21 billion in revenue across the globe.</w:t>
        </w:r>
        <w:r w:rsidRPr="00AA5EE8">
          <w:rPr>
            <w:rFonts w:ascii="Verdana" w:hAnsi="Verdana" w:cs="Arial"/>
            <w:sz w:val="24"/>
            <w:szCs w:val="24"/>
          </w:rPr>
          <w:fldChar w:fldCharType="begin"/>
        </w:r>
        <w:r w:rsidRPr="00AA5EE8">
          <w:rPr>
            <w:rFonts w:ascii="Verdana" w:hAnsi="Verdana" w:cs="Arial"/>
            <w:sz w:val="24"/>
            <w:szCs w:val="24"/>
          </w:rPr>
          <w:instrText xml:space="preserve"> ADDIN ZOTERO_ITEM CSL_CITATION {"citationID":"iwOCSFPK","properties":{"formattedCitation":"({\\i{}10 Advantages of 3D Printing - 3D Insider}, no date)","plainCitation":"(10 Advantages of 3D Printing - 3D Insider, no date)","noteIndex":0},"citationItems":[{"id":27,"uris":["http://zotero.org/users/local/hwTMHe9h/items/GLDUBNF3"],"uri":["http://zotero.org/users/local/hwTMHe9h/items/GLDUBNF3"],"itemData":{"id":27,"type":"webpage","title":"10 Advantages of 3D Printing - 3D Insider","URL":"https://3dinsider.com/3d-printing-advantages/","accessed":{"date-parts":[["2021",5,7]]}}}],"schema":"https://github.com/citation-style-language/schema/raw/master/csl-citation.json"} </w:instrText>
        </w:r>
        <w:r w:rsidRPr="00AA5EE8">
          <w:rPr>
            <w:rFonts w:ascii="Verdana" w:hAnsi="Verdana" w:cs="Arial"/>
            <w:sz w:val="24"/>
            <w:szCs w:val="24"/>
          </w:rPr>
          <w:fldChar w:fldCharType="separate"/>
        </w:r>
        <w:r w:rsidRPr="00AA5EE8">
          <w:rPr>
            <w:rFonts w:ascii="Verdana" w:hAnsi="Verdana" w:cs="Times New Roman"/>
            <w:sz w:val="24"/>
            <w:szCs w:val="24"/>
          </w:rPr>
          <w:t>(</w:t>
        </w:r>
        <w:r w:rsidRPr="00AA5EE8">
          <w:rPr>
            <w:rFonts w:ascii="Verdana" w:hAnsi="Verdana"/>
            <w:i/>
            <w:iCs/>
            <w:sz w:val="24"/>
            <w:szCs w:val="24"/>
          </w:rPr>
          <w:t>The Age of</w:t>
        </w:r>
        <w:r w:rsidRPr="00AA5EE8">
          <w:rPr>
            <w:rFonts w:ascii="Verdana" w:hAnsi="Verdana" w:cs="Times New Roman"/>
            <w:i/>
            <w:iCs/>
            <w:sz w:val="24"/>
            <w:szCs w:val="24"/>
          </w:rPr>
          <w:t xml:space="preserve"> 3D Printing - 3D Insider</w:t>
        </w:r>
        <w:r w:rsidRPr="00AA5EE8">
          <w:rPr>
            <w:rFonts w:ascii="Verdana" w:hAnsi="Verdana" w:cs="Times New Roman"/>
            <w:sz w:val="24"/>
            <w:szCs w:val="24"/>
          </w:rPr>
          <w:t>, no date)</w:t>
        </w:r>
        <w:r w:rsidRPr="00AA5EE8">
          <w:rPr>
            <w:rFonts w:ascii="Verdana" w:hAnsi="Verdana" w:cs="Arial"/>
            <w:sz w:val="24"/>
            <w:szCs w:val="24"/>
          </w:rPr>
          <w:fldChar w:fldCharType="end"/>
        </w:r>
      </w:ins>
    </w:p>
    <w:p w14:paraId="399113D5" w14:textId="77777777" w:rsidR="00EA66D6" w:rsidRPr="00AA5EE8" w:rsidRDefault="00EA66D6" w:rsidP="00EA66D6">
      <w:pPr>
        <w:rPr>
          <w:ins w:id="917" w:author="Rhys Gilmartin" w:date="2021-05-07T11:38:00Z"/>
          <w:rFonts w:ascii="Verdana" w:hAnsi="Verdana" w:cs="Arial"/>
          <w:sz w:val="24"/>
          <w:szCs w:val="24"/>
        </w:rPr>
      </w:pPr>
      <w:ins w:id="918" w:author="Rhys Gilmartin" w:date="2021-05-07T11:38:00Z">
        <w:r w:rsidRPr="00AA5EE8">
          <w:rPr>
            <w:rFonts w:ascii="Verdana" w:hAnsi="Verdana" w:cs="Arial"/>
            <w:sz w:val="24"/>
            <w:szCs w:val="24"/>
          </w:rPr>
          <w:t>Below I have listed what I believe to be the five most important key benefits to using 3D printing.</w:t>
        </w:r>
      </w:ins>
    </w:p>
    <w:p w14:paraId="0DB2A5ED" w14:textId="77777777" w:rsidR="00EA66D6" w:rsidRPr="00AA5EE8" w:rsidRDefault="00EA66D6" w:rsidP="00EA66D6">
      <w:pPr>
        <w:pStyle w:val="Heading2"/>
        <w:rPr>
          <w:ins w:id="919" w:author="Rhys Gilmartin" w:date="2021-05-07T11:38:00Z"/>
          <w:sz w:val="32"/>
          <w:szCs w:val="32"/>
        </w:rPr>
      </w:pPr>
      <w:ins w:id="920" w:author="Rhys Gilmartin" w:date="2021-05-07T11:38:00Z">
        <w:r w:rsidRPr="00AA5EE8">
          <w:t xml:space="preserve">Faster Production </w:t>
        </w:r>
      </w:ins>
    </w:p>
    <w:p w14:paraId="19943CE2" w14:textId="77777777" w:rsidR="00EA66D6" w:rsidRDefault="00EA66D6" w:rsidP="00EA66D6">
      <w:pPr>
        <w:ind w:left="360"/>
        <w:rPr>
          <w:ins w:id="921" w:author="Rhys Gilmartin" w:date="2021-05-07T11:38:00Z"/>
          <w:rFonts w:ascii="Verdana" w:eastAsia="Times New Roman" w:hAnsi="Verdana" w:cs="Arial"/>
          <w:sz w:val="24"/>
          <w:szCs w:val="24"/>
          <w:lang w:eastAsia="en-IE"/>
        </w:rPr>
      </w:pPr>
      <w:ins w:id="922" w:author="Rhys Gilmartin" w:date="2021-05-07T11:38:00Z">
        <w:r w:rsidRPr="00A13E11">
          <w:rPr>
            <w:rFonts w:ascii="Verdana" w:eastAsia="Times New Roman" w:hAnsi="Verdana" w:cs="Arial"/>
            <w:sz w:val="24"/>
            <w:szCs w:val="24"/>
            <w:lang w:eastAsia="en-IE"/>
          </w:rPr>
          <w:t>Faster design and prototype production means more time to iterate the prototype and find product market fit before competitors. 3D printing production takes just hours. Conversely, testing ideas and designs with ordinary manufacturing methods can take up days, if not several weeks.</w:t>
        </w:r>
      </w:ins>
    </w:p>
    <w:p w14:paraId="66F05E06" w14:textId="77777777" w:rsidR="00EA66D6" w:rsidRPr="00AA5EE8" w:rsidRDefault="00EA66D6" w:rsidP="00EA66D6">
      <w:pPr>
        <w:pStyle w:val="Heading2"/>
        <w:rPr>
          <w:ins w:id="923" w:author="Rhys Gilmartin" w:date="2021-05-07T11:38:00Z"/>
          <w:rFonts w:cstheme="minorBidi"/>
          <w:sz w:val="32"/>
          <w:szCs w:val="32"/>
        </w:rPr>
      </w:pPr>
      <w:ins w:id="924" w:author="Rhys Gilmartin" w:date="2021-05-07T11:38:00Z">
        <w:r w:rsidRPr="00AA5EE8">
          <w:t>Easily Accessible</w:t>
        </w:r>
      </w:ins>
    </w:p>
    <w:p w14:paraId="2E5407AA" w14:textId="77777777" w:rsidR="00EA66D6" w:rsidRPr="006F0F43" w:rsidRDefault="00EA66D6" w:rsidP="00EA66D6">
      <w:pPr>
        <w:rPr>
          <w:ins w:id="925" w:author="Rhys Gilmartin" w:date="2021-05-07T11:38:00Z"/>
          <w:rFonts w:ascii="Verdana" w:hAnsi="Verdana"/>
          <w:sz w:val="24"/>
          <w:szCs w:val="24"/>
        </w:rPr>
      </w:pPr>
      <w:ins w:id="926" w:author="Rhys Gilmartin" w:date="2021-05-07T11:38:00Z">
        <w:r w:rsidRPr="006F0F43">
          <w:rPr>
            <w:rFonts w:ascii="Verdana" w:hAnsi="Verdana"/>
            <w:sz w:val="24"/>
            <w:szCs w:val="24"/>
          </w:rPr>
          <w:t>The explosion of 3D printing interests has brought easier to use software and hardware to consumers as more competition has entered the space. </w:t>
        </w:r>
      </w:ins>
    </w:p>
    <w:p w14:paraId="68B6C56B" w14:textId="77777777" w:rsidR="00EA66D6" w:rsidRPr="00AA5EE8" w:rsidRDefault="00EA66D6" w:rsidP="00EA66D6">
      <w:pPr>
        <w:pStyle w:val="Heading2"/>
        <w:rPr>
          <w:ins w:id="927" w:author="Rhys Gilmartin" w:date="2021-05-07T11:38:00Z"/>
          <w:rFonts w:cstheme="minorBidi"/>
          <w:sz w:val="32"/>
          <w:szCs w:val="32"/>
        </w:rPr>
      </w:pPr>
      <w:ins w:id="928" w:author="Rhys Gilmartin" w:date="2021-05-07T11:38:00Z">
        <w:r w:rsidRPr="00AA5EE8">
          <w:t>Good Quality Parts</w:t>
        </w:r>
      </w:ins>
    </w:p>
    <w:p w14:paraId="46C090B5" w14:textId="77777777" w:rsidR="00EA66D6" w:rsidRPr="006F0F43" w:rsidRDefault="00EA66D6" w:rsidP="00EA66D6">
      <w:pPr>
        <w:rPr>
          <w:ins w:id="929" w:author="Rhys Gilmartin" w:date="2021-05-07T11:38:00Z"/>
          <w:rFonts w:ascii="Verdana" w:hAnsi="Verdana"/>
          <w:sz w:val="24"/>
          <w:szCs w:val="24"/>
        </w:rPr>
      </w:pPr>
      <w:ins w:id="930" w:author="Rhys Gilmartin" w:date="2021-05-07T11:38:00Z">
        <w:r w:rsidRPr="006F0F43">
          <w:rPr>
            <w:rFonts w:ascii="Verdana" w:hAnsi="Verdana"/>
            <w:sz w:val="24"/>
            <w:szCs w:val="24"/>
          </w:rPr>
          <w:t>Traditional manufacturing methods can easily result in poor designs, and therefore poor-quality prototypes. You are not assured of quality 100 percent of the time with processes like injection moulding, I know and have seen this first-hand from my time working with the American based company Nolato for several years. 3D printing allows the step-by-step assembly of the object, which guarantees enhanced designs and eventually better-quality objects.</w:t>
        </w:r>
      </w:ins>
    </w:p>
    <w:p w14:paraId="647C4CBD" w14:textId="77777777" w:rsidR="00EA66D6" w:rsidRPr="00AA5EE8" w:rsidRDefault="00EA66D6" w:rsidP="00EA66D6">
      <w:pPr>
        <w:pStyle w:val="Heading2"/>
        <w:rPr>
          <w:ins w:id="931" w:author="Rhys Gilmartin" w:date="2021-05-07T11:38:00Z"/>
        </w:rPr>
      </w:pPr>
      <w:ins w:id="932" w:author="Rhys Gilmartin" w:date="2021-05-07T11:38:00Z">
        <w:r w:rsidRPr="00AA5EE8">
          <w:t xml:space="preserve">Tangible Design and Product Testing </w:t>
        </w:r>
      </w:ins>
    </w:p>
    <w:p w14:paraId="0F98D876" w14:textId="77777777" w:rsidR="00EA66D6" w:rsidRPr="006F0F43" w:rsidRDefault="00EA66D6" w:rsidP="00EA66D6">
      <w:pPr>
        <w:rPr>
          <w:ins w:id="933" w:author="Rhys Gilmartin" w:date="2021-05-07T11:38:00Z"/>
          <w:rFonts w:ascii="Verdana" w:hAnsi="Verdana"/>
          <w:sz w:val="24"/>
          <w:szCs w:val="24"/>
        </w:rPr>
      </w:pPr>
      <w:ins w:id="934" w:author="Rhys Gilmartin" w:date="2021-05-07T11:38:00Z">
        <w:r w:rsidRPr="006F0F43">
          <w:rPr>
            <w:rFonts w:ascii="Verdana" w:hAnsi="Verdana"/>
            <w:sz w:val="24"/>
            <w:szCs w:val="24"/>
          </w:rPr>
          <w:t>There’s no way seeing a product on the screen or virtually can compare to the actual feel of a prototype. 3D printing offers that benefit. It is possible to experience the touch and feel of the product prototype to physically test it and find flaws in the design. If a problem is found, you can modify the CAD file and print out a new version by the next day.</w:t>
        </w:r>
      </w:ins>
    </w:p>
    <w:p w14:paraId="75B4EC9F" w14:textId="77777777" w:rsidR="00EA66D6" w:rsidRPr="00AA5EE8" w:rsidRDefault="00EA66D6" w:rsidP="00EA66D6">
      <w:pPr>
        <w:pStyle w:val="Heading2"/>
        <w:rPr>
          <w:ins w:id="935" w:author="Rhys Gilmartin" w:date="2021-05-07T11:38:00Z"/>
        </w:rPr>
      </w:pPr>
      <w:ins w:id="936" w:author="Rhys Gilmartin" w:date="2021-05-07T11:38:00Z">
        <w:r w:rsidRPr="00AA5EE8">
          <w:t>Cost Effective</w:t>
        </w:r>
      </w:ins>
    </w:p>
    <w:p w14:paraId="38E69416" w14:textId="24732CA6" w:rsidR="00EA66D6" w:rsidRDefault="00EA66D6" w:rsidP="00EA66D6">
      <w:pPr>
        <w:rPr>
          <w:ins w:id="937" w:author="Rhys Gilmartin" w:date="2021-05-07T11:38:00Z"/>
          <w:rFonts w:ascii="Verdana" w:hAnsi="Verdana"/>
          <w:sz w:val="24"/>
          <w:szCs w:val="24"/>
        </w:rPr>
      </w:pPr>
      <w:ins w:id="938" w:author="Rhys Gilmartin" w:date="2021-05-07T11:38:00Z">
        <w:r w:rsidRPr="006F0F43">
          <w:rPr>
            <w:rFonts w:ascii="Verdana" w:hAnsi="Verdana"/>
            <w:sz w:val="24"/>
            <w:szCs w:val="24"/>
          </w:rPr>
          <w:t xml:space="preserve">Labour costs play a huge role in determining the amount of money to be spent in developing a prototype. Traditional prototyping methodologies including production runs and injection mould are costly as they require a lot of human </w:t>
        </w:r>
        <w:r w:rsidR="00AD326E" w:rsidRPr="006F0F43">
          <w:rPr>
            <w:rFonts w:ascii="Verdana" w:hAnsi="Verdana"/>
            <w:sz w:val="24"/>
            <w:szCs w:val="24"/>
          </w:rPr>
          <w:t>labor</w:t>
        </w:r>
        <w:r w:rsidRPr="006F0F43">
          <w:rPr>
            <w:rFonts w:ascii="Verdana" w:hAnsi="Verdana"/>
            <w:sz w:val="24"/>
            <w:szCs w:val="24"/>
          </w:rPr>
          <w:t>.</w:t>
        </w:r>
      </w:ins>
    </w:p>
    <w:p w14:paraId="5D460851" w14:textId="77777777" w:rsidR="003E6CCB" w:rsidRDefault="003E6CCB" w:rsidP="003E6CCB">
      <w:pPr>
        <w:pStyle w:val="Heading1"/>
        <w:rPr>
          <w:ins w:id="939" w:author="Rhys Gilmartin" w:date="2021-05-07T11:39:00Z"/>
        </w:rPr>
      </w:pPr>
      <w:ins w:id="940" w:author="Rhys Gilmartin" w:date="2021-05-07T11:39:00Z">
        <w:r>
          <w:t xml:space="preserve">Additional features </w:t>
        </w:r>
      </w:ins>
    </w:p>
    <w:p w14:paraId="62B9F320" w14:textId="77777777" w:rsidR="003E6CCB" w:rsidRPr="00653FA7" w:rsidRDefault="003E6CCB" w:rsidP="003E6CCB">
      <w:pPr>
        <w:rPr>
          <w:ins w:id="941" w:author="Rhys Gilmartin" w:date="2021-05-07T11:39:00Z"/>
          <w:rFonts w:ascii="Verdana" w:hAnsi="Verdana"/>
          <w:sz w:val="24"/>
          <w:szCs w:val="24"/>
        </w:rPr>
      </w:pPr>
      <w:ins w:id="942" w:author="Rhys Gilmartin" w:date="2021-05-07T11:39:00Z">
        <w:r w:rsidRPr="00653FA7">
          <w:rPr>
            <w:rFonts w:ascii="Verdana" w:hAnsi="Verdana"/>
            <w:sz w:val="24"/>
            <w:szCs w:val="24"/>
          </w:rPr>
          <w:t>Since our major project, we have made some very big changes to our project.</w:t>
        </w:r>
      </w:ins>
    </w:p>
    <w:p w14:paraId="12B0FB74" w14:textId="77777777" w:rsidR="003E6CCB" w:rsidRPr="00653FA7" w:rsidRDefault="003E6CCB" w:rsidP="003E6CCB">
      <w:pPr>
        <w:rPr>
          <w:ins w:id="943" w:author="Rhys Gilmartin" w:date="2021-05-07T11:39:00Z"/>
          <w:rFonts w:ascii="Verdana" w:hAnsi="Verdana"/>
          <w:sz w:val="24"/>
          <w:szCs w:val="24"/>
        </w:rPr>
      </w:pPr>
      <w:ins w:id="944" w:author="Rhys Gilmartin" w:date="2021-05-07T11:39:00Z">
        <w:r w:rsidRPr="00653FA7">
          <w:rPr>
            <w:rFonts w:ascii="Verdana" w:hAnsi="Verdana"/>
            <w:sz w:val="24"/>
            <w:szCs w:val="24"/>
          </w:rPr>
          <w:t>We have included a Blynk API, this allows us to easily read and write values to and from pins in Blynk applications which you will see in our demo.</w:t>
        </w:r>
      </w:ins>
    </w:p>
    <w:p w14:paraId="2AAB490A" w14:textId="77777777" w:rsidR="003E6CCB" w:rsidRPr="00653FA7" w:rsidRDefault="003E6CCB" w:rsidP="003E6CCB">
      <w:pPr>
        <w:pStyle w:val="Bibliography"/>
        <w:jc w:val="both"/>
        <w:rPr>
          <w:ins w:id="945" w:author="Rhys Gilmartin" w:date="2021-05-07T11:39:00Z"/>
          <w:rFonts w:ascii="Verdana" w:hAnsi="Verdana"/>
          <w:sz w:val="24"/>
          <w:szCs w:val="24"/>
        </w:rPr>
      </w:pPr>
      <w:ins w:id="946" w:author="Rhys Gilmartin" w:date="2021-05-07T11:39:00Z">
        <w:r w:rsidRPr="00653FA7">
          <w:rPr>
            <w:rFonts w:ascii="Verdana" w:hAnsi="Verdana"/>
            <w:sz w:val="24"/>
            <w:szCs w:val="24"/>
          </w:rPr>
          <w:t xml:space="preserve">We have included a temperature sensor as we also highlighted earlier in the Future Improvements part of our original report, we had always planned on adding the extra feature of a temperature sensor to our Cradle Care baby monitor. During the research stage of our project, we created a survey which we sent out to 15 sets of parents and a local crèche who were kind enough to take part. Exactly 50% of parents rated 5 out of 5, the need for a temperature sensor as a feature in the baby monitor. This information told us that parents would look for the temperature monitor feature as one of the key features that the baby monitor must have when deciding on the correct baby monitor for their home, according to our survey this feature was as important to parents as the ability of it to play a lullaby.  </w:t>
        </w:r>
      </w:ins>
    </w:p>
    <w:p w14:paraId="081DCB72" w14:textId="77777777" w:rsidR="003E6CCB" w:rsidRPr="00653FA7" w:rsidRDefault="003E6CCB" w:rsidP="003E6CCB">
      <w:pPr>
        <w:rPr>
          <w:ins w:id="947" w:author="Rhys Gilmartin" w:date="2021-05-07T11:39:00Z"/>
          <w:rFonts w:ascii="Verdana" w:hAnsi="Verdana"/>
          <w:sz w:val="24"/>
          <w:szCs w:val="24"/>
        </w:rPr>
      </w:pPr>
      <w:ins w:id="948" w:author="Rhys Gilmartin" w:date="2021-05-07T11:39:00Z">
        <w:r w:rsidRPr="00653FA7">
          <w:rPr>
            <w:rFonts w:ascii="Verdana" w:hAnsi="Verdana"/>
            <w:sz w:val="24"/>
            <w:szCs w:val="24"/>
          </w:rPr>
          <w:t xml:space="preserve">It is for this reason that we decided our baby monitor could not be without a temperature sensor. </w:t>
        </w:r>
      </w:ins>
    </w:p>
    <w:p w14:paraId="7A127A79" w14:textId="77777777" w:rsidR="003E6CCB" w:rsidRDefault="003E6CCB" w:rsidP="003E6CCB">
      <w:pPr>
        <w:rPr>
          <w:ins w:id="949" w:author="Rhys Gilmartin" w:date="2021-05-07T11:39:00Z"/>
          <w:rFonts w:ascii="Verdana" w:hAnsi="Verdana"/>
          <w:sz w:val="24"/>
          <w:szCs w:val="24"/>
        </w:rPr>
      </w:pPr>
      <w:ins w:id="950" w:author="Rhys Gilmartin" w:date="2021-05-07T11:39:00Z">
        <w:r w:rsidRPr="00653FA7">
          <w:rPr>
            <w:rFonts w:ascii="Verdana" w:hAnsi="Verdana"/>
            <w:sz w:val="24"/>
            <w:szCs w:val="24"/>
          </w:rPr>
          <w:t xml:space="preserve">This sensor will allow the user to monitor the temperature of the baby’s room and if there is a sudden drop or rise in temperature in the room the parents will be alerted on a device of their choosing, via our downloadable baby monitor application. When setting up the baby monitor app the user will be asked to input what temperature the room is and how sensitive they want the sensor to be to temperature change. For example, in our survey the rooms varied from 12-21 degrees. We also need to allow the user to input how sensitive that they want the monitor to be so if there is a drop of 5 degrees or a rise of 4 degrees for example they will be notified by the monitor. </w:t>
        </w:r>
      </w:ins>
    </w:p>
    <w:p w14:paraId="31F17EA7" w14:textId="78B9773C" w:rsidR="003E6CCB" w:rsidRDefault="003E6CCB" w:rsidP="003E6CCB">
      <w:pPr>
        <w:rPr>
          <w:ins w:id="951" w:author="Rhys Gilmartin" w:date="2021-05-07T11:39:00Z"/>
          <w:rFonts w:ascii="Verdana" w:hAnsi="Verdana"/>
          <w:sz w:val="24"/>
          <w:szCs w:val="24"/>
        </w:rPr>
      </w:pPr>
      <w:ins w:id="952" w:author="Rhys Gilmartin" w:date="2021-05-07T11:39:00Z">
        <w:r w:rsidRPr="00653FA7">
          <w:rPr>
            <w:rFonts w:ascii="Verdana" w:hAnsi="Verdana"/>
            <w:sz w:val="24"/>
            <w:szCs w:val="24"/>
          </w:rPr>
          <w:t>We have also included a heater feature and a fan feature which can be controlled using the Blynk API, when the heater is being used the LEDs within the housing unit will emit off a warm orange color, once again this will be seen in the demo.</w:t>
        </w:r>
      </w:ins>
    </w:p>
    <w:p w14:paraId="1B6DC306" w14:textId="31B23D86" w:rsidR="00AD326E" w:rsidRPr="006F0F43" w:rsidRDefault="003E6CCB" w:rsidP="00EA66D6">
      <w:pPr>
        <w:rPr>
          <w:ins w:id="953" w:author="Rhys Gilmartin" w:date="2021-05-07T11:38:00Z"/>
          <w:rFonts w:ascii="Verdana" w:hAnsi="Verdana"/>
          <w:sz w:val="24"/>
          <w:szCs w:val="24"/>
        </w:rPr>
      </w:pPr>
      <w:ins w:id="954" w:author="Rhys Gilmartin" w:date="2021-05-07T11:39:00Z">
        <w:r w:rsidRPr="00F50E0B">
          <w:rPr>
            <w:rFonts w:ascii="Verdana" w:hAnsi="Verdana"/>
            <w:sz w:val="24"/>
            <w:szCs w:val="24"/>
          </w:rPr>
          <w:t>The first material that was used in 1980 by Hideo Kodama of Nagoya Municipal Industrial Research institute was photo-hardening thermoset polymer, in our project we used a material called Polylactic Acid Filament to create the housing for our baby monitor. In the video I have attached to this slide you can see each layer of material being added to the piece.</w:t>
        </w:r>
      </w:ins>
    </w:p>
    <w:p w14:paraId="0406CC39" w14:textId="77777777" w:rsidR="00420CB0" w:rsidRPr="00697E67" w:rsidRDefault="00420CB0" w:rsidP="00697E67">
      <w:pPr>
        <w:jc w:val="both"/>
        <w:rPr>
          <w:rFonts w:ascii="Verdana" w:hAnsi="Verdana"/>
          <w:sz w:val="24"/>
          <w:szCs w:val="24"/>
        </w:rPr>
      </w:pPr>
    </w:p>
    <w:p w14:paraId="10563352" w14:textId="77777777" w:rsidR="00760D3B" w:rsidRPr="00697E67" w:rsidRDefault="00760D3B" w:rsidP="00760D3B">
      <w:pPr>
        <w:pStyle w:val="Heading2"/>
        <w:rPr>
          <w:caps/>
          <w:sz w:val="32"/>
          <w:szCs w:val="32"/>
        </w:rPr>
      </w:pPr>
      <w:bookmarkStart w:id="955" w:name="_Toc71198817"/>
      <w:r w:rsidRPr="00697E67">
        <w:rPr>
          <w:caps/>
          <w:sz w:val="32"/>
          <w:szCs w:val="32"/>
        </w:rPr>
        <w:t>Motorised LED Globe</w:t>
      </w:r>
      <w:bookmarkEnd w:id="955"/>
    </w:p>
    <w:p w14:paraId="55FB78CD" w14:textId="0DF94354" w:rsidR="00760D3B" w:rsidRPr="00697E67" w:rsidRDefault="00760D3B" w:rsidP="00697E67">
      <w:pPr>
        <w:jc w:val="both"/>
        <w:rPr>
          <w:rFonts w:ascii="Verdana" w:hAnsi="Verdana"/>
          <w:sz w:val="24"/>
          <w:szCs w:val="24"/>
        </w:rPr>
      </w:pPr>
      <w:r w:rsidRPr="00697E67">
        <w:rPr>
          <w:rFonts w:ascii="Verdana" w:hAnsi="Verdana"/>
          <w:sz w:val="24"/>
          <w:szCs w:val="24"/>
        </w:rPr>
        <w:t xml:space="preserve">During our survey that we conducted on several parents and a local crèche, it was brought to our attention that there was a want in parents for </w:t>
      </w:r>
      <w:r w:rsidR="32BA090A" w:rsidRPr="3C836C5E">
        <w:rPr>
          <w:rFonts w:ascii="Verdana" w:hAnsi="Verdana"/>
          <w:sz w:val="24"/>
          <w:szCs w:val="24"/>
        </w:rPr>
        <w:t>colorful</w:t>
      </w:r>
      <w:r w:rsidRPr="00697E67">
        <w:rPr>
          <w:rFonts w:ascii="Verdana" w:hAnsi="Verdana"/>
          <w:sz w:val="24"/>
          <w:szCs w:val="24"/>
        </w:rPr>
        <w:t xml:space="preserve"> reflections in the room or on the ceiling to help soothe the baby. Our research showed that greater than 50% of the people who took part in the survey rated the feature of a nightlight either 4 or 5 out of a possible 5. </w:t>
      </w:r>
    </w:p>
    <w:p w14:paraId="2B562A2A" w14:textId="77777777" w:rsidR="00760D3B" w:rsidRPr="00697E67" w:rsidRDefault="00760D3B" w:rsidP="00697E67">
      <w:pPr>
        <w:jc w:val="both"/>
        <w:rPr>
          <w:rFonts w:ascii="Verdana" w:hAnsi="Verdana"/>
          <w:sz w:val="24"/>
          <w:szCs w:val="24"/>
        </w:rPr>
      </w:pPr>
      <w:r w:rsidRPr="00697E67">
        <w:rPr>
          <w:rFonts w:ascii="Verdana" w:hAnsi="Verdana"/>
          <w:sz w:val="24"/>
          <w:szCs w:val="24"/>
        </w:rPr>
        <w:t xml:space="preserve">This will ideally be a globe made from plastic with different shape’s cut from paper which will have a re-adherable strip of glue on its back, similar to a post-it note. These shapes can then be fixed onto the plastic globe and when the LED emits light it will also project a shadow of a shape. This shape can then be changed depending on the child’s likes and interests. This scalability could open another market for our device which would then include accessories. </w:t>
      </w:r>
    </w:p>
    <w:p w14:paraId="239C50FF" w14:textId="77777777" w:rsidR="00760D3B" w:rsidRPr="00697E67" w:rsidRDefault="00760D3B" w:rsidP="00697E67">
      <w:pPr>
        <w:jc w:val="both"/>
        <w:rPr>
          <w:rFonts w:ascii="Verdana" w:hAnsi="Verdana"/>
          <w:sz w:val="24"/>
          <w:szCs w:val="24"/>
        </w:rPr>
      </w:pPr>
      <w:r w:rsidRPr="00697E67">
        <w:rPr>
          <w:rFonts w:ascii="Verdana" w:hAnsi="Verdana"/>
          <w:sz w:val="24"/>
          <w:szCs w:val="24"/>
        </w:rPr>
        <w:t>The globe itself will be attached to a motor which will spin at different speeds depending on the setting chosen by the user. The different speed settings will be chosen through our application’s UI and will include three different options.</w:t>
      </w:r>
    </w:p>
    <w:p w14:paraId="3EDC01E8" w14:textId="6E817BD5" w:rsidR="00760D3B" w:rsidRPr="00697E67" w:rsidRDefault="00760D3B" w:rsidP="00697E67">
      <w:pPr>
        <w:jc w:val="both"/>
        <w:rPr>
          <w:rFonts w:ascii="Verdana" w:hAnsi="Verdana"/>
          <w:sz w:val="24"/>
          <w:szCs w:val="24"/>
        </w:rPr>
      </w:pPr>
      <w:r w:rsidRPr="00697E67">
        <w:rPr>
          <w:rFonts w:ascii="Verdana" w:hAnsi="Verdana"/>
          <w:sz w:val="24"/>
          <w:szCs w:val="24"/>
        </w:rPr>
        <w:t xml:space="preserve">A lot of babies when they are growing older can start developing a fear of darkness. Nightlights can help with this, in turn helping them to feel safer and more secure in their bedroom. </w:t>
      </w:r>
      <w:r w:rsidR="7C035998" w:rsidRPr="2A586085">
        <w:rPr>
          <w:rFonts w:ascii="Verdana" w:hAnsi="Verdana"/>
          <w:sz w:val="24"/>
          <w:szCs w:val="24"/>
        </w:rPr>
        <w:t xml:space="preserve">Our </w:t>
      </w:r>
      <w:r w:rsidR="169337E0" w:rsidRPr="2A586085">
        <w:rPr>
          <w:rFonts w:ascii="Verdana" w:hAnsi="Verdana"/>
          <w:sz w:val="24"/>
          <w:szCs w:val="24"/>
        </w:rPr>
        <w:t>colorful</w:t>
      </w:r>
      <w:r w:rsidRPr="00697E67">
        <w:rPr>
          <w:rFonts w:ascii="Verdana" w:hAnsi="Verdana"/>
          <w:sz w:val="24"/>
          <w:szCs w:val="24"/>
        </w:rPr>
        <w:t xml:space="preserve"> LED’s and shapes will also help in teaching foundational skills to young children, allowing the parents to choose shapes such as numbers and letters. The best age to teach children </w:t>
      </w:r>
      <w:r w:rsidR="60C45B4A" w:rsidRPr="700D2639">
        <w:rPr>
          <w:rFonts w:ascii="Verdana" w:hAnsi="Verdana"/>
          <w:sz w:val="24"/>
          <w:szCs w:val="24"/>
        </w:rPr>
        <w:t>colors</w:t>
      </w:r>
      <w:r w:rsidRPr="00697E67">
        <w:rPr>
          <w:rFonts w:ascii="Verdana" w:hAnsi="Verdana"/>
          <w:sz w:val="24"/>
          <w:szCs w:val="24"/>
        </w:rPr>
        <w:t xml:space="preserve"> and shapes is between 18-30 months which represents a large proportion of our target audience. Most children are unable to differentiate between </w:t>
      </w:r>
      <w:r w:rsidR="4FAACF47" w:rsidRPr="700D2639">
        <w:rPr>
          <w:rFonts w:ascii="Verdana" w:hAnsi="Verdana"/>
          <w:sz w:val="24"/>
          <w:szCs w:val="24"/>
        </w:rPr>
        <w:t>colors</w:t>
      </w:r>
      <w:r w:rsidRPr="00697E67">
        <w:rPr>
          <w:rFonts w:ascii="Verdana" w:hAnsi="Verdana"/>
          <w:sz w:val="24"/>
          <w:szCs w:val="24"/>
        </w:rPr>
        <w:t xml:space="preserve"> until 18 months or so, this is because it is a cognitively complex task for them, and as adult’s we sometimes forget this. </w:t>
      </w:r>
      <w:r w:rsidRPr="00697E67">
        <w:rPr>
          <w:rFonts w:ascii="Verdana" w:hAnsi="Verdana"/>
          <w:sz w:val="24"/>
          <w:szCs w:val="24"/>
        </w:rPr>
        <w:fldChar w:fldCharType="begin"/>
      </w:r>
      <w:ins w:id="956" w:author="Leigh Mc Guinness" w:date="2021-05-06T11:41:00Z">
        <w:r w:rsidR="009A00C1">
          <w:rPr>
            <w:rFonts w:ascii="Verdana" w:hAnsi="Verdana"/>
            <w:sz w:val="24"/>
            <w:szCs w:val="24"/>
          </w:rPr>
          <w:instrText xml:space="preserve"> ADDIN ZOTERO_ITEM CSL_CITATION {"citationID":"rTowAzVd","properties":{"formattedCitation":"(cassidy, 2013)","plainCitation":"(cassidy, 2013)","dontUpdate":true,"noteIndex":0},"citationItems":[{"id":"t1VQkZSw/MmvnpfVI","uris":["http://zotero.org/users/local/hwTMHe9h/items/ZZJYHGKZ"],"uri":["http://zotero.org/users/local/hwTMHe9h/items/ZZJYHGKZ"],"itemData":{"id":11,"type":"webpage","abstract":"A few weeks ago, a reader asked us to do a post about when to teach certain things. Let me start by saying that I could have made this post a LOT longer than it is. I tried to keep it short and sweet and stick to the things that parents most often have questions","container-title":"Teach My Toddlers","language":"en-US","title":"Discover how to use this guide on when to teach what for your toddler.","URL":"https://teachmytoddlers.com/when-to-teach-what-a-guide-for-teaching-your-toddler-colors-shapes-letters-and-more/","author":[{"literal":"cassidy"}],"accessed":{"date-parts":[["2021",3,12]]},"issued":{"date-parts":[["2013",3,13]]}}}],"schema":"https://github.com/citation-style-language/schema/raw/master/csl-citation.json"} </w:instrText>
        </w:r>
      </w:ins>
      <w:del w:id="957" w:author="Leigh Mc Guinness" w:date="2021-05-06T11:41:00Z">
        <w:r w:rsidR="00F635BD" w:rsidRPr="00697E67" w:rsidDel="009A00C1">
          <w:rPr>
            <w:rFonts w:ascii="Verdana" w:hAnsi="Verdana"/>
            <w:sz w:val="24"/>
            <w:szCs w:val="24"/>
          </w:rPr>
          <w:delInstrText xml:space="preserve"> ADDIN ZOTERO_ITEM CSL_CITATION {"citationID":"rTowAzVd","properties":{"formattedCitation":"(cassidy, 2013)","plainCitation":"(cassidy, 2013)","dontUpdate":true,"noteIndex":0},"citationItems":[{"id":"MUBZef5Z/hdP7c4i0","uris":["http://zotero.org/users/local/hwTMHe9h/items/ZZJYHGKZ"],"uri":["http://zotero.org/users/local/hwTMHe9h/items/ZZJYHGKZ"],"itemData":{"id":11,"type":"webpage","abstract":"A few weeks ago, a reader asked us to do a post about when to teach certain things. Let me start by saying that I could have made this post a LOT longer than it is. I tried to keep it short and sweet and stick to the things that parents most often have questions","container-title":"Teach My Toddlers","language":"en-US","title":"Discover how to use this guide on when to teach what for your toddler.","URL":"https://teachmytoddlers.com/when-to-teach-what-a-guide-for-teaching-your-toddler-colors-shapes-letters-and-more/","author":[{"literal":"cassidy"}],"accessed":{"date-parts":[["2021",3,12]]},"issued":{"date-parts":[["2013",3,13]]}}}],"schema":"https://github.com/citation-style-language/schema/raw/master/csl-citation.json"} </w:delInstrText>
        </w:r>
      </w:del>
      <w:r w:rsidRPr="00697E67">
        <w:rPr>
          <w:rFonts w:ascii="Verdana" w:hAnsi="Verdana"/>
          <w:sz w:val="24"/>
          <w:szCs w:val="24"/>
        </w:rPr>
        <w:fldChar w:fldCharType="separate"/>
      </w:r>
      <w:r w:rsidRPr="00697E67">
        <w:rPr>
          <w:rFonts w:ascii="Verdana" w:hAnsi="Verdana" w:cs="Calibri"/>
          <w:sz w:val="24"/>
          <w:szCs w:val="24"/>
        </w:rPr>
        <w:t>(Cassidy, 2013)</w:t>
      </w:r>
      <w:r w:rsidRPr="00697E67">
        <w:rPr>
          <w:rFonts w:ascii="Verdana" w:hAnsi="Verdana"/>
          <w:sz w:val="24"/>
          <w:szCs w:val="24"/>
        </w:rPr>
        <w:fldChar w:fldCharType="end"/>
      </w:r>
      <w:r w:rsidRPr="00697E67">
        <w:rPr>
          <w:rFonts w:ascii="Verdana" w:hAnsi="Verdana"/>
          <w:sz w:val="24"/>
          <w:szCs w:val="24"/>
        </w:rPr>
        <w:t xml:space="preserve"> The nightlight can be as equally beneficial to parents, allowing them to carefully navigate their way through the children’s room for night feeds. In cases where one of the children in the room that the nightlight is being used in is toilet trained, they can safely make their way to the toilet without standing on any dreaded Lego. </w:t>
      </w:r>
    </w:p>
    <w:p w14:paraId="1941EEC3" w14:textId="77777777" w:rsidR="00760D3B" w:rsidRPr="00697E67" w:rsidRDefault="00760D3B" w:rsidP="00697E67">
      <w:pPr>
        <w:jc w:val="both"/>
        <w:rPr>
          <w:rFonts w:ascii="Verdana" w:hAnsi="Verdana"/>
          <w:sz w:val="24"/>
          <w:szCs w:val="24"/>
        </w:rPr>
      </w:pPr>
      <w:r w:rsidRPr="00697E67">
        <w:rPr>
          <w:rFonts w:ascii="Verdana" w:hAnsi="Verdana"/>
          <w:sz w:val="24"/>
          <w:szCs w:val="24"/>
        </w:rPr>
        <w:t>The motor that we will be using to rotate our LED globe will be an ordinary DC motor, connected to the Arduino. Below I have attached a copy of a 3D concept sketch which I created using 3D Paint.</w:t>
      </w:r>
    </w:p>
    <w:p w14:paraId="60F0FC1F" w14:textId="3C8B64AB" w:rsidR="00760D3B" w:rsidRDefault="00760D3B" w:rsidP="00760D3B"/>
    <w:p w14:paraId="18051525" w14:textId="77777777" w:rsidR="00760D3B" w:rsidRPr="00697E67" w:rsidRDefault="00760D3B" w:rsidP="00760D3B">
      <w:pPr>
        <w:pStyle w:val="Heading2"/>
        <w:rPr>
          <w:caps/>
          <w:sz w:val="32"/>
          <w:szCs w:val="32"/>
        </w:rPr>
      </w:pPr>
      <w:bookmarkStart w:id="958" w:name="_Toc71198818"/>
      <w:r w:rsidRPr="00697E67">
        <w:rPr>
          <w:caps/>
          <w:sz w:val="32"/>
          <w:szCs w:val="32"/>
        </w:rPr>
        <w:t>Baby Cot Mobile</w:t>
      </w:r>
      <w:bookmarkEnd w:id="958"/>
    </w:p>
    <w:p w14:paraId="1608E4CA" w14:textId="6CF4E907" w:rsidR="00760D3B" w:rsidRPr="00697E67" w:rsidRDefault="00760D3B" w:rsidP="00697E67">
      <w:pPr>
        <w:jc w:val="both"/>
        <w:rPr>
          <w:rFonts w:ascii="Verdana" w:hAnsi="Verdana"/>
          <w:sz w:val="24"/>
          <w:szCs w:val="24"/>
        </w:rPr>
      </w:pPr>
      <w:r w:rsidRPr="00697E67">
        <w:rPr>
          <w:rFonts w:ascii="Verdana" w:hAnsi="Verdana"/>
          <w:sz w:val="24"/>
          <w:szCs w:val="24"/>
        </w:rPr>
        <w:t xml:space="preserve">Our second idea for developing our project further is to add a mobile feature. This will include hanging toys such as animals, amongst other </w:t>
      </w:r>
      <w:r w:rsidR="068F2B1C" w:rsidRPr="700D2639">
        <w:rPr>
          <w:rFonts w:ascii="Verdana" w:hAnsi="Verdana"/>
          <w:sz w:val="24"/>
          <w:szCs w:val="24"/>
        </w:rPr>
        <w:t>favorites</w:t>
      </w:r>
      <w:r w:rsidRPr="700D2639">
        <w:rPr>
          <w:rFonts w:ascii="Verdana" w:hAnsi="Verdana"/>
          <w:sz w:val="24"/>
          <w:szCs w:val="24"/>
        </w:rPr>
        <w:t>.</w:t>
      </w:r>
      <w:r w:rsidRPr="00697E67">
        <w:rPr>
          <w:rFonts w:ascii="Verdana" w:hAnsi="Verdana"/>
          <w:sz w:val="24"/>
          <w:szCs w:val="24"/>
        </w:rPr>
        <w:t xml:space="preserve"> The mobile will be operated by a motor, to allow it to rotate slowly at the top of the cot so the child can easily see the shapes moving and can interact with them. It will however be out of the child’s reach so that they cannot harm themselves. The user will be given the choice, using our API, as to whether they want the mobile to remain static, or to rotate slowly. Our mobile provides many similar benefits to our LED Globe including visual stimulation and promotes brain development early on for users. “Cot mobiles are proven to help with baby’s motor skill development at an early age, a baby’s brain is constantly developing and learning new things. </w:t>
      </w:r>
      <w:r w:rsidRPr="00697E67">
        <w:rPr>
          <w:rFonts w:ascii="Verdana" w:eastAsia="Calibri" w:hAnsi="Verdana" w:cs="Calibri"/>
          <w:sz w:val="24"/>
          <w:szCs w:val="24"/>
          <w:lang w:val="en-IE"/>
        </w:rPr>
        <w:t>Invest in a baby gym with dangling toys. Placing your baby under the arch and encouraging them to bat at the toys helps improve hand-eye coordination.”</w:t>
      </w:r>
      <w:r w:rsidRPr="00697E67">
        <w:rPr>
          <w:rFonts w:ascii="Verdana" w:hAnsi="Verdana"/>
          <w:sz w:val="24"/>
          <w:szCs w:val="24"/>
        </w:rPr>
        <w:t xml:space="preserve"> (Mcgovern, no date)</w:t>
      </w:r>
    </w:p>
    <w:p w14:paraId="6E3DE3A2" w14:textId="77777777" w:rsidR="00760D3B" w:rsidRPr="00697E67" w:rsidRDefault="00760D3B" w:rsidP="00697E67">
      <w:pPr>
        <w:jc w:val="both"/>
        <w:rPr>
          <w:rFonts w:ascii="Verdana" w:hAnsi="Verdana"/>
          <w:sz w:val="24"/>
          <w:szCs w:val="24"/>
        </w:rPr>
      </w:pPr>
      <w:r w:rsidRPr="00697E67">
        <w:rPr>
          <w:rFonts w:ascii="Verdana" w:hAnsi="Verdana"/>
          <w:sz w:val="24"/>
          <w:szCs w:val="24"/>
        </w:rPr>
        <w:t>Even when laying on its back observing the mobile and toys which are attached to it, a baby is learning spatial awareness as the shapes move closer and further away from it. As the child grows and begins to move a lot more, the mobile will also help with the child’s hand eye co-ordination as it reaches to try and grab the mobile. Over time the child’s accuracy and eye muscle strength will increase when it is trying to point, grasp or hold toys and objects that interest them.</w:t>
      </w:r>
    </w:p>
    <w:p w14:paraId="5752BE47" w14:textId="1C33EADE" w:rsidR="00760D3B" w:rsidRPr="00697E67" w:rsidRDefault="00760D3B" w:rsidP="00697E67">
      <w:pPr>
        <w:jc w:val="both"/>
        <w:rPr>
          <w:rFonts w:ascii="Verdana" w:hAnsi="Verdana" w:cstheme="minorHAnsi"/>
          <w:sz w:val="24"/>
          <w:szCs w:val="24"/>
        </w:rPr>
      </w:pPr>
      <w:r w:rsidRPr="00697E67">
        <w:rPr>
          <w:rFonts w:ascii="Verdana" w:hAnsi="Verdana" w:cstheme="minorHAnsi"/>
          <w:sz w:val="24"/>
          <w:szCs w:val="24"/>
        </w:rPr>
        <w:t xml:space="preserve"> A lot of kids can get quite restless at bedtime. According to a survey that we conducted on parents over 45.5% of parents said that their baby awoke a minimum of once per night. The mobile will help with this as their brains will be stimulated, if it is a case that they do wake for an unnecessary reason they will fall back to sleep shortly after.</w:t>
      </w:r>
      <w:r w:rsidRPr="00697E67">
        <w:rPr>
          <w:rFonts w:ascii="Verdana" w:hAnsi="Verdana" w:cstheme="minorHAnsi"/>
          <w:sz w:val="24"/>
          <w:szCs w:val="24"/>
        </w:rPr>
        <w:fldChar w:fldCharType="begin"/>
      </w:r>
      <w:ins w:id="959" w:author="Leigh Mc Guinness" w:date="2021-05-06T11:41:00Z">
        <w:r w:rsidR="009A00C1">
          <w:rPr>
            <w:rFonts w:ascii="Verdana" w:hAnsi="Verdana" w:cstheme="minorHAnsi"/>
            <w:sz w:val="24"/>
            <w:szCs w:val="24"/>
          </w:rPr>
          <w:instrText xml:space="preserve"> ADDIN ZOTERO_ITEM CSL_CITATION {"citationID":"FC1A4JKX","properties":{"formattedCitation":"({\\i{}Will Crib Toys Ruin Your Baby\\uc0\\u8217{}s Sleep? - The Baby Sleep Site\\uc0\\u174{}}, 2014)","plainCitation":"(Will Crib Toys Ruin Your Baby’s Sleep? - The Baby Sleep Site®, 2014)","noteIndex":0},"citationItems":[{"id":"t1VQkZSw/gsREI0CV","uris":["http://zotero.org/users/local/hwTMHe9h/items/SJ63UQ2H"],"uri":["http://zotero.org/users/local/hwTMHe9h/items/SJ63UQ2H"],"itemData":{"id":13,"type":"webpage","abstract":"Crib toys can keep baby happily occupied - but will they ruin your baby's sleep? We'll give our advice about whether or not crib toys are bad for baby sleep.","container-title":"The Baby Sleep Site - Baby / Toddler Sleep Consultants","language":"en-US","title":"Will Crib Toys Ruin Your Baby's Sleep? - The Baby Sleep Site®","title-short":"Will Crib Toys Ruin Your Baby's Sleep?","URL":"https://www.babysleepsite.com/baby-sleep-patterns/baby-sleep-crib-toys/","accessed":{"date-parts":[["2021",3,13]]},"issued":{"date-parts":[["2014",1,14]]}}}],"schema":"https://github.com/citation-style-language/schema/raw/master/csl-citation.json"} </w:instrText>
        </w:r>
      </w:ins>
      <w:del w:id="960" w:author="Leigh Mc Guinness" w:date="2021-05-06T11:41:00Z">
        <w:r w:rsidR="00F635BD" w:rsidRPr="00697E67" w:rsidDel="009A00C1">
          <w:rPr>
            <w:rFonts w:ascii="Verdana" w:hAnsi="Verdana" w:cstheme="minorHAnsi"/>
            <w:sz w:val="24"/>
            <w:szCs w:val="24"/>
          </w:rPr>
          <w:delInstrText xml:space="preserve"> ADDIN ZOTERO_ITEM CSL_CITATION {"citationID":"FC1A4JKX","properties":{"formattedCitation":"({\\i{}Will Crib Toys Ruin Your Baby\\uc0\\u8217{}s Sleep? - The Baby Sleep Site\\uc0\\u174{}}, 2014)","plainCitation":"(Will Crib Toys Ruin Your Baby’s Sleep? - The Baby Sleep Site®, 2014)","noteIndex":0},"citationItems":[{"id":"MUBZef5Z/Cin1i4a6","uris":["http://zotero.org/users/local/hwTMHe9h/items/SJ63UQ2H"],"uri":["http://zotero.org/users/local/hwTMHe9h/items/SJ63UQ2H"],"itemData":{"id":13,"type":"webpage","abstract":"Crib toys can keep baby happily occupied - but will they ruin your baby's sleep? We'll give our advice about whether or not crib toys are bad for baby sleep.","container-title":"The Baby Sleep Site - Baby / Toddler Sleep Consultants","language":"en-US","title":"Will Crib Toys Ruin Your Baby's Sleep? - The Baby Sleep Site®","title-short":"Will Crib Toys Ruin Your Baby's Sleep?","URL":"https://www.babysleepsite.com/baby-sleep-patterns/baby-sleep-crib-toys/","accessed":{"date-parts":[["2021",3,13]]},"issued":{"date-parts":[["2014",1,14]]}}}],"schema":"https://github.com/citation-style-language/schema/raw/master/csl-citation.json"} </w:delInstrText>
        </w:r>
      </w:del>
      <w:r w:rsidRPr="00697E67">
        <w:rPr>
          <w:rFonts w:ascii="Verdana" w:hAnsi="Verdana" w:cstheme="minorHAnsi"/>
          <w:sz w:val="24"/>
          <w:szCs w:val="24"/>
        </w:rPr>
        <w:fldChar w:fldCharType="separate"/>
      </w:r>
      <w:r w:rsidRPr="00697E67">
        <w:rPr>
          <w:rFonts w:ascii="Verdana" w:hAnsi="Verdana" w:cs="Calibri"/>
          <w:sz w:val="24"/>
          <w:szCs w:val="28"/>
        </w:rPr>
        <w:t>(</w:t>
      </w:r>
      <w:r w:rsidRPr="00697E67">
        <w:rPr>
          <w:rFonts w:ascii="Verdana" w:hAnsi="Verdana" w:cs="Calibri"/>
          <w:i/>
          <w:iCs/>
          <w:sz w:val="24"/>
          <w:szCs w:val="28"/>
        </w:rPr>
        <w:t>Will Crib Toys Ruin Your Baby’s Sleep? - The Baby Sleep Site®</w:t>
      </w:r>
      <w:r w:rsidRPr="00697E67">
        <w:rPr>
          <w:rFonts w:ascii="Verdana" w:hAnsi="Verdana" w:cs="Calibri"/>
          <w:sz w:val="24"/>
          <w:szCs w:val="28"/>
        </w:rPr>
        <w:t>, 2014)</w:t>
      </w:r>
      <w:r w:rsidRPr="00697E67">
        <w:rPr>
          <w:rFonts w:ascii="Verdana" w:hAnsi="Verdana" w:cstheme="minorHAnsi"/>
          <w:sz w:val="24"/>
          <w:szCs w:val="24"/>
        </w:rPr>
        <w:fldChar w:fldCharType="end"/>
      </w:r>
    </w:p>
    <w:p w14:paraId="1C5A9086" w14:textId="77777777" w:rsidR="00760D3B" w:rsidRPr="00697E67" w:rsidRDefault="00760D3B" w:rsidP="00697E67">
      <w:pPr>
        <w:jc w:val="both"/>
        <w:rPr>
          <w:rFonts w:ascii="Verdana" w:hAnsi="Verdana" w:cstheme="minorHAnsi"/>
          <w:sz w:val="24"/>
          <w:szCs w:val="24"/>
        </w:rPr>
      </w:pPr>
      <w:r w:rsidRPr="00697E67">
        <w:rPr>
          <w:rFonts w:ascii="Verdana" w:hAnsi="Verdana" w:cstheme="minorHAnsi"/>
          <w:sz w:val="24"/>
          <w:szCs w:val="24"/>
        </w:rPr>
        <w:t>The motor that we will be using to rotate our mobile will be an ordinary DC motor which will be attached to the Arduino. Below I have attached a 3D concept sketch I created using windows 10 software.</w:t>
      </w:r>
    </w:p>
    <w:p w14:paraId="3D8B2451" w14:textId="77777777" w:rsidR="004A1894" w:rsidRDefault="00760D3B" w:rsidP="004A1894">
      <w:pPr>
        <w:keepNext/>
        <w:jc w:val="center"/>
      </w:pPr>
      <w:r>
        <w:rPr>
          <w:noProof/>
        </w:rPr>
        <w:drawing>
          <wp:inline distT="0" distB="0" distL="0" distR="0" wp14:anchorId="74E23738" wp14:editId="03246ED4">
            <wp:extent cx="3809989" cy="326082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7">
                      <a:extLst>
                        <a:ext uri="{28A0092B-C50C-407E-A947-70E740481C1C}">
                          <a14:useLocalDpi xmlns:a14="http://schemas.microsoft.com/office/drawing/2010/main" val="0"/>
                        </a:ext>
                      </a:extLst>
                    </a:blip>
                    <a:stretch>
                      <a:fillRect/>
                    </a:stretch>
                  </pic:blipFill>
                  <pic:spPr>
                    <a:xfrm>
                      <a:off x="0" y="0"/>
                      <a:ext cx="3809989" cy="3260820"/>
                    </a:xfrm>
                    <a:prstGeom prst="rect">
                      <a:avLst/>
                    </a:prstGeom>
                  </pic:spPr>
                </pic:pic>
              </a:graphicData>
            </a:graphic>
          </wp:inline>
        </w:drawing>
      </w:r>
    </w:p>
    <w:p w14:paraId="59671947" w14:textId="5356379B" w:rsidR="00760D3B" w:rsidRDefault="004A1894" w:rsidP="004A1894">
      <w:pPr>
        <w:pStyle w:val="Caption"/>
        <w:jc w:val="center"/>
      </w:pPr>
      <w:bookmarkStart w:id="961" w:name="_Toc67645971"/>
      <w:r>
        <w:t xml:space="preserve">Figure </w:t>
      </w:r>
      <w:r>
        <w:fldChar w:fldCharType="begin"/>
      </w:r>
      <w:r>
        <w:instrText xml:space="preserve"> SEQ Figure \* ARABIC </w:instrText>
      </w:r>
      <w:r>
        <w:fldChar w:fldCharType="separate"/>
      </w:r>
      <w:r w:rsidR="006677F7">
        <w:rPr>
          <w:noProof/>
        </w:rPr>
        <w:t>36</w:t>
      </w:r>
      <w:r>
        <w:fldChar w:fldCharType="end"/>
      </w:r>
      <w:r>
        <w:t xml:space="preserve"> 3D image of child's cot and CradleCare baby monitor</w:t>
      </w:r>
      <w:bookmarkEnd w:id="961"/>
      <w:r w:rsidR="00B246AE">
        <w:t xml:space="preserve"> including the mobile</w:t>
      </w:r>
    </w:p>
    <w:p w14:paraId="518010C3" w14:textId="77777777" w:rsidR="00B246AE" w:rsidRPr="00B246AE" w:rsidRDefault="00B246AE" w:rsidP="00B246AE"/>
    <w:p w14:paraId="1A80A76D" w14:textId="7BF998A1" w:rsidR="00760D3B" w:rsidRPr="00697E67" w:rsidRDefault="007C7716" w:rsidP="00767AEC">
      <w:pPr>
        <w:pStyle w:val="Heading2"/>
        <w:ind w:firstLine="567"/>
        <w:rPr>
          <w:caps/>
          <w:sz w:val="32"/>
          <w:szCs w:val="32"/>
        </w:rPr>
      </w:pPr>
      <w:bookmarkStart w:id="962" w:name="_Toc71198819"/>
      <w:r w:rsidRPr="00697E67">
        <w:rPr>
          <w:caps/>
          <w:sz w:val="32"/>
          <w:szCs w:val="32"/>
        </w:rPr>
        <w:t>TEMPERATURE SENSOR</w:t>
      </w:r>
      <w:bookmarkEnd w:id="962"/>
    </w:p>
    <w:p w14:paraId="54A3BDE3" w14:textId="38505717" w:rsidR="00760D3B" w:rsidRPr="00697E67" w:rsidRDefault="00760D3B" w:rsidP="00697E67">
      <w:pPr>
        <w:pStyle w:val="Bibliography"/>
        <w:jc w:val="both"/>
        <w:rPr>
          <w:rFonts w:ascii="Verdana" w:hAnsi="Verdana"/>
          <w:sz w:val="24"/>
          <w:szCs w:val="24"/>
        </w:rPr>
      </w:pPr>
      <w:r w:rsidRPr="00697E67">
        <w:rPr>
          <w:rFonts w:ascii="Verdana" w:hAnsi="Verdana"/>
          <w:sz w:val="24"/>
          <w:szCs w:val="24"/>
        </w:rPr>
        <w:t xml:space="preserve">During the research stage of our project, we created a survey which we sent out to </w:t>
      </w:r>
      <w:r w:rsidR="00DA3E73" w:rsidRPr="00697E67">
        <w:rPr>
          <w:rFonts w:ascii="Verdana" w:hAnsi="Verdana"/>
          <w:sz w:val="24"/>
          <w:szCs w:val="24"/>
        </w:rPr>
        <w:t>15 sets of pa</w:t>
      </w:r>
      <w:r w:rsidRPr="00697E67">
        <w:rPr>
          <w:rFonts w:ascii="Verdana" w:hAnsi="Verdana"/>
          <w:sz w:val="24"/>
          <w:szCs w:val="24"/>
        </w:rPr>
        <w:t xml:space="preserve">rents and a local crèche who were kind enough to take part. Exactly 50% of parents rated 5 out of 5, the need for a temperature sensor as a feature in the baby monitor which they would buy for their child’s room. This information told us that parents would look for the temperature monitor feature as one of the key features that the baby monitor must have, according to our survey this feature was as important to parents as the ability of it to play a lullaby.  </w:t>
      </w:r>
    </w:p>
    <w:p w14:paraId="28B89DA2" w14:textId="3D30EAF3" w:rsidR="00760D3B" w:rsidRPr="00697E67" w:rsidRDefault="00760D3B" w:rsidP="00697E67">
      <w:pPr>
        <w:pStyle w:val="Bibliography"/>
        <w:jc w:val="both"/>
        <w:rPr>
          <w:rFonts w:ascii="Verdana" w:hAnsi="Verdana"/>
          <w:sz w:val="24"/>
          <w:szCs w:val="24"/>
        </w:rPr>
      </w:pPr>
      <w:r w:rsidRPr="00697E67">
        <w:rPr>
          <w:rFonts w:ascii="Verdana" w:hAnsi="Verdana"/>
          <w:sz w:val="24"/>
          <w:szCs w:val="24"/>
        </w:rPr>
        <w:t xml:space="preserve">It is for this reason that the third future improvement which we have decided to add to our project is an added temperature sensor. This sensor will allow the user to monitor the temperature of the baby’s room and if there is a sudden drop or rise in temperature in the room the parents will be alerted on a device of their choosing, via our downloadable baby monitor application. When setting up the baby monitor app the user will be asked to input what temperature the room is and how sensitive they want the sensor to be to temperature change. For example, in our survey the rooms varied from 12-21 degrees. We also need to allow the user to input how sensitive that they want the monitor to be so if there is a drop of 5 degrees or a rise of 4 degrees for example they will be notified by the monitor. There may also be scope for designing a temperature sensor which will measure not only the temperature of the room but also the baby, however, further research will have to be undertaken on this topic, but it is a possible future improvement. This information could then be connected to the thermostat control using our API. </w:t>
      </w:r>
      <w:r w:rsidRPr="00697E67">
        <w:rPr>
          <w:rFonts w:ascii="Verdana" w:hAnsi="Verdana"/>
          <w:sz w:val="24"/>
          <w:szCs w:val="24"/>
        </w:rPr>
        <w:fldChar w:fldCharType="begin"/>
      </w:r>
      <w:ins w:id="963" w:author="Leigh Mc Guinness" w:date="2021-05-06T11:41:00Z">
        <w:r w:rsidR="009A00C1">
          <w:rPr>
            <w:rFonts w:ascii="Verdana" w:hAnsi="Verdana"/>
            <w:sz w:val="24"/>
            <w:szCs w:val="24"/>
          </w:rPr>
          <w:instrText xml:space="preserve"> ADDIN ZOTERO_ITEM CSL_CITATION {"citationID":"kl3V4Jwe","properties":{"formattedCitation":"(Jabbar {\\i{}et al.}, 2019)","plainCitation":"(Jabbar et al., 2019)","noteIndex":0},"citationItems":[{"id":"t1VQkZSw/Da9150oQ","uris":["http://zotero.org/users/local/hwTMHe9h/items/6W8PM3GR"],"uri":["http://zotero.org/users/local/hwTMHe9h/items/6W8PM3GR"],"itemData":{"id":15,"type":"article-journal","abstract":"The current number of working mothers has greatly increased. Subsequently, baby care has become a daily challenge for many families. Thus, most parents send their babies to their grandparents' house or to baby care houses. However, the parents cannot continuously monitor their babies' conditions either in normal or abnormal situations. Therefore, an Internet of Things-based Baby Monitoring System (IoT-BBMS) is proposed as an efficient and low-cost IoT-based system for monitoring in real time. We also proposed a new algorithm for our system that plays a key role in providing better baby care while parents are away. In the designed system, Node Micro-Controller Unit (NodeMCU) Controller Board is exploited to gather the data read by the sensors and uploaded via Wi-Fi to the AdaFruit MQTT server. The proposed system exploits sensors to monitor the baby's vital parameters, such as ambient temperature, moisture, and crying. A prototype of the proposed baby cradle has been designed using Nx Siemens software, and a red meranti wood is used as the material for the cradle. The system architecture consists of a baby cradle that will automatically swing using a motor when the baby cries. Parents can also monitor their babies' condition through an external web camera and switch on the lullaby toy located on the baby cradle remotely via the MQTT server to entertain the baby. The proposed system prototype is fabricated and tested to prove its effectiveness in terms of cost and simplicity and to ensure safe operation to enable the baby-parenting anywhere and anytime through the network. Finally, the baby monitoring system is proven to work effectively in monitoring the baby's situation and surrounding conditions according to the prototype.","container-title":"IEEE Access","DOI":"10.1109/ACCESS.2019.2928481","ISSN":"2169-3536","note":"event: IEEE Access","page":"93791-93805","source":"IEEE Xplore","title":"IoT-BBMS: Internet of Things-Based Baby Monitoring System for Smart Cradle","title-short":"IoT-BBMS","volume":"7","author":[{"family":"Jabbar","given":"W. A."},{"family":"Shang","given":"H. K."},{"family":"Hamid","given":"S. N. I. S."},{"family":"Almohammedi","given":"A. A."},{"family":"Ramli","given":"R. M."},{"family":"Ali","given":"M. A. H."}],"issued":{"date-parts":[["2019"]]}}}],"schema":"https://github.com/citation-style-language/schema/raw/master/csl-citation.json"} </w:instrText>
        </w:r>
      </w:ins>
      <w:del w:id="964" w:author="Leigh Mc Guinness" w:date="2021-05-06T11:41:00Z">
        <w:r w:rsidR="00F635BD" w:rsidRPr="00697E67" w:rsidDel="009A00C1">
          <w:rPr>
            <w:rFonts w:ascii="Verdana" w:hAnsi="Verdana"/>
            <w:sz w:val="24"/>
            <w:szCs w:val="24"/>
          </w:rPr>
          <w:delInstrText xml:space="preserve"> ADDIN ZOTERO_ITEM CSL_CITATION {"citationID":"kl3V4Jwe","properties":{"formattedCitation":"(Jabbar {\\i{}et al.}, 2019)","plainCitation":"(Jabbar et al., 2019)","noteIndex":0},"citationItems":[{"id":"MUBZef5Z/ssrnNbjc","uris":["http://zotero.org/users/local/hwTMHe9h/items/6W8PM3GR"],"uri":["http://zotero.org/users/local/hwTMHe9h/items/6W8PM3GR"],"itemData":{"id":15,"type":"article-journal","abstract":"The current number of working mothers has greatly increased. Subsequently, baby care has become a daily challenge for many families. Thus, most parents send their babies to their grandparents' house or to baby care houses. However, the parents cannot continuously monitor their babies' conditions either in normal or abnormal situations. Therefore, an Internet of Things-based Baby Monitoring System (IoT-BBMS) is proposed as an efficient and low-cost IoT-based system for monitoring in real time. We also proposed a new algorithm for our system that plays a key role in providing better baby care while parents are away. In the designed system, Node Micro-Controller Unit (NodeMCU) Controller Board is exploited to gather the data read by the sensors and uploaded via Wi-Fi to the AdaFruit MQTT server. The proposed system exploits sensors to monitor the baby's vital parameters, such as ambient temperature, moisture, and crying. A prototype of the proposed baby cradle has been designed using Nx Siemens software, and a red meranti wood is used as the material for the cradle. The system architecture consists of a baby cradle that will automatically swing using a motor when the baby cries. Parents can also monitor their babies' condition through an external web camera and switch on the lullaby toy located on the baby cradle remotely via the MQTT server to entertain the baby. The proposed system prototype is fabricated and tested to prove its effectiveness in terms of cost and simplicity and to ensure safe operation to enable the baby-parenting anywhere and anytime through the network. Finally, the baby monitoring system is proven to work effectively in monitoring the baby's situation and surrounding conditions according to the prototype.","container-title":"IEEE Access","DOI":"10.1109/ACCESS.2019.2928481","ISSN":"2169-3536","note":"event: IEEE Access","page":"93791-93805","source":"IEEE Xplore","title":"IoT-BBMS: Internet of Things-Based Baby Monitoring System for Smart Cradle","title-short":"IoT-BBMS","volume":"7","author":[{"family":"Jabbar","given":"W. A."},{"family":"Shang","given":"H. K."},{"family":"Hamid","given":"S. N. I. S."},{"family":"Almohammedi","given":"A. A."},{"family":"Ramli","given":"R. M."},{"family":"Ali","given":"M. A. H."}],"issued":{"date-parts":[["2019"]]}}}],"schema":"https://github.com/citation-style-language/schema/raw/master/csl-citation.json"} </w:delInstrText>
        </w:r>
      </w:del>
      <w:r w:rsidRPr="00697E67">
        <w:rPr>
          <w:rFonts w:ascii="Verdana" w:hAnsi="Verdana"/>
          <w:sz w:val="24"/>
          <w:szCs w:val="24"/>
        </w:rPr>
        <w:fldChar w:fldCharType="separate"/>
      </w:r>
      <w:r w:rsidRPr="00697E67">
        <w:rPr>
          <w:rFonts w:ascii="Verdana" w:hAnsi="Verdana" w:cs="Calibri"/>
          <w:sz w:val="24"/>
          <w:szCs w:val="24"/>
        </w:rPr>
        <w:t xml:space="preserve">(Jabbar </w:t>
      </w:r>
      <w:r w:rsidRPr="00697E67">
        <w:rPr>
          <w:rFonts w:ascii="Verdana" w:hAnsi="Verdana" w:cs="Calibri"/>
          <w:i/>
          <w:iCs/>
          <w:sz w:val="24"/>
          <w:szCs w:val="24"/>
        </w:rPr>
        <w:t>et al.</w:t>
      </w:r>
      <w:r w:rsidRPr="00697E67">
        <w:rPr>
          <w:rFonts w:ascii="Verdana" w:hAnsi="Verdana" w:cs="Calibri"/>
          <w:sz w:val="24"/>
          <w:szCs w:val="24"/>
        </w:rPr>
        <w:t>, 2019)</w:t>
      </w:r>
      <w:r w:rsidRPr="00697E67">
        <w:rPr>
          <w:rFonts w:ascii="Verdana" w:hAnsi="Verdana"/>
          <w:sz w:val="24"/>
          <w:szCs w:val="24"/>
        </w:rPr>
        <w:fldChar w:fldCharType="end"/>
      </w:r>
    </w:p>
    <w:p w14:paraId="4D842678" w14:textId="77777777" w:rsidR="00760D3B" w:rsidRPr="00697E67" w:rsidRDefault="00760D3B" w:rsidP="00697E67">
      <w:pPr>
        <w:pStyle w:val="Bibliography"/>
        <w:jc w:val="both"/>
        <w:rPr>
          <w:rFonts w:ascii="Verdana" w:hAnsi="Verdana"/>
          <w:sz w:val="24"/>
          <w:szCs w:val="24"/>
        </w:rPr>
      </w:pPr>
      <w:r w:rsidRPr="00697E67">
        <w:rPr>
          <w:rFonts w:ascii="Verdana" w:hAnsi="Verdana"/>
          <w:sz w:val="24"/>
          <w:szCs w:val="24"/>
        </w:rPr>
        <w:t>The grove temperature sensor that we have been using inputs an analog signal and can detect ranges from -40 to 125 degrees.</w:t>
      </w:r>
    </w:p>
    <w:p w14:paraId="5D586FAE" w14:textId="77777777" w:rsidR="00845796" w:rsidRPr="00697E67" w:rsidRDefault="00845796" w:rsidP="00697E67">
      <w:pPr>
        <w:jc w:val="both"/>
        <w:rPr>
          <w:rFonts w:ascii="Verdana" w:hAnsi="Verdana"/>
          <w:sz w:val="24"/>
          <w:szCs w:val="24"/>
        </w:rPr>
      </w:pPr>
    </w:p>
    <w:p w14:paraId="7BC9CCB0" w14:textId="77777777" w:rsidR="00B47F37" w:rsidRDefault="00760D3B" w:rsidP="00B47F37">
      <w:pPr>
        <w:keepNext/>
        <w:jc w:val="center"/>
      </w:pPr>
      <w:r>
        <w:rPr>
          <w:noProof/>
        </w:rPr>
        <w:drawing>
          <wp:inline distT="0" distB="0" distL="0" distR="0" wp14:anchorId="70C6464B" wp14:editId="27BC6E1E">
            <wp:extent cx="2348309" cy="20453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8">
                      <a:extLst>
                        <a:ext uri="{28A0092B-C50C-407E-A947-70E740481C1C}">
                          <a14:useLocalDpi xmlns:a14="http://schemas.microsoft.com/office/drawing/2010/main" val="0"/>
                        </a:ext>
                      </a:extLst>
                    </a:blip>
                    <a:stretch>
                      <a:fillRect/>
                    </a:stretch>
                  </pic:blipFill>
                  <pic:spPr>
                    <a:xfrm>
                      <a:off x="0" y="0"/>
                      <a:ext cx="2362219" cy="2057418"/>
                    </a:xfrm>
                    <a:prstGeom prst="rect">
                      <a:avLst/>
                    </a:prstGeom>
                  </pic:spPr>
                </pic:pic>
              </a:graphicData>
            </a:graphic>
          </wp:inline>
        </w:drawing>
      </w:r>
    </w:p>
    <w:p w14:paraId="67829AA2" w14:textId="7BC0C417" w:rsidR="004A1894" w:rsidRDefault="00B47F37" w:rsidP="00B47F37">
      <w:pPr>
        <w:pStyle w:val="Caption"/>
        <w:jc w:val="center"/>
      </w:pPr>
      <w:bookmarkStart w:id="965" w:name="_Toc67645972"/>
      <w:r>
        <w:t xml:space="preserve">Figure </w:t>
      </w:r>
      <w:r>
        <w:fldChar w:fldCharType="begin"/>
      </w:r>
      <w:r>
        <w:instrText xml:space="preserve"> SEQ Figure \* ARABIC </w:instrText>
      </w:r>
      <w:r>
        <w:fldChar w:fldCharType="separate"/>
      </w:r>
      <w:r w:rsidR="006677F7">
        <w:rPr>
          <w:noProof/>
        </w:rPr>
        <w:t>37</w:t>
      </w:r>
      <w:r>
        <w:fldChar w:fldCharType="end"/>
      </w:r>
      <w:r>
        <w:t xml:space="preserve"> Temperature sensor</w:t>
      </w:r>
      <w:bookmarkEnd w:id="965"/>
    </w:p>
    <w:p w14:paraId="4D754CE4" w14:textId="258D38E8" w:rsidR="00760D3B" w:rsidRPr="00697E67" w:rsidRDefault="006342B1" w:rsidP="00760D3B">
      <w:pPr>
        <w:pStyle w:val="Heading2"/>
        <w:rPr>
          <w:caps/>
          <w:sz w:val="32"/>
          <w:szCs w:val="32"/>
        </w:rPr>
      </w:pPr>
      <w:bookmarkStart w:id="966" w:name="_Toc71198820"/>
      <w:r w:rsidRPr="00697E67">
        <w:rPr>
          <w:caps/>
          <w:sz w:val="32"/>
          <w:szCs w:val="32"/>
        </w:rPr>
        <w:t>PIR SENSOR</w:t>
      </w:r>
      <w:bookmarkEnd w:id="966"/>
    </w:p>
    <w:p w14:paraId="2813A3E4" w14:textId="5410A105" w:rsidR="00760D3B" w:rsidRPr="00697E67" w:rsidRDefault="00760D3B" w:rsidP="00697E67">
      <w:pPr>
        <w:pStyle w:val="Bibliography"/>
        <w:jc w:val="both"/>
        <w:rPr>
          <w:rFonts w:ascii="Verdana" w:hAnsi="Verdana"/>
          <w:sz w:val="24"/>
          <w:szCs w:val="24"/>
        </w:rPr>
      </w:pPr>
      <w:r w:rsidRPr="00697E67">
        <w:rPr>
          <w:rFonts w:ascii="Verdana" w:hAnsi="Verdana"/>
          <w:sz w:val="24"/>
          <w:szCs w:val="24"/>
        </w:rPr>
        <w:t xml:space="preserve">The fourth future improvement that we have chosen as a possibility to use in our project is the Passive Infrared Sensor. This sensor utilizes the infrared light radiating from objects in its field of view to detect motion, one of the key elements is that this sensor is passive therefore does not emit any energy that could cause harm to the child. This sensor will be used to detect the baby’s motion and can be set incrementally to avoid unnecessary activation. As a secondary use or benefit for this sensor could be utilized to detect increases in heat generated by electrical devices and predict possible device failure. </w:t>
      </w:r>
      <w:r w:rsidRPr="00697E67">
        <w:rPr>
          <w:rFonts w:ascii="Verdana" w:hAnsi="Verdana"/>
          <w:sz w:val="24"/>
          <w:szCs w:val="24"/>
        </w:rPr>
        <w:fldChar w:fldCharType="begin"/>
      </w:r>
      <w:ins w:id="967" w:author="Leigh Mc Guinness" w:date="2021-05-06T11:41:00Z">
        <w:r w:rsidR="009A00C1">
          <w:rPr>
            <w:rFonts w:ascii="Verdana" w:hAnsi="Verdana"/>
            <w:sz w:val="24"/>
            <w:szCs w:val="24"/>
          </w:rPr>
          <w:instrText xml:space="preserve"> ADDIN ZOTERO_ITEM CSL_CITATION {"citationID":"Efhbed6t","properties":{"formattedCitation":"(Ramesh {\\i{}et al.}, 2019)","plainCitation":"(Ramesh et al., 2019)","noteIndex":0},"citationItems":[{"id":"t1VQkZSw/vedrf31j","uris":["http://zotero.org/users/local/hwTMHe9h/items/9RQCYYBV"],"uri":["http://zotero.org/users/local/hwTMHe9h/items/9RQCYYBV"],"itemData":{"id":18,"type":"article-journal","container-title":"Global Journal of Computer Science and Technology","ISSN":"0975-4172","language":"en-US","source":"computerresearch.org","title":"A Smart Baby Cradle","URL":"https://computerresearch.org/index.php/computer/article/view/1815","author":[{"family":"Ramesh","given":"Savathri"},{"family":"Ss","given":"Hanidia Misbah"},{"family":"Bhavani","given":"Padma"},{"family":"H.l","given":"Mamtha"},{"family":"Madhushree","given":""}],"accessed":{"date-parts":[["2021",3,14]]},"issued":{"date-parts":[["2019",5,7]]}}}],"schema":"https://github.com/citation-style-language/schema/raw/master/csl-citation.json"} </w:instrText>
        </w:r>
      </w:ins>
      <w:del w:id="968" w:author="Leigh Mc Guinness" w:date="2021-05-06T11:41:00Z">
        <w:r w:rsidR="00F635BD" w:rsidRPr="00697E67" w:rsidDel="009A00C1">
          <w:rPr>
            <w:rFonts w:ascii="Verdana" w:hAnsi="Verdana"/>
            <w:sz w:val="24"/>
            <w:szCs w:val="24"/>
          </w:rPr>
          <w:delInstrText xml:space="preserve"> ADDIN ZOTERO_ITEM CSL_CITATION {"citationID":"Efhbed6t","properties":{"formattedCitation":"(Ramesh {\\i{}et al.}, 2019)","plainCitation":"(Ramesh et al., 2019)","noteIndex":0},"citationItems":[{"id":"MUBZef5Z/h9r3IPYI","uris":["http://zotero.org/users/local/hwTMHe9h/items/9RQCYYBV"],"uri":["http://zotero.org/users/local/hwTMHe9h/items/9RQCYYBV"],"itemData":{"id":18,"type":"article-journal","container-title":"Global Journal of Computer Science and Technology","ISSN":"0975-4172","language":"en-US","source":"computerresearch.org","title":"A Smart Baby Cradle","URL":"https://computerresearch.org/index.php/computer/article/view/1815","author":[{"family":"Ramesh","given":"Savathri"},{"family":"Ss","given":"Hanidia Misbah"},{"family":"Bhavani","given":"Padma"},{"family":"H.l","given":"Mamtha"},{"family":"Madhushree","given":""}],"accessed":{"date-parts":[["2021",3,14]]},"issued":{"date-parts":[["2019",5,7]]}}}],"schema":"https://github.com/citation-style-language/schema/raw/master/csl-citation.json"} </w:delInstrText>
        </w:r>
      </w:del>
      <w:r w:rsidRPr="00697E67">
        <w:rPr>
          <w:rFonts w:ascii="Verdana" w:hAnsi="Verdana"/>
          <w:sz w:val="24"/>
          <w:szCs w:val="24"/>
        </w:rPr>
        <w:fldChar w:fldCharType="separate"/>
      </w:r>
      <w:r w:rsidRPr="00697E67">
        <w:rPr>
          <w:rFonts w:ascii="Verdana" w:hAnsi="Verdana" w:cs="Calibri"/>
          <w:sz w:val="24"/>
          <w:szCs w:val="28"/>
        </w:rPr>
        <w:t xml:space="preserve">(Ramesh </w:t>
      </w:r>
      <w:r w:rsidRPr="00697E67">
        <w:rPr>
          <w:rFonts w:ascii="Verdana" w:hAnsi="Verdana" w:cs="Calibri"/>
          <w:i/>
          <w:iCs/>
          <w:sz w:val="24"/>
          <w:szCs w:val="28"/>
        </w:rPr>
        <w:t>et al.</w:t>
      </w:r>
      <w:r w:rsidRPr="00697E67">
        <w:rPr>
          <w:rFonts w:ascii="Verdana" w:hAnsi="Verdana" w:cs="Calibri"/>
          <w:sz w:val="24"/>
          <w:szCs w:val="28"/>
        </w:rPr>
        <w:t>, 2019)</w:t>
      </w:r>
      <w:r w:rsidRPr="00697E67">
        <w:rPr>
          <w:rFonts w:ascii="Verdana" w:hAnsi="Verdana"/>
          <w:sz w:val="24"/>
          <w:szCs w:val="24"/>
        </w:rPr>
        <w:fldChar w:fldCharType="end"/>
      </w:r>
    </w:p>
    <w:p w14:paraId="14832C3C" w14:textId="77777777" w:rsidR="00760D3B" w:rsidRPr="00697E67" w:rsidRDefault="00760D3B" w:rsidP="00697E67">
      <w:pPr>
        <w:pStyle w:val="Bibliography"/>
        <w:jc w:val="both"/>
        <w:rPr>
          <w:rFonts w:ascii="Verdana" w:hAnsi="Verdana"/>
          <w:sz w:val="24"/>
          <w:szCs w:val="24"/>
        </w:rPr>
      </w:pPr>
      <w:r w:rsidRPr="00697E67">
        <w:rPr>
          <w:rFonts w:ascii="Verdana" w:hAnsi="Verdana"/>
          <w:sz w:val="24"/>
          <w:szCs w:val="24"/>
        </w:rPr>
        <w:t xml:space="preserve">The PIR sensor could be placed at the top of the cot and will detect movement from a 120-degree angle, it also has a measuring range of up to 6 metres. The PIR motion sensor works of a digital port in the Arduino and requires a 3.3/5V supply voltage. </w:t>
      </w:r>
    </w:p>
    <w:p w14:paraId="09261046" w14:textId="77777777" w:rsidR="00B47F37" w:rsidRDefault="00760D3B" w:rsidP="00B47F37">
      <w:pPr>
        <w:keepNext/>
        <w:jc w:val="center"/>
      </w:pPr>
      <w:r>
        <w:rPr>
          <w:noProof/>
        </w:rPr>
        <w:drawing>
          <wp:inline distT="0" distB="0" distL="0" distR="0" wp14:anchorId="301671FA" wp14:editId="02D94A19">
            <wp:extent cx="2349062" cy="1683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3287" cy="1693785"/>
                    </a:xfrm>
                    <a:prstGeom prst="rect">
                      <a:avLst/>
                    </a:prstGeom>
                  </pic:spPr>
                </pic:pic>
              </a:graphicData>
            </a:graphic>
          </wp:inline>
        </w:drawing>
      </w:r>
    </w:p>
    <w:p w14:paraId="0744BB70" w14:textId="5E89D518" w:rsidR="00760D3B" w:rsidRPr="00A56C46" w:rsidRDefault="00B47F37" w:rsidP="00B47F37">
      <w:pPr>
        <w:pStyle w:val="Caption"/>
        <w:jc w:val="center"/>
      </w:pPr>
      <w:bookmarkStart w:id="969" w:name="_Toc67645973"/>
      <w:r>
        <w:t xml:space="preserve">Figure </w:t>
      </w:r>
      <w:r>
        <w:fldChar w:fldCharType="begin"/>
      </w:r>
      <w:r>
        <w:instrText xml:space="preserve"> SEQ Figure \* ARABIC </w:instrText>
      </w:r>
      <w:r>
        <w:fldChar w:fldCharType="separate"/>
      </w:r>
      <w:r w:rsidR="006677F7">
        <w:rPr>
          <w:noProof/>
        </w:rPr>
        <w:t>38</w:t>
      </w:r>
      <w:r>
        <w:fldChar w:fldCharType="end"/>
      </w:r>
      <w:r>
        <w:t xml:space="preserve"> </w:t>
      </w:r>
      <w:r w:rsidRPr="00F23F5B">
        <w:t>PIR Sensor</w:t>
      </w:r>
      <w:bookmarkEnd w:id="969"/>
    </w:p>
    <w:p w14:paraId="72D76FA8" w14:textId="12268904" w:rsidR="00760D3B" w:rsidRPr="00697E67" w:rsidRDefault="00760D3B" w:rsidP="00697E67">
      <w:pPr>
        <w:jc w:val="both"/>
        <w:rPr>
          <w:rFonts w:ascii="Verdana" w:hAnsi="Verdana"/>
          <w:sz w:val="24"/>
          <w:szCs w:val="24"/>
        </w:rPr>
      </w:pPr>
    </w:p>
    <w:p w14:paraId="61051DC5" w14:textId="71F66F0F" w:rsidR="005C23B0" w:rsidRPr="00697E67" w:rsidRDefault="007C7716" w:rsidP="00697E67">
      <w:pPr>
        <w:jc w:val="both"/>
        <w:rPr>
          <w:rFonts w:ascii="Verdana" w:hAnsi="Verdana"/>
          <w:sz w:val="24"/>
          <w:szCs w:val="24"/>
        </w:rPr>
      </w:pPr>
      <w:r w:rsidRPr="00697E67">
        <w:rPr>
          <w:rFonts w:ascii="Verdana" w:hAnsi="Verdana"/>
          <w:sz w:val="24"/>
          <w:szCs w:val="24"/>
        </w:rPr>
        <w:t xml:space="preserve">We have 3 options to connect our Arduino to API to monitor our data from the Arduino which will be our data provider from the different </w:t>
      </w:r>
      <w:r w:rsidR="4385EEAA" w:rsidRPr="3B9D259C">
        <w:rPr>
          <w:rFonts w:ascii="Verdana" w:hAnsi="Verdana"/>
          <w:sz w:val="24"/>
          <w:szCs w:val="24"/>
        </w:rPr>
        <w:t>equipment</w:t>
      </w:r>
      <w:r w:rsidRPr="00697E67">
        <w:rPr>
          <w:rFonts w:ascii="Verdana" w:hAnsi="Verdana"/>
          <w:sz w:val="24"/>
          <w:szCs w:val="24"/>
        </w:rPr>
        <w:t xml:space="preserve"> we are using in our project. To get the data from our Arduino we can use one of the following 3 options: Arduino IOT </w:t>
      </w:r>
      <w:r w:rsidR="006D05E9" w:rsidRPr="00697E67">
        <w:rPr>
          <w:rFonts w:ascii="Verdana" w:hAnsi="Verdana"/>
          <w:sz w:val="24"/>
          <w:szCs w:val="24"/>
        </w:rPr>
        <w:t>cloud,</w:t>
      </w:r>
      <w:r w:rsidRPr="00697E67">
        <w:rPr>
          <w:rFonts w:ascii="Verdana" w:hAnsi="Verdana"/>
          <w:sz w:val="24"/>
          <w:szCs w:val="24"/>
        </w:rPr>
        <w:t xml:space="preserve"> Blynk and Making our own website.</w:t>
      </w:r>
    </w:p>
    <w:p w14:paraId="18730C50" w14:textId="77777777" w:rsidR="006266EE" w:rsidRDefault="006266EE" w:rsidP="007C7716"/>
    <w:p w14:paraId="5EAE01AE" w14:textId="29822F8E" w:rsidR="007C7716" w:rsidRPr="00697E67" w:rsidRDefault="006342B1" w:rsidP="008E0938">
      <w:pPr>
        <w:pStyle w:val="Heading2"/>
        <w:rPr>
          <w:caps/>
          <w:sz w:val="32"/>
          <w:szCs w:val="32"/>
        </w:rPr>
      </w:pPr>
      <w:bookmarkStart w:id="970" w:name="_Toc71198821"/>
      <w:r w:rsidRPr="00697E67">
        <w:rPr>
          <w:caps/>
          <w:sz w:val="32"/>
          <w:szCs w:val="32"/>
        </w:rPr>
        <w:t>PUSHING BOX</w:t>
      </w:r>
      <w:bookmarkEnd w:id="970"/>
    </w:p>
    <w:p w14:paraId="54834A59" w14:textId="77777777" w:rsidR="007C7716" w:rsidRPr="00697E67" w:rsidRDefault="007C7716" w:rsidP="00697E67">
      <w:pPr>
        <w:jc w:val="both"/>
        <w:rPr>
          <w:rFonts w:ascii="Verdana" w:hAnsi="Verdana"/>
          <w:sz w:val="24"/>
          <w:szCs w:val="24"/>
        </w:rPr>
      </w:pPr>
      <w:r w:rsidRPr="00697E67">
        <w:rPr>
          <w:rFonts w:ascii="Verdana" w:hAnsi="Verdana"/>
          <w:sz w:val="24"/>
          <w:szCs w:val="24"/>
        </w:rPr>
        <w:t>For our minor project we are going to use the pushing box to monitor the data about the child and print the status on a line graph or a pie chart and we can get the sum and average of the values we are getting.</w:t>
      </w:r>
    </w:p>
    <w:p w14:paraId="4BC825E0" w14:textId="77777777" w:rsidR="007C7716" w:rsidRDefault="007C7716" w:rsidP="007C7716"/>
    <w:p w14:paraId="5861F1A4" w14:textId="4317DA6C" w:rsidR="007C7716" w:rsidRPr="00697E67" w:rsidRDefault="00365081" w:rsidP="008E0938">
      <w:pPr>
        <w:pStyle w:val="Heading2"/>
        <w:rPr>
          <w:caps/>
          <w:sz w:val="32"/>
          <w:szCs w:val="32"/>
        </w:rPr>
      </w:pPr>
      <w:bookmarkStart w:id="971" w:name="_Toc71198822"/>
      <w:r w:rsidRPr="00697E67">
        <w:rPr>
          <w:caps/>
          <w:sz w:val="32"/>
          <w:szCs w:val="32"/>
        </w:rPr>
        <w:t>BLY</w:t>
      </w:r>
      <w:r w:rsidR="00196C83" w:rsidRPr="00697E67">
        <w:rPr>
          <w:caps/>
          <w:sz w:val="32"/>
          <w:szCs w:val="32"/>
        </w:rPr>
        <w:t>NK &amp; ARDUINO IOT CODE</w:t>
      </w:r>
      <w:bookmarkEnd w:id="971"/>
    </w:p>
    <w:p w14:paraId="408016AA" w14:textId="06EB628C" w:rsidR="007C7716" w:rsidRPr="00697E67" w:rsidRDefault="007C7716" w:rsidP="00697E67">
      <w:pPr>
        <w:jc w:val="both"/>
        <w:rPr>
          <w:rFonts w:ascii="Verdana" w:hAnsi="Verdana"/>
          <w:sz w:val="24"/>
          <w:szCs w:val="24"/>
        </w:rPr>
      </w:pPr>
      <w:r w:rsidRPr="00697E67">
        <w:rPr>
          <w:rFonts w:ascii="Verdana" w:hAnsi="Verdana"/>
          <w:sz w:val="24"/>
          <w:szCs w:val="24"/>
        </w:rPr>
        <w:t>Which are two powerful services that allow anyone to create IoT applications, they were designed for the internet of things. they can control hardware remotely,</w:t>
      </w:r>
      <w:r w:rsidR="006D05E9">
        <w:rPr>
          <w:rFonts w:ascii="Verdana" w:hAnsi="Verdana"/>
          <w:sz w:val="24"/>
          <w:szCs w:val="24"/>
        </w:rPr>
        <w:t xml:space="preserve"> </w:t>
      </w:r>
      <w:r w:rsidRPr="00697E67">
        <w:rPr>
          <w:rFonts w:ascii="Verdana" w:hAnsi="Verdana"/>
          <w:sz w:val="24"/>
          <w:szCs w:val="24"/>
        </w:rPr>
        <w:t>they can display sensor data, they can store data, visualize it and do many other cool things.</w:t>
      </w:r>
    </w:p>
    <w:p w14:paraId="34724FE8" w14:textId="77777777" w:rsidR="006266EE" w:rsidRDefault="006266EE" w:rsidP="007C7716"/>
    <w:p w14:paraId="3E45E22D" w14:textId="262797CC" w:rsidR="0067695E" w:rsidRPr="00697E67" w:rsidRDefault="0067695E" w:rsidP="0067695E">
      <w:pPr>
        <w:pStyle w:val="Heading2"/>
        <w:rPr>
          <w:caps/>
          <w:sz w:val="32"/>
          <w:szCs w:val="32"/>
        </w:rPr>
      </w:pPr>
      <w:bookmarkStart w:id="972" w:name="_Toc71198823"/>
      <w:r w:rsidRPr="00697E67">
        <w:rPr>
          <w:caps/>
          <w:sz w:val="32"/>
          <w:szCs w:val="32"/>
        </w:rPr>
        <w:t xml:space="preserve">NEGATIVE </w:t>
      </w:r>
      <w:r w:rsidR="00365081" w:rsidRPr="00697E67">
        <w:rPr>
          <w:caps/>
          <w:sz w:val="32"/>
          <w:szCs w:val="32"/>
        </w:rPr>
        <w:t>POINTS</w:t>
      </w:r>
      <w:bookmarkEnd w:id="972"/>
    </w:p>
    <w:p w14:paraId="0E0FE5CB" w14:textId="61E7C510" w:rsidR="007C7716" w:rsidRPr="00697E67" w:rsidRDefault="007C7716" w:rsidP="00697E67">
      <w:pPr>
        <w:jc w:val="both"/>
        <w:rPr>
          <w:rFonts w:ascii="Verdana" w:hAnsi="Verdana"/>
        </w:rPr>
      </w:pPr>
      <w:r w:rsidRPr="00697E67">
        <w:rPr>
          <w:rFonts w:ascii="Verdana" w:hAnsi="Verdana"/>
        </w:rPr>
        <w:t xml:space="preserve"> We only have 100 notifications which most of them will be wasted in the prototyping process then we will have to wait till next day or</w:t>
      </w:r>
      <w:r w:rsidR="00920F10">
        <w:rPr>
          <w:rFonts w:ascii="Verdana" w:hAnsi="Verdana"/>
        </w:rPr>
        <w:t xml:space="preserve"> </w:t>
      </w:r>
      <w:r w:rsidRPr="00697E67">
        <w:rPr>
          <w:rFonts w:ascii="Verdana" w:hAnsi="Verdana"/>
        </w:rPr>
        <w:t>pay for more notifications.</w:t>
      </w:r>
    </w:p>
    <w:p w14:paraId="12EF66EE" w14:textId="4DC2B2EA" w:rsidR="007C7716" w:rsidRPr="00697E67" w:rsidRDefault="0093261B" w:rsidP="008E0938">
      <w:pPr>
        <w:pStyle w:val="Heading2"/>
        <w:rPr>
          <w:caps/>
          <w:sz w:val="32"/>
          <w:szCs w:val="32"/>
        </w:rPr>
      </w:pPr>
      <w:bookmarkStart w:id="973" w:name="_Toc71198824"/>
      <w:r w:rsidRPr="00697E67">
        <w:rPr>
          <w:caps/>
          <w:sz w:val="32"/>
          <w:szCs w:val="32"/>
        </w:rPr>
        <w:t>MAKING YOUR OWN WEBSITE</w:t>
      </w:r>
      <w:bookmarkEnd w:id="973"/>
    </w:p>
    <w:p w14:paraId="6B631A8B" w14:textId="616F2222" w:rsidR="007C7716" w:rsidRDefault="007C7716" w:rsidP="00697E67">
      <w:pPr>
        <w:jc w:val="both"/>
        <w:rPr>
          <w:ins w:id="974" w:author="Stephen Meehan" w:date="2021-05-07T11:14:00Z"/>
          <w:rFonts w:ascii="Verdana" w:hAnsi="Verdana"/>
          <w:sz w:val="24"/>
          <w:szCs w:val="24"/>
        </w:rPr>
      </w:pPr>
      <w:r w:rsidRPr="00697E67">
        <w:rPr>
          <w:rFonts w:ascii="Verdana" w:hAnsi="Verdana"/>
          <w:sz w:val="24"/>
          <w:szCs w:val="24"/>
        </w:rPr>
        <w:t>We can make our own website to control the Arduino and get the data from the Arduino to the website using HTML,</w:t>
      </w:r>
      <w:r w:rsidR="00747BCA">
        <w:rPr>
          <w:rFonts w:ascii="Verdana" w:hAnsi="Verdana"/>
          <w:sz w:val="24"/>
          <w:szCs w:val="24"/>
        </w:rPr>
        <w:t xml:space="preserve"> </w:t>
      </w:r>
      <w:r w:rsidRPr="00697E67">
        <w:rPr>
          <w:rFonts w:ascii="Verdana" w:hAnsi="Verdana"/>
          <w:sz w:val="24"/>
          <w:szCs w:val="24"/>
        </w:rPr>
        <w:t>CSS and C++,</w:t>
      </w:r>
      <w:r w:rsidR="00747BCA">
        <w:rPr>
          <w:rFonts w:ascii="Verdana" w:hAnsi="Verdana"/>
          <w:sz w:val="24"/>
          <w:szCs w:val="24"/>
        </w:rPr>
        <w:t xml:space="preserve"> </w:t>
      </w:r>
      <w:r w:rsidRPr="00697E67">
        <w:rPr>
          <w:rFonts w:ascii="Verdana" w:hAnsi="Verdana"/>
          <w:sz w:val="24"/>
          <w:szCs w:val="24"/>
        </w:rPr>
        <w:t xml:space="preserve">by making variables in C++ and </w:t>
      </w:r>
      <w:r w:rsidRPr="45D3B73C">
        <w:rPr>
          <w:rFonts w:ascii="Verdana" w:hAnsi="Verdana"/>
          <w:sz w:val="24"/>
          <w:szCs w:val="24"/>
        </w:rPr>
        <w:t>add</w:t>
      </w:r>
      <w:r w:rsidR="0396114D" w:rsidRPr="45D3B73C">
        <w:rPr>
          <w:rFonts w:ascii="Verdana" w:hAnsi="Verdana"/>
          <w:sz w:val="24"/>
          <w:szCs w:val="24"/>
        </w:rPr>
        <w:t>ing</w:t>
      </w:r>
      <w:r w:rsidRPr="00697E67">
        <w:rPr>
          <w:rFonts w:ascii="Verdana" w:hAnsi="Verdana"/>
          <w:sz w:val="24"/>
          <w:szCs w:val="24"/>
        </w:rPr>
        <w:t xml:space="preserve"> them </w:t>
      </w:r>
      <w:r w:rsidRPr="70FA935A">
        <w:rPr>
          <w:rFonts w:ascii="Verdana" w:hAnsi="Verdana"/>
          <w:sz w:val="24"/>
          <w:szCs w:val="24"/>
        </w:rPr>
        <w:t>in</w:t>
      </w:r>
      <w:r w:rsidR="4695BB64" w:rsidRPr="70FA935A">
        <w:rPr>
          <w:rFonts w:ascii="Verdana" w:hAnsi="Verdana"/>
          <w:sz w:val="24"/>
          <w:szCs w:val="24"/>
        </w:rPr>
        <w:t>to</w:t>
      </w:r>
      <w:r w:rsidRPr="00697E67">
        <w:rPr>
          <w:rFonts w:ascii="Verdana" w:hAnsi="Verdana"/>
          <w:sz w:val="24"/>
          <w:szCs w:val="24"/>
        </w:rPr>
        <w:t xml:space="preserve"> the HTML code.</w:t>
      </w:r>
      <w:r w:rsidR="09DA454A" w:rsidRPr="1679580D">
        <w:rPr>
          <w:rFonts w:ascii="Verdana" w:hAnsi="Verdana"/>
          <w:sz w:val="24"/>
          <w:szCs w:val="24"/>
        </w:rPr>
        <w:t xml:space="preserve"> </w:t>
      </w:r>
      <w:r w:rsidRPr="00697E67">
        <w:rPr>
          <w:rFonts w:ascii="Verdana" w:hAnsi="Verdana"/>
          <w:sz w:val="24"/>
          <w:szCs w:val="24"/>
        </w:rPr>
        <w:t xml:space="preserve">We can adjust the look of our website the way we want </w:t>
      </w:r>
      <w:r w:rsidR="42843959" w:rsidRPr="1679580D">
        <w:rPr>
          <w:rFonts w:ascii="Verdana" w:hAnsi="Verdana"/>
          <w:sz w:val="24"/>
          <w:szCs w:val="24"/>
        </w:rPr>
        <w:t xml:space="preserve">it to look and operate. </w:t>
      </w:r>
    </w:p>
    <w:p w14:paraId="7F7D4D9C" w14:textId="05176305" w:rsidR="00DF490E" w:rsidRDefault="00DF490E" w:rsidP="00697E67">
      <w:pPr>
        <w:jc w:val="both"/>
        <w:rPr>
          <w:ins w:id="975" w:author="Stephen Meehan" w:date="2021-05-07T11:14:00Z"/>
          <w:rFonts w:ascii="Verdana" w:hAnsi="Verdana"/>
          <w:sz w:val="24"/>
          <w:szCs w:val="24"/>
        </w:rPr>
      </w:pPr>
    </w:p>
    <w:p w14:paraId="0E35D449" w14:textId="77777777" w:rsidR="00DF490E" w:rsidRPr="00DF490E" w:rsidRDefault="00DF490E" w:rsidP="00DF490E">
      <w:pPr>
        <w:rPr>
          <w:ins w:id="976" w:author="Stephen Meehan" w:date="2021-05-07T11:14:00Z"/>
          <w:color w:val="4472C4" w:themeColor="accent1"/>
          <w:sz w:val="32"/>
          <w:szCs w:val="32"/>
          <w:rPrChange w:id="977" w:author="Stephen Meehan" w:date="2021-05-07T11:14:00Z">
            <w:rPr>
              <w:ins w:id="978" w:author="Stephen Meehan" w:date="2021-05-07T11:14:00Z"/>
              <w:color w:val="4472C4" w:themeColor="accent1"/>
            </w:rPr>
          </w:rPrChange>
        </w:rPr>
      </w:pPr>
      <w:ins w:id="979" w:author="Stephen Meehan" w:date="2021-05-07T11:14:00Z">
        <w:r w:rsidRPr="00DF490E">
          <w:rPr>
            <w:color w:val="4472C4" w:themeColor="accent1"/>
            <w:sz w:val="32"/>
            <w:szCs w:val="32"/>
            <w:rPrChange w:id="980" w:author="Stephen Meehan" w:date="2021-05-07T11:14:00Z">
              <w:rPr>
                <w:color w:val="4472C4" w:themeColor="accent1"/>
              </w:rPr>
            </w:rPrChange>
          </w:rPr>
          <w:t>What is an API?</w:t>
        </w:r>
      </w:ins>
    </w:p>
    <w:p w14:paraId="421D9F9A" w14:textId="77777777" w:rsidR="00DF490E" w:rsidRPr="00DF490E" w:rsidRDefault="00DF490E" w:rsidP="00DF490E">
      <w:pPr>
        <w:rPr>
          <w:ins w:id="981" w:author="Stephen Meehan" w:date="2021-05-07T11:14:00Z"/>
          <w:sz w:val="24"/>
          <w:szCs w:val="24"/>
          <w:rPrChange w:id="982" w:author="Stephen Meehan" w:date="2021-05-07T11:15:00Z">
            <w:rPr>
              <w:ins w:id="983" w:author="Stephen Meehan" w:date="2021-05-07T11:14:00Z"/>
            </w:rPr>
          </w:rPrChange>
        </w:rPr>
      </w:pPr>
      <w:ins w:id="984" w:author="Stephen Meehan" w:date="2021-05-07T11:14:00Z">
        <w:r w:rsidRPr="00DF490E">
          <w:rPr>
            <w:sz w:val="24"/>
            <w:szCs w:val="24"/>
            <w:rPrChange w:id="985" w:author="Stephen Meehan" w:date="2021-05-07T11:15:00Z">
              <w:rPr/>
            </w:rPrChange>
          </w:rPr>
          <w:t xml:space="preserve">API stands for Application Programming Interface; in effect it is the middleman that allows two applications to talk to one another. For example, when you are on your phone or computer and you try and assess a website, your request is sent to a sever, the server then sends the information back to the application that you are using, which then presents the information to you. This action is made possible via an API. API’s can also communicate between server to server, server to developer or as in the above example, client to server. </w:t>
        </w:r>
      </w:ins>
    </w:p>
    <w:p w14:paraId="0580C1CC" w14:textId="77777777" w:rsidR="00DF490E" w:rsidRPr="00DF490E" w:rsidRDefault="00DF490E" w:rsidP="00DF490E">
      <w:pPr>
        <w:ind w:firstLine="720"/>
        <w:rPr>
          <w:ins w:id="986" w:author="Stephen Meehan" w:date="2021-05-07T11:14:00Z"/>
          <w:sz w:val="24"/>
          <w:szCs w:val="24"/>
          <w:rPrChange w:id="987" w:author="Stephen Meehan" w:date="2021-05-07T11:15:00Z">
            <w:rPr>
              <w:ins w:id="988" w:author="Stephen Meehan" w:date="2021-05-07T11:14:00Z"/>
            </w:rPr>
          </w:rPrChange>
        </w:rPr>
      </w:pPr>
      <w:ins w:id="989" w:author="Stephen Meehan" w:date="2021-05-07T11:14:00Z">
        <w:r w:rsidRPr="00DF490E">
          <w:rPr>
            <w:sz w:val="24"/>
            <w:szCs w:val="24"/>
            <w:rPrChange w:id="990" w:author="Stephen Meehan" w:date="2021-05-07T11:15:00Z">
              <w:rPr/>
            </w:rPrChange>
          </w:rPr>
          <w:t>Looking at this from a practical standpoint, let us say you are designing a new mobile application that requires the user’s location, instead of having to create google maps again from scratch, you can connect your app to google maps API</w:t>
        </w:r>
        <w:r w:rsidRPr="008B4758">
          <w:t xml:space="preserve"> </w:t>
        </w:r>
        <w:r w:rsidRPr="00DF490E">
          <w:rPr>
            <w:sz w:val="24"/>
            <w:szCs w:val="24"/>
            <w:rPrChange w:id="991" w:author="Stephen Meehan" w:date="2021-05-07T11:15:00Z">
              <w:rPr/>
            </w:rPrChange>
          </w:rPr>
          <w:t xml:space="preserve">which will add the desired functionality. Most large companies have made their APIs for various functionality open sourced, which means they can be used by anybody. </w:t>
        </w:r>
      </w:ins>
    </w:p>
    <w:p w14:paraId="37976356" w14:textId="77777777" w:rsidR="00DF490E" w:rsidRPr="00DF490E" w:rsidRDefault="00DF490E" w:rsidP="00DF490E">
      <w:pPr>
        <w:rPr>
          <w:ins w:id="992" w:author="Stephen Meehan" w:date="2021-05-07T11:14:00Z"/>
          <w:sz w:val="24"/>
          <w:szCs w:val="24"/>
          <w:rPrChange w:id="993" w:author="Stephen Meehan" w:date="2021-05-07T11:15:00Z">
            <w:rPr>
              <w:ins w:id="994" w:author="Stephen Meehan" w:date="2021-05-07T11:14:00Z"/>
            </w:rPr>
          </w:rPrChange>
        </w:rPr>
      </w:pPr>
      <w:ins w:id="995" w:author="Stephen Meehan" w:date="2021-05-07T11:14:00Z">
        <w:r w:rsidRPr="00DF490E">
          <w:rPr>
            <w:sz w:val="24"/>
            <w:szCs w:val="24"/>
            <w:rPrChange w:id="996" w:author="Stephen Meehan" w:date="2021-05-07T11:15:00Z">
              <w:rPr/>
            </w:rPrChange>
          </w:rPr>
          <w:tab/>
          <w:t xml:space="preserve">For our minor project we used Pushing-Box to write the values created by the sensors connected to our Arduino Yun to a spreadsheet. This was our first steps into the world of working with API’s. Our goal for our major project was to create a simple user interface that the device could be controlled from. As part of our course, we have examined multiple API’s, I am now going to examine each one to better inform our choice moving forward in our project.   </w:t>
        </w:r>
      </w:ins>
    </w:p>
    <w:p w14:paraId="45CAA4DF" w14:textId="77777777" w:rsidR="00DF490E" w:rsidRDefault="00DF490E" w:rsidP="00DF490E">
      <w:pPr>
        <w:rPr>
          <w:ins w:id="997" w:author="Stephen Meehan" w:date="2021-05-07T11:14:00Z"/>
        </w:rPr>
      </w:pPr>
    </w:p>
    <w:p w14:paraId="0A23D58F" w14:textId="77777777" w:rsidR="00DF490E" w:rsidRDefault="00DF490E" w:rsidP="00DF490E">
      <w:pPr>
        <w:rPr>
          <w:ins w:id="998" w:author="Stephen Meehan" w:date="2021-05-07T11:14:00Z"/>
        </w:rPr>
      </w:pPr>
      <w:ins w:id="999" w:author="Stephen Meehan" w:date="2021-05-07T11:14:00Z">
        <w:r>
          <w:rPr>
            <w:noProof/>
          </w:rPr>
          <w:drawing>
            <wp:inline distT="0" distB="0" distL="0" distR="0" wp14:anchorId="757FA3E0" wp14:editId="64FC595A">
              <wp:extent cx="5731510" cy="1855470"/>
              <wp:effectExtent l="0" t="0" r="2540" b="0"/>
              <wp:docPr id="44" name="Picture 44" descr="A typical request and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ypical request and respons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855470"/>
                      </a:xfrm>
                      <a:prstGeom prst="rect">
                        <a:avLst/>
                      </a:prstGeom>
                      <a:noFill/>
                      <a:ln>
                        <a:noFill/>
                      </a:ln>
                    </pic:spPr>
                  </pic:pic>
                </a:graphicData>
              </a:graphic>
            </wp:inline>
          </w:drawing>
        </w:r>
      </w:ins>
    </w:p>
    <w:p w14:paraId="1BC47A8F" w14:textId="77777777" w:rsidR="00DF490E" w:rsidRPr="009E01CF" w:rsidRDefault="00DF490E" w:rsidP="00DF490E">
      <w:pPr>
        <w:rPr>
          <w:ins w:id="1000" w:author="Stephen Meehan" w:date="2021-05-07T11:14:00Z"/>
        </w:rPr>
      </w:pPr>
    </w:p>
    <w:p w14:paraId="5B9E8ED9" w14:textId="77777777" w:rsidR="00DF490E" w:rsidRPr="00DF490E" w:rsidRDefault="00DF490E" w:rsidP="00DF490E">
      <w:pPr>
        <w:rPr>
          <w:ins w:id="1001" w:author="Stephen Meehan" w:date="2021-05-07T11:14:00Z"/>
          <w:color w:val="4472C4" w:themeColor="accent1"/>
          <w:sz w:val="32"/>
          <w:szCs w:val="32"/>
          <w:rPrChange w:id="1002" w:author="Stephen Meehan" w:date="2021-05-07T11:14:00Z">
            <w:rPr>
              <w:ins w:id="1003" w:author="Stephen Meehan" w:date="2021-05-07T11:14:00Z"/>
              <w:color w:val="4472C4" w:themeColor="accent1"/>
            </w:rPr>
          </w:rPrChange>
        </w:rPr>
      </w:pPr>
      <w:ins w:id="1004" w:author="Stephen Meehan" w:date="2021-05-07T11:14:00Z">
        <w:r w:rsidRPr="00DF490E">
          <w:rPr>
            <w:color w:val="4472C4" w:themeColor="accent1"/>
            <w:sz w:val="32"/>
            <w:szCs w:val="32"/>
            <w:rPrChange w:id="1005" w:author="Stephen Meehan" w:date="2021-05-07T11:14:00Z">
              <w:rPr>
                <w:color w:val="4472C4" w:themeColor="accent1"/>
              </w:rPr>
            </w:rPrChange>
          </w:rPr>
          <w:t>Pushing Box</w:t>
        </w:r>
      </w:ins>
    </w:p>
    <w:p w14:paraId="6CDAFEEF" w14:textId="77777777" w:rsidR="00DF490E" w:rsidRPr="00DF490E" w:rsidRDefault="00DF490E" w:rsidP="00DF490E">
      <w:pPr>
        <w:rPr>
          <w:ins w:id="1006" w:author="Stephen Meehan" w:date="2021-05-07T11:14:00Z"/>
          <w:sz w:val="24"/>
          <w:szCs w:val="24"/>
          <w:rPrChange w:id="1007" w:author="Stephen Meehan" w:date="2021-05-07T11:15:00Z">
            <w:rPr>
              <w:ins w:id="1008" w:author="Stephen Meehan" w:date="2021-05-07T11:14:00Z"/>
            </w:rPr>
          </w:rPrChange>
        </w:rPr>
      </w:pPr>
      <w:ins w:id="1009" w:author="Stephen Meehan" w:date="2021-05-07T11:14:00Z">
        <w:r w:rsidRPr="00DF490E">
          <w:rPr>
            <w:sz w:val="24"/>
            <w:szCs w:val="24"/>
            <w:rPrChange w:id="1010" w:author="Stephen Meehan" w:date="2021-05-07T11:15:00Z">
              <w:rPr/>
            </w:rPrChange>
          </w:rPr>
          <w:t xml:space="preserve">Pushing box is a simple API that has a lot of functionality, the service can be triggered via HTTP requests or emails, it allows a device to connected to a host of web services to store data or generate notifications. In our minor project we used the service to write the sensors values created by our Arduino to a spreadsheet. The service can also be used to generate notifications via emails and twitter. </w:t>
        </w:r>
      </w:ins>
    </w:p>
    <w:p w14:paraId="28730A71" w14:textId="77777777" w:rsidR="00DF490E" w:rsidRPr="00DF490E" w:rsidRDefault="00DF490E" w:rsidP="00DF490E">
      <w:pPr>
        <w:rPr>
          <w:ins w:id="1011" w:author="Stephen Meehan" w:date="2021-05-07T11:14:00Z"/>
          <w:sz w:val="24"/>
          <w:szCs w:val="24"/>
          <w:rPrChange w:id="1012" w:author="Stephen Meehan" w:date="2021-05-07T11:15:00Z">
            <w:rPr>
              <w:ins w:id="1013" w:author="Stephen Meehan" w:date="2021-05-07T11:14:00Z"/>
            </w:rPr>
          </w:rPrChange>
        </w:rPr>
      </w:pPr>
      <w:ins w:id="1014" w:author="Stephen Meehan" w:date="2021-05-07T11:14:00Z">
        <w:r w:rsidRPr="00DF490E">
          <w:rPr>
            <w:sz w:val="24"/>
            <w:szCs w:val="24"/>
            <w:rPrChange w:id="1015" w:author="Stephen Meehan" w:date="2021-05-07T11:15:00Z">
              <w:rPr/>
            </w:rPrChange>
          </w:rPr>
          <w:tab/>
          <w:t xml:space="preserve">With our goal of creating a user interface in mind, PushingBox may not be a suitable as the other two API’s. It is a very powerful service, and we only scraped the surface of its functionality for our minor project, its something we could re-examine for a future project idea. </w:t>
        </w:r>
      </w:ins>
    </w:p>
    <w:p w14:paraId="60644F04" w14:textId="77777777" w:rsidR="00DF490E" w:rsidRPr="00DF490E" w:rsidRDefault="00DF490E" w:rsidP="00DF490E">
      <w:pPr>
        <w:rPr>
          <w:ins w:id="1016" w:author="Stephen Meehan" w:date="2021-05-07T11:14:00Z"/>
          <w:color w:val="4472C4" w:themeColor="accent1"/>
          <w:sz w:val="32"/>
          <w:szCs w:val="32"/>
          <w:rPrChange w:id="1017" w:author="Stephen Meehan" w:date="2021-05-07T11:14:00Z">
            <w:rPr>
              <w:ins w:id="1018" w:author="Stephen Meehan" w:date="2021-05-07T11:14:00Z"/>
              <w:color w:val="4472C4" w:themeColor="accent1"/>
            </w:rPr>
          </w:rPrChange>
        </w:rPr>
      </w:pPr>
      <w:ins w:id="1019" w:author="Stephen Meehan" w:date="2021-05-07T11:14:00Z">
        <w:r w:rsidRPr="00DF490E">
          <w:rPr>
            <w:color w:val="4472C4" w:themeColor="accent1"/>
            <w:sz w:val="32"/>
            <w:szCs w:val="32"/>
            <w:rPrChange w:id="1020" w:author="Stephen Meehan" w:date="2021-05-07T11:14:00Z">
              <w:rPr>
                <w:color w:val="4472C4" w:themeColor="accent1"/>
              </w:rPr>
            </w:rPrChange>
          </w:rPr>
          <w:t>Rest</w:t>
        </w:r>
      </w:ins>
    </w:p>
    <w:p w14:paraId="03382E9D" w14:textId="77777777" w:rsidR="00DF490E" w:rsidRPr="00DF490E" w:rsidRDefault="00DF490E" w:rsidP="00DF490E">
      <w:pPr>
        <w:rPr>
          <w:ins w:id="1021" w:author="Stephen Meehan" w:date="2021-05-07T11:14:00Z"/>
          <w:sz w:val="24"/>
          <w:szCs w:val="24"/>
          <w:rPrChange w:id="1022" w:author="Stephen Meehan" w:date="2021-05-07T11:15:00Z">
            <w:rPr>
              <w:ins w:id="1023" w:author="Stephen Meehan" w:date="2021-05-07T11:14:00Z"/>
            </w:rPr>
          </w:rPrChange>
        </w:rPr>
      </w:pPr>
      <w:ins w:id="1024" w:author="Stephen Meehan" w:date="2021-05-07T11:14:00Z">
        <w:r w:rsidRPr="00DF490E">
          <w:rPr>
            <w:sz w:val="24"/>
            <w:szCs w:val="24"/>
            <w:rPrChange w:id="1025" w:author="Stephen Meehan" w:date="2021-05-07T11:15:00Z">
              <w:rPr/>
            </w:rPrChange>
          </w:rPr>
          <w:t>Rest stands for Representational State Transfer, a rest API or a restful API is the most popular API in the software development industry</w:t>
        </w:r>
        <w:bookmarkStart w:id="1026" w:name="_Hlk70169563"/>
        <w:r w:rsidRPr="00DF490E">
          <w:rPr>
            <w:sz w:val="24"/>
            <w:szCs w:val="24"/>
            <w:rPrChange w:id="1027" w:author="Stephen Meehan" w:date="2021-05-07T11:15:00Z">
              <w:rPr/>
            </w:rPrChange>
          </w:rPr>
          <w:t>, A report conducted by cloud elements in 2017 stated that 83% of APIs in use now use rest.</w:t>
        </w:r>
      </w:ins>
    </w:p>
    <w:bookmarkEnd w:id="1026"/>
    <w:p w14:paraId="1D60EE91" w14:textId="77777777" w:rsidR="00DF490E" w:rsidRPr="00DF490E" w:rsidRDefault="00DF490E" w:rsidP="00DF490E">
      <w:pPr>
        <w:rPr>
          <w:ins w:id="1028" w:author="Stephen Meehan" w:date="2021-05-07T11:14:00Z"/>
          <w:sz w:val="24"/>
          <w:szCs w:val="24"/>
          <w:rPrChange w:id="1029" w:author="Stephen Meehan" w:date="2021-05-07T11:15:00Z">
            <w:rPr>
              <w:ins w:id="1030" w:author="Stephen Meehan" w:date="2021-05-07T11:14:00Z"/>
            </w:rPr>
          </w:rPrChange>
        </w:rPr>
      </w:pPr>
      <w:ins w:id="1031" w:author="Stephen Meehan" w:date="2021-05-07T11:14:00Z">
        <w:r w:rsidRPr="00DF490E">
          <w:rPr>
            <w:sz w:val="24"/>
            <w:szCs w:val="24"/>
            <w:rPrChange w:id="1032" w:author="Stephen Meehan" w:date="2021-05-07T11:15:00Z">
              <w:rPr/>
            </w:rPrChange>
          </w:rPr>
          <w:tab/>
        </w:r>
        <w:bookmarkStart w:id="1033" w:name="_Hlk70169632"/>
        <w:r w:rsidRPr="00DF490E">
          <w:rPr>
            <w:sz w:val="24"/>
            <w:szCs w:val="24"/>
            <w:rPrChange w:id="1034" w:author="Stephen Meehan" w:date="2021-05-07T11:15:00Z">
              <w:rPr/>
            </w:rPrChange>
          </w:rPr>
          <w:t>In short rest is a set of architectural standards relying on HTTP requests that dictate how the two connected applications communicate with each other</w:t>
        </w:r>
        <w:bookmarkEnd w:id="1033"/>
        <w:r w:rsidRPr="00DF490E">
          <w:rPr>
            <w:sz w:val="24"/>
            <w:szCs w:val="24"/>
            <w:rPrChange w:id="1035" w:author="Stephen Meehan" w:date="2021-05-07T11:15:00Z">
              <w:rPr/>
            </w:rPrChange>
          </w:rPr>
          <w:t xml:space="preserve">. </w:t>
        </w:r>
        <w:bookmarkStart w:id="1036" w:name="_Hlk70169649"/>
        <w:r w:rsidRPr="00DF490E">
          <w:rPr>
            <w:sz w:val="24"/>
            <w:szCs w:val="24"/>
            <w:rPrChange w:id="1037" w:author="Stephen Meehan" w:date="2021-05-07T11:15:00Z">
              <w:rPr/>
            </w:rPrChange>
          </w:rPr>
          <w:t>This standardized way of commutation means that that no matter how the server operates or how the application is coded, if both are communicating according to rest architecture guidelines, any client can operate with any server</w:t>
        </w:r>
        <w:bookmarkEnd w:id="1036"/>
        <w:r w:rsidRPr="00DF490E">
          <w:rPr>
            <w:sz w:val="24"/>
            <w:szCs w:val="24"/>
            <w:rPrChange w:id="1038" w:author="Stephen Meehan" w:date="2021-05-07T11:15:00Z">
              <w:rPr/>
            </w:rPrChange>
          </w:rPr>
          <w:t xml:space="preserve">, which simplifies storing and receiving data. </w:t>
        </w:r>
      </w:ins>
    </w:p>
    <w:p w14:paraId="2AACE6A1" w14:textId="77777777" w:rsidR="00DF490E" w:rsidRPr="00DF490E" w:rsidRDefault="00DF490E" w:rsidP="00DF490E">
      <w:pPr>
        <w:rPr>
          <w:ins w:id="1039" w:author="Stephen Meehan" w:date="2021-05-07T11:14:00Z"/>
          <w:sz w:val="24"/>
          <w:szCs w:val="24"/>
          <w:rPrChange w:id="1040" w:author="Stephen Meehan" w:date="2021-05-07T11:15:00Z">
            <w:rPr>
              <w:ins w:id="1041" w:author="Stephen Meehan" w:date="2021-05-07T11:14:00Z"/>
            </w:rPr>
          </w:rPrChange>
        </w:rPr>
      </w:pPr>
      <w:ins w:id="1042" w:author="Stephen Meehan" w:date="2021-05-07T11:14:00Z">
        <w:r w:rsidRPr="00DF490E">
          <w:rPr>
            <w:sz w:val="24"/>
            <w:szCs w:val="24"/>
            <w:rPrChange w:id="1043" w:author="Stephen Meehan" w:date="2021-05-07T11:15:00Z">
              <w:rPr/>
            </w:rPrChange>
          </w:rPr>
          <w:t>During our lab time we used rest to activate ports on the Arduino with the requests being controlled from a standard HTML page. We discussed created a web-based application for our project and using this as a controller for the monitor. We were confident that this would work for our project but wanted to explore further options, this brought us on onto Blynk.</w:t>
        </w:r>
      </w:ins>
    </w:p>
    <w:p w14:paraId="46187093" w14:textId="77777777" w:rsidR="00DF490E" w:rsidRDefault="00DF490E" w:rsidP="00DF490E">
      <w:pPr>
        <w:rPr>
          <w:ins w:id="1044" w:author="Stephen Meehan" w:date="2021-05-07T11:14:00Z"/>
          <w:color w:val="4472C4" w:themeColor="accent1"/>
        </w:rPr>
      </w:pPr>
    </w:p>
    <w:p w14:paraId="32A3992F" w14:textId="77777777" w:rsidR="00DF490E" w:rsidRPr="00DF490E" w:rsidRDefault="00DF490E" w:rsidP="00DF490E">
      <w:pPr>
        <w:rPr>
          <w:ins w:id="1045" w:author="Stephen Meehan" w:date="2021-05-07T11:14:00Z"/>
          <w:color w:val="4472C4" w:themeColor="accent1"/>
          <w:sz w:val="32"/>
          <w:szCs w:val="32"/>
          <w:rPrChange w:id="1046" w:author="Stephen Meehan" w:date="2021-05-07T11:14:00Z">
            <w:rPr>
              <w:ins w:id="1047" w:author="Stephen Meehan" w:date="2021-05-07T11:14:00Z"/>
              <w:color w:val="4472C4" w:themeColor="accent1"/>
            </w:rPr>
          </w:rPrChange>
        </w:rPr>
      </w:pPr>
      <w:ins w:id="1048" w:author="Stephen Meehan" w:date="2021-05-07T11:14:00Z">
        <w:r w:rsidRPr="00DF490E">
          <w:rPr>
            <w:color w:val="4472C4" w:themeColor="accent1"/>
            <w:sz w:val="32"/>
            <w:szCs w:val="32"/>
            <w:rPrChange w:id="1049" w:author="Stephen Meehan" w:date="2021-05-07T11:14:00Z">
              <w:rPr>
                <w:color w:val="4472C4" w:themeColor="accent1"/>
              </w:rPr>
            </w:rPrChange>
          </w:rPr>
          <w:t>Blynk</w:t>
        </w:r>
      </w:ins>
    </w:p>
    <w:p w14:paraId="49387B7D" w14:textId="77777777" w:rsidR="00DF490E" w:rsidRPr="00DF490E" w:rsidRDefault="00DF490E" w:rsidP="00DF490E">
      <w:pPr>
        <w:rPr>
          <w:ins w:id="1050" w:author="Stephen Meehan" w:date="2021-05-07T11:14:00Z"/>
          <w:sz w:val="24"/>
          <w:szCs w:val="24"/>
          <w:rPrChange w:id="1051" w:author="Stephen Meehan" w:date="2021-05-07T11:15:00Z">
            <w:rPr>
              <w:ins w:id="1052" w:author="Stephen Meehan" w:date="2021-05-07T11:14:00Z"/>
            </w:rPr>
          </w:rPrChange>
        </w:rPr>
      </w:pPr>
      <w:bookmarkStart w:id="1053" w:name="_Hlk70169784"/>
      <w:ins w:id="1054" w:author="Stephen Meehan" w:date="2021-05-07T11:14:00Z">
        <w:r w:rsidRPr="00DF490E">
          <w:rPr>
            <w:sz w:val="24"/>
            <w:szCs w:val="24"/>
            <w:rPrChange w:id="1055" w:author="Stephen Meehan" w:date="2021-05-07T11:15:00Z">
              <w:rPr/>
            </w:rPrChange>
          </w:rPr>
          <w:t xml:space="preserve">Using cloud technology Blynk allows you to control a device remotely from your phone, unlike rest, your phone can be connected to a different network and it can still communicate with the device you are using. </w:t>
        </w:r>
        <w:bookmarkEnd w:id="1053"/>
        <w:r w:rsidRPr="00DF490E">
          <w:rPr>
            <w:sz w:val="24"/>
            <w:szCs w:val="24"/>
            <w:rPrChange w:id="1056" w:author="Stephen Meehan" w:date="2021-05-07T11:15:00Z">
              <w:rPr/>
            </w:rPrChange>
          </w:rPr>
          <w:t xml:space="preserve">This is possible as the request created by the app is sent to a server and then is sent back to your chosen device which is connected to the sever by the ID created by the app. </w:t>
        </w:r>
      </w:ins>
    </w:p>
    <w:p w14:paraId="16E634F7" w14:textId="77777777" w:rsidR="00DF490E" w:rsidRPr="00DF490E" w:rsidRDefault="00DF490E" w:rsidP="00DF490E">
      <w:pPr>
        <w:rPr>
          <w:ins w:id="1057" w:author="Stephen Meehan" w:date="2021-05-07T11:14:00Z"/>
          <w:sz w:val="24"/>
          <w:szCs w:val="24"/>
          <w:rPrChange w:id="1058" w:author="Stephen Meehan" w:date="2021-05-07T11:15:00Z">
            <w:rPr>
              <w:ins w:id="1059" w:author="Stephen Meehan" w:date="2021-05-07T11:14:00Z"/>
            </w:rPr>
          </w:rPrChange>
        </w:rPr>
      </w:pPr>
      <w:ins w:id="1060" w:author="Stephen Meehan" w:date="2021-05-07T11:14:00Z">
        <w:r w:rsidRPr="00DF490E">
          <w:rPr>
            <w:sz w:val="24"/>
            <w:szCs w:val="24"/>
            <w:rPrChange w:id="1061" w:author="Stephen Meehan" w:date="2021-05-07T11:15:00Z">
              <w:rPr/>
            </w:rPrChange>
          </w:rPr>
          <w:tab/>
          <w:t>This makes setting up a user interface very simple and quick, and we can add in the features that we want to control of monitoring device effectively.</w:t>
        </w:r>
      </w:ins>
    </w:p>
    <w:p w14:paraId="188AB74F" w14:textId="77777777" w:rsidR="00DF490E" w:rsidRDefault="00DF490E" w:rsidP="00DF490E">
      <w:pPr>
        <w:rPr>
          <w:ins w:id="1062" w:author="Stephen Meehan" w:date="2021-05-07T11:14:00Z"/>
        </w:rPr>
      </w:pPr>
    </w:p>
    <w:p w14:paraId="1CA7016E" w14:textId="77777777" w:rsidR="00DF490E" w:rsidRPr="003A6E08" w:rsidRDefault="00DF490E" w:rsidP="00DF490E">
      <w:pPr>
        <w:rPr>
          <w:ins w:id="1063" w:author="Stephen Meehan" w:date="2021-05-07T11:14:00Z"/>
        </w:rPr>
      </w:pPr>
    </w:p>
    <w:p w14:paraId="4DEEA77C" w14:textId="77777777" w:rsidR="00DF490E" w:rsidRDefault="00DF490E" w:rsidP="00DF490E">
      <w:pPr>
        <w:jc w:val="center"/>
        <w:rPr>
          <w:ins w:id="1064" w:author="Stephen Meehan" w:date="2021-05-07T11:14:00Z"/>
          <w:del w:id="1065" w:author="leighmcguinness" w:date="2021-05-07T11:54:00Z"/>
          <w:color w:val="4472C4" w:themeColor="accent1"/>
        </w:rPr>
      </w:pPr>
      <w:ins w:id="1066" w:author="Stephen Meehan" w:date="2021-05-07T11:14:00Z">
        <w:r>
          <w:rPr>
            <w:noProof/>
          </w:rPr>
          <w:drawing>
            <wp:inline distT="0" distB="0" distL="0" distR="0" wp14:anchorId="7CB1B810" wp14:editId="3FFCBB59">
              <wp:extent cx="3849839" cy="287607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83525" cy="2901243"/>
                      </a:xfrm>
                      <a:prstGeom prst="rect">
                        <a:avLst/>
                      </a:prstGeom>
                      <a:noFill/>
                      <a:ln>
                        <a:noFill/>
                      </a:ln>
                    </pic:spPr>
                  </pic:pic>
                </a:graphicData>
              </a:graphic>
            </wp:inline>
          </w:drawing>
        </w:r>
      </w:ins>
    </w:p>
    <w:p w14:paraId="579C27AC" w14:textId="77777777" w:rsidR="00DF490E" w:rsidRDefault="00DF490E" w:rsidP="000537BF">
      <w:pPr>
        <w:jc w:val="center"/>
        <w:rPr>
          <w:ins w:id="1067" w:author="Stephen Meehan" w:date="2021-05-07T11:14:00Z"/>
          <w:del w:id="1068" w:author="leighmcguinness" w:date="2021-05-07T11:54:00Z"/>
          <w:color w:val="4472C4" w:themeColor="accent1"/>
        </w:rPr>
        <w:pPrChange w:id="1069" w:author="leighmcguinness" w:date="2021-05-07T14:56:00Z">
          <w:pPr/>
        </w:pPrChange>
      </w:pPr>
    </w:p>
    <w:p w14:paraId="1CAAD358" w14:textId="77777777" w:rsidR="00DF490E" w:rsidRDefault="00DF490E" w:rsidP="00DF490E">
      <w:pPr>
        <w:rPr>
          <w:ins w:id="1070" w:author="Stephen Meehan" w:date="2021-05-07T11:14:00Z"/>
          <w:del w:id="1071" w:author="leighmcguinness" w:date="2021-05-07T11:54:00Z"/>
          <w:color w:val="4472C4" w:themeColor="accent1"/>
        </w:rPr>
      </w:pPr>
    </w:p>
    <w:p w14:paraId="607A92FC" w14:textId="77777777" w:rsidR="00DF490E" w:rsidRDefault="00DF490E" w:rsidP="00DF490E">
      <w:pPr>
        <w:rPr>
          <w:ins w:id="1072" w:author="Stephen Meehan" w:date="2021-05-07T11:14:00Z"/>
          <w:del w:id="1073" w:author="leighmcguinness" w:date="2021-05-07T11:54:00Z"/>
          <w:color w:val="4472C4" w:themeColor="accent1"/>
        </w:rPr>
      </w:pPr>
    </w:p>
    <w:p w14:paraId="5965BA57" w14:textId="77777777" w:rsidR="00DF490E" w:rsidRDefault="00DF490E" w:rsidP="00DF490E">
      <w:pPr>
        <w:rPr>
          <w:ins w:id="1074" w:author="Stephen Meehan" w:date="2021-05-07T11:14:00Z"/>
          <w:color w:val="4472C4" w:themeColor="accent1"/>
        </w:rPr>
      </w:pPr>
    </w:p>
    <w:p w14:paraId="2EAA91EB" w14:textId="77777777" w:rsidR="00DF490E" w:rsidRDefault="00DF490E" w:rsidP="00DF490E">
      <w:pPr>
        <w:rPr>
          <w:ins w:id="1075" w:author="Stephen Meehan" w:date="2021-05-07T11:14:00Z"/>
          <w:color w:val="4472C4" w:themeColor="accent1"/>
        </w:rPr>
      </w:pPr>
    </w:p>
    <w:p w14:paraId="60ACB6F1" w14:textId="77777777" w:rsidR="00DF490E" w:rsidRPr="00DF490E" w:rsidRDefault="00DF490E" w:rsidP="00DF490E">
      <w:pPr>
        <w:rPr>
          <w:ins w:id="1076" w:author="Stephen Meehan" w:date="2021-05-07T11:14:00Z"/>
          <w:color w:val="4472C4" w:themeColor="accent1"/>
          <w:sz w:val="32"/>
          <w:szCs w:val="32"/>
          <w:rPrChange w:id="1077" w:author="Stephen Meehan" w:date="2021-05-07T11:15:00Z">
            <w:rPr>
              <w:ins w:id="1078" w:author="Stephen Meehan" w:date="2021-05-07T11:14:00Z"/>
              <w:color w:val="4472C4" w:themeColor="accent1"/>
            </w:rPr>
          </w:rPrChange>
        </w:rPr>
      </w:pPr>
      <w:ins w:id="1079" w:author="Stephen Meehan" w:date="2021-05-07T11:14:00Z">
        <w:r w:rsidRPr="00DF490E">
          <w:rPr>
            <w:color w:val="4472C4" w:themeColor="accent1"/>
            <w:sz w:val="32"/>
            <w:szCs w:val="32"/>
            <w:rPrChange w:id="1080" w:author="Stephen Meehan" w:date="2021-05-07T11:15:00Z">
              <w:rPr>
                <w:color w:val="4472C4" w:themeColor="accent1"/>
              </w:rPr>
            </w:rPrChange>
          </w:rPr>
          <w:t xml:space="preserve">Our choice </w:t>
        </w:r>
      </w:ins>
    </w:p>
    <w:p w14:paraId="5CF31BD5" w14:textId="77777777" w:rsidR="00DF490E" w:rsidRPr="00DF490E" w:rsidRDefault="00DF490E" w:rsidP="00DF490E">
      <w:pPr>
        <w:rPr>
          <w:ins w:id="1081" w:author="Stephen Meehan" w:date="2021-05-07T11:14:00Z"/>
          <w:rFonts w:ascii="Verdana" w:hAnsi="Verdana"/>
          <w:sz w:val="24"/>
          <w:szCs w:val="24"/>
          <w:rPrChange w:id="1082" w:author="Stephen Meehan" w:date="2021-05-07T11:15:00Z">
            <w:rPr>
              <w:ins w:id="1083" w:author="Stephen Meehan" w:date="2021-05-07T11:14:00Z"/>
            </w:rPr>
          </w:rPrChange>
        </w:rPr>
      </w:pPr>
      <w:ins w:id="1084" w:author="Stephen Meehan" w:date="2021-05-07T11:14:00Z">
        <w:r w:rsidRPr="00DF490E">
          <w:rPr>
            <w:rFonts w:ascii="Verdana" w:hAnsi="Verdana"/>
            <w:sz w:val="24"/>
            <w:szCs w:val="24"/>
            <w:rPrChange w:id="1085" w:author="Stephen Meehan" w:date="2021-05-07T11:15:00Z">
              <w:rPr/>
            </w:rPrChange>
          </w:rPr>
          <w:t xml:space="preserve">After exploring our options, we decided to use Blynk to create our user interface, With the given time frame for our project we felt that we could create a working user interface quickly and begin testing the baby monitor. Also, the fact that the phone acting as the controller and the Arduino did not have to be connected to the same network simplified the process further. </w:t>
        </w:r>
      </w:ins>
    </w:p>
    <w:p w14:paraId="6D3E6857" w14:textId="77777777" w:rsidR="00DF490E" w:rsidRDefault="00DF490E" w:rsidP="00697E67">
      <w:pPr>
        <w:jc w:val="both"/>
        <w:rPr>
          <w:ins w:id="1086" w:author="Leigh Mc Guinness" w:date="2021-05-05T19:49:00Z"/>
          <w:rFonts w:ascii="Verdana" w:hAnsi="Verdana"/>
          <w:sz w:val="24"/>
          <w:szCs w:val="24"/>
        </w:rPr>
      </w:pPr>
    </w:p>
    <w:p w14:paraId="60744212" w14:textId="77777777" w:rsidR="009A63C4" w:rsidRPr="00697E67" w:rsidRDefault="009A63C4" w:rsidP="00697E67">
      <w:pPr>
        <w:jc w:val="both"/>
        <w:rPr>
          <w:rFonts w:ascii="Verdana" w:hAnsi="Verdana"/>
          <w:sz w:val="24"/>
          <w:szCs w:val="24"/>
        </w:rPr>
      </w:pPr>
    </w:p>
    <w:p w14:paraId="710B36AA" w14:textId="6FE87059" w:rsidR="00F46AE0" w:rsidDel="00F334EA" w:rsidRDefault="00F46AE0" w:rsidP="00F229FA">
      <w:pPr>
        <w:rPr>
          <w:del w:id="1087" w:author="Leigh Mc Guinness" w:date="2021-05-05T19:48:00Z"/>
        </w:rPr>
      </w:pPr>
    </w:p>
    <w:p w14:paraId="432AF53A" w14:textId="599E1257" w:rsidR="00F334EA" w:rsidRPr="00840FDA" w:rsidRDefault="00F334EA" w:rsidP="009A63C4">
      <w:pPr>
        <w:pStyle w:val="Heading2"/>
        <w:rPr>
          <w:ins w:id="1088" w:author="Leigh Mc Guinness" w:date="2021-05-06T11:30:00Z"/>
          <w:sz w:val="36"/>
          <w:szCs w:val="36"/>
          <w:rPrChange w:id="1089" w:author="Leigh Mc Guinness" w:date="2021-05-06T13:04:00Z">
            <w:rPr>
              <w:ins w:id="1090" w:author="Leigh Mc Guinness" w:date="2021-05-06T11:30:00Z"/>
              <w:sz w:val="32"/>
              <w:szCs w:val="32"/>
            </w:rPr>
          </w:rPrChange>
        </w:rPr>
      </w:pPr>
      <w:bookmarkStart w:id="1091" w:name="_Toc71198825"/>
      <w:ins w:id="1092" w:author="Leigh Mc Guinness" w:date="2021-05-05T19:48:00Z">
        <w:r w:rsidRPr="00840FDA">
          <w:rPr>
            <w:sz w:val="36"/>
            <w:szCs w:val="36"/>
            <w:rPrChange w:id="1093" w:author="Leigh Mc Guinness" w:date="2021-05-06T13:04:00Z">
              <w:rPr/>
            </w:rPrChange>
          </w:rPr>
          <w:t>MACHINE LEARNING</w:t>
        </w:r>
      </w:ins>
      <w:bookmarkEnd w:id="1091"/>
    </w:p>
    <w:p w14:paraId="20327CA8" w14:textId="7D513D2C" w:rsidR="006843DB" w:rsidRPr="00840FDA" w:rsidRDefault="00803B50">
      <w:pPr>
        <w:rPr>
          <w:ins w:id="1094" w:author="Leigh Mc Guinness" w:date="2021-05-06T11:16:00Z"/>
          <w:rFonts w:ascii="Verdana" w:hAnsi="Verdana"/>
          <w:sz w:val="24"/>
          <w:szCs w:val="24"/>
          <w:rPrChange w:id="1095" w:author="Leigh Mc Guinness" w:date="2021-05-06T13:03:00Z">
            <w:rPr>
              <w:ins w:id="1096" w:author="Leigh Mc Guinness" w:date="2021-05-06T11:16:00Z"/>
              <w:sz w:val="32"/>
              <w:szCs w:val="32"/>
            </w:rPr>
          </w:rPrChange>
        </w:rPr>
        <w:pPrChange w:id="1097" w:author="Leigh Mc Guinness" w:date="2021-05-06T13:03:00Z">
          <w:pPr>
            <w:pStyle w:val="Heading2"/>
          </w:pPr>
        </w:pPrChange>
      </w:pPr>
      <w:ins w:id="1098" w:author="Leigh Mc Guinness" w:date="2021-05-06T12:55:00Z">
        <w:r w:rsidRPr="00840FDA">
          <w:rPr>
            <w:rFonts w:ascii="Verdana" w:hAnsi="Verdana"/>
            <w:sz w:val="24"/>
            <w:szCs w:val="24"/>
            <w:rPrChange w:id="1099" w:author="Leigh Mc Guinness" w:date="2021-05-06T13:03:00Z">
              <w:rPr/>
            </w:rPrChange>
          </w:rPr>
          <w:t xml:space="preserve">Machine learning has been employed in similar baby monitor projects such as </w:t>
        </w:r>
      </w:ins>
      <w:ins w:id="1100" w:author="Leigh Mc Guinness" w:date="2021-05-06T12:57:00Z">
        <w:r w:rsidR="00F6263E" w:rsidRPr="00840FDA">
          <w:rPr>
            <w:rFonts w:ascii="Verdana" w:hAnsi="Verdana"/>
            <w:sz w:val="24"/>
            <w:szCs w:val="24"/>
            <w:rPrChange w:id="1101" w:author="Leigh Mc Guinness" w:date="2021-05-06T13:03:00Z">
              <w:rPr/>
            </w:rPrChange>
          </w:rPr>
          <w:t>Angel Eye</w:t>
        </w:r>
      </w:ins>
      <w:ins w:id="1102" w:author="Leigh Mc Guinness" w:date="2021-05-06T12:58:00Z">
        <w:r w:rsidR="00777171" w:rsidRPr="00840FDA">
          <w:rPr>
            <w:rFonts w:ascii="Verdana" w:hAnsi="Verdana"/>
            <w:sz w:val="24"/>
            <w:szCs w:val="24"/>
            <w:rPrChange w:id="1103" w:author="Leigh Mc Guinness" w:date="2021-05-06T13:03:00Z">
              <w:rPr/>
            </w:rPrChange>
          </w:rPr>
          <w:t>s</w:t>
        </w:r>
        <w:r w:rsidR="002F56BF" w:rsidRPr="00840FDA">
          <w:rPr>
            <w:rFonts w:ascii="Verdana" w:hAnsi="Verdana"/>
            <w:sz w:val="24"/>
            <w:szCs w:val="24"/>
            <w:rPrChange w:id="1104" w:author="Leigh Mc Guinness" w:date="2021-05-06T13:03:00Z">
              <w:rPr/>
            </w:rPrChange>
          </w:rPr>
          <w:t>,</w:t>
        </w:r>
        <w:r w:rsidR="00777171" w:rsidRPr="00840FDA">
          <w:rPr>
            <w:rFonts w:ascii="Verdana" w:hAnsi="Verdana"/>
            <w:sz w:val="24"/>
            <w:szCs w:val="24"/>
            <w:rPrChange w:id="1105" w:author="Leigh Mc Guinness" w:date="2021-05-06T13:03:00Z">
              <w:rPr/>
            </w:rPrChange>
          </w:rPr>
          <w:t xml:space="preserve"> </w:t>
        </w:r>
        <w:r w:rsidR="00777171" w:rsidRPr="00840FDA">
          <w:rPr>
            <w:rFonts w:ascii="Verdana" w:hAnsi="Verdana"/>
            <w:sz w:val="24"/>
            <w:szCs w:val="24"/>
            <w:rPrChange w:id="1106" w:author="Leigh Mc Guinness" w:date="2021-05-06T13:03:00Z">
              <w:rPr/>
            </w:rPrChange>
          </w:rPr>
          <w:fldChar w:fldCharType="begin"/>
        </w:r>
        <w:r w:rsidR="00777171" w:rsidRPr="00840FDA">
          <w:rPr>
            <w:rFonts w:ascii="Verdana" w:hAnsi="Verdana"/>
            <w:sz w:val="24"/>
            <w:szCs w:val="24"/>
            <w:rPrChange w:id="1107" w:author="Leigh Mc Guinness" w:date="2021-05-06T13:03:00Z">
              <w:rPr/>
            </w:rPrChange>
          </w:rPr>
          <w:instrText xml:space="preserve"> ADDIN ZOTERO_ITEM CSL_CITATION {"citationID":"PbxzExNQ","properties":{"formattedCitation":"({\\i{}Angel Eyes AI - Microsoft AI Lab}, no date)","plainCitation":"(Angel Eyes AI - Microsoft AI Lab, no date)","noteIndex":0},"citationItems":[{"id":174,"uris":["http://zotero.org/users/7535039/items/CQ3JCH7Z"],"uri":["http://zotero.org/users/7535039/items/CQ3JCH7Z"],"itemData":{"id":174,"type":"webpage","abstract":"Learn about the Angel Eyes AI project. Angel Eyes uses IoT edge devices, cognitive understanding and visual AI to improve baby monitoring.","language":"en-us","title":"Angel Eyes AI - Microsoft AI Lab","URL":"https://www.microsoft.com/en-us/ai/ai-lab-angel-eyes","accessed":{"date-parts":[["2021",5,6]]}}}],"schema":"https://github.com/citation-style-language/schema/raw/master/csl-citation.json"} </w:instrText>
        </w:r>
      </w:ins>
      <w:r w:rsidR="00777171" w:rsidRPr="00840FDA">
        <w:rPr>
          <w:rFonts w:ascii="Verdana" w:hAnsi="Verdana"/>
          <w:sz w:val="24"/>
          <w:szCs w:val="24"/>
          <w:rPrChange w:id="1108" w:author="Leigh Mc Guinness" w:date="2021-05-06T13:03:00Z">
            <w:rPr/>
          </w:rPrChange>
        </w:rPr>
        <w:fldChar w:fldCharType="separate"/>
      </w:r>
      <w:ins w:id="1109" w:author="Leigh Mc Guinness" w:date="2021-05-06T12:58:00Z">
        <w:r w:rsidR="00777171" w:rsidRPr="00840FDA">
          <w:rPr>
            <w:rFonts w:ascii="Verdana" w:hAnsi="Verdana" w:cs="Times New Roman"/>
            <w:sz w:val="24"/>
            <w:szCs w:val="24"/>
            <w:rPrChange w:id="1110" w:author="Leigh Mc Guinness" w:date="2021-05-06T13:03:00Z">
              <w:rPr>
                <w:rFonts w:ascii="Times New Roman" w:hAnsi="Times New Roman" w:cs="Times New Roman"/>
                <w:sz w:val="24"/>
                <w:szCs w:val="24"/>
              </w:rPr>
            </w:rPrChange>
          </w:rPr>
          <w:t>(</w:t>
        </w:r>
        <w:r w:rsidR="00777171" w:rsidRPr="00840FDA">
          <w:rPr>
            <w:rFonts w:ascii="Verdana" w:hAnsi="Verdana" w:cs="Times New Roman"/>
            <w:i/>
            <w:iCs/>
            <w:sz w:val="24"/>
            <w:szCs w:val="24"/>
            <w:rPrChange w:id="1111" w:author="Leigh Mc Guinness" w:date="2021-05-06T13:03:00Z">
              <w:rPr>
                <w:rFonts w:ascii="Times New Roman" w:hAnsi="Times New Roman" w:cs="Times New Roman"/>
                <w:i/>
                <w:iCs/>
                <w:sz w:val="24"/>
                <w:szCs w:val="24"/>
              </w:rPr>
            </w:rPrChange>
          </w:rPr>
          <w:t>Angel Eyes AI - Microsoft AI Lab</w:t>
        </w:r>
        <w:r w:rsidR="00777171" w:rsidRPr="00840FDA">
          <w:rPr>
            <w:rFonts w:ascii="Verdana" w:hAnsi="Verdana" w:cs="Times New Roman"/>
            <w:sz w:val="24"/>
            <w:szCs w:val="24"/>
            <w:rPrChange w:id="1112" w:author="Leigh Mc Guinness" w:date="2021-05-06T13:03:00Z">
              <w:rPr>
                <w:rFonts w:ascii="Times New Roman" w:hAnsi="Times New Roman" w:cs="Times New Roman"/>
                <w:sz w:val="24"/>
                <w:szCs w:val="24"/>
              </w:rPr>
            </w:rPrChange>
          </w:rPr>
          <w:t>, no date)</w:t>
        </w:r>
        <w:r w:rsidR="00777171" w:rsidRPr="00840FDA">
          <w:rPr>
            <w:rFonts w:ascii="Verdana" w:hAnsi="Verdana"/>
            <w:sz w:val="24"/>
            <w:szCs w:val="24"/>
            <w:rPrChange w:id="1113" w:author="Leigh Mc Guinness" w:date="2021-05-06T13:03:00Z">
              <w:rPr/>
            </w:rPrChange>
          </w:rPr>
          <w:fldChar w:fldCharType="end"/>
        </w:r>
      </w:ins>
      <w:ins w:id="1114" w:author="Leigh Mc Guinness" w:date="2021-05-06T13:02:00Z">
        <w:r w:rsidR="00840FDA" w:rsidRPr="00840FDA">
          <w:rPr>
            <w:rFonts w:ascii="Verdana" w:hAnsi="Verdana"/>
            <w:sz w:val="24"/>
            <w:szCs w:val="24"/>
            <w:rPrChange w:id="1115" w:author="Leigh Mc Guinness" w:date="2021-05-06T13:03:00Z">
              <w:rPr/>
            </w:rPrChange>
          </w:rPr>
          <w:t>,</w:t>
        </w:r>
      </w:ins>
      <w:ins w:id="1116" w:author="Leigh Mc Guinness" w:date="2021-05-06T12:58:00Z">
        <w:r w:rsidR="002F56BF" w:rsidRPr="00840FDA">
          <w:rPr>
            <w:rFonts w:ascii="Verdana" w:hAnsi="Verdana"/>
            <w:sz w:val="24"/>
            <w:szCs w:val="24"/>
            <w:rPrChange w:id="1117" w:author="Leigh Mc Guinness" w:date="2021-05-06T13:03:00Z">
              <w:rPr/>
            </w:rPrChange>
          </w:rPr>
          <w:t xml:space="preserve"> which uses </w:t>
        </w:r>
      </w:ins>
      <w:ins w:id="1118" w:author="Leigh Mc Guinness" w:date="2021-05-06T12:59:00Z">
        <w:r w:rsidR="0024265D" w:rsidRPr="00840FDA">
          <w:rPr>
            <w:rFonts w:ascii="Verdana" w:hAnsi="Verdana"/>
            <w:sz w:val="24"/>
            <w:szCs w:val="24"/>
            <w:rPrChange w:id="1119" w:author="Leigh Mc Guinness" w:date="2021-05-06T13:03:00Z">
              <w:rPr/>
            </w:rPrChange>
          </w:rPr>
          <w:t xml:space="preserve">AI to track a child’s sleeping position through the use of </w:t>
        </w:r>
      </w:ins>
      <w:ins w:id="1120" w:author="Leigh Mc Guinness" w:date="2021-05-06T13:00:00Z">
        <w:r w:rsidR="00E90F3A" w:rsidRPr="00840FDA">
          <w:rPr>
            <w:rFonts w:ascii="Verdana" w:hAnsi="Verdana"/>
            <w:sz w:val="24"/>
            <w:szCs w:val="24"/>
            <w:rPrChange w:id="1121" w:author="Leigh Mc Guinness" w:date="2021-05-06T13:03:00Z">
              <w:rPr/>
            </w:rPrChange>
          </w:rPr>
          <w:t xml:space="preserve">a </w:t>
        </w:r>
      </w:ins>
      <w:ins w:id="1122" w:author="Leigh Mc Guinness" w:date="2021-05-06T12:59:00Z">
        <w:r w:rsidR="0024265D" w:rsidRPr="00840FDA">
          <w:rPr>
            <w:rFonts w:ascii="Verdana" w:hAnsi="Verdana"/>
            <w:sz w:val="24"/>
            <w:szCs w:val="24"/>
            <w:rPrChange w:id="1123" w:author="Leigh Mc Guinness" w:date="2021-05-06T13:03:00Z">
              <w:rPr/>
            </w:rPrChange>
          </w:rPr>
          <w:t>camera</w:t>
        </w:r>
      </w:ins>
      <w:ins w:id="1124" w:author="Leigh Mc Guinness" w:date="2021-05-06T13:00:00Z">
        <w:r w:rsidR="00E90F3A" w:rsidRPr="00840FDA">
          <w:rPr>
            <w:rFonts w:ascii="Verdana" w:hAnsi="Verdana"/>
            <w:sz w:val="24"/>
            <w:szCs w:val="24"/>
            <w:rPrChange w:id="1125" w:author="Leigh Mc Guinness" w:date="2021-05-06T13:03:00Z">
              <w:rPr/>
            </w:rPrChange>
          </w:rPr>
          <w:t xml:space="preserve"> and</w:t>
        </w:r>
        <w:r w:rsidR="0024265D" w:rsidRPr="00840FDA">
          <w:rPr>
            <w:rFonts w:ascii="Verdana" w:hAnsi="Verdana"/>
            <w:sz w:val="24"/>
            <w:szCs w:val="24"/>
            <w:rPrChange w:id="1126" w:author="Leigh Mc Guinness" w:date="2021-05-06T13:03:00Z">
              <w:rPr/>
            </w:rPrChange>
          </w:rPr>
          <w:t xml:space="preserve"> </w:t>
        </w:r>
      </w:ins>
      <w:ins w:id="1127" w:author="Leigh Mc Guinness" w:date="2021-05-06T13:01:00Z">
        <w:r w:rsidR="00390706" w:rsidRPr="00840FDA">
          <w:rPr>
            <w:rFonts w:ascii="Verdana" w:hAnsi="Verdana"/>
            <w:sz w:val="24"/>
            <w:szCs w:val="24"/>
            <w:rPrChange w:id="1128" w:author="Leigh Mc Guinness" w:date="2021-05-06T13:03:00Z">
              <w:rPr/>
            </w:rPrChange>
          </w:rPr>
          <w:t xml:space="preserve">room temperature. While the inclusion of cameras is something our team has voted against on security grounds, </w:t>
        </w:r>
        <w:r w:rsidR="00840FDA" w:rsidRPr="00840FDA">
          <w:rPr>
            <w:rFonts w:ascii="Verdana" w:hAnsi="Verdana"/>
            <w:sz w:val="24"/>
            <w:szCs w:val="24"/>
            <w:rPrChange w:id="1129" w:author="Leigh Mc Guinness" w:date="2021-05-06T13:03:00Z">
              <w:rPr/>
            </w:rPrChange>
          </w:rPr>
          <w:t xml:space="preserve">implementing ML in relation to temperature </w:t>
        </w:r>
      </w:ins>
      <w:ins w:id="1130" w:author="Leigh Mc Guinness" w:date="2021-05-06T13:02:00Z">
        <w:r w:rsidR="00840FDA" w:rsidRPr="00840FDA">
          <w:rPr>
            <w:rFonts w:ascii="Verdana" w:hAnsi="Verdana"/>
            <w:sz w:val="24"/>
            <w:szCs w:val="24"/>
            <w:rPrChange w:id="1131" w:author="Leigh Mc Guinness" w:date="2021-05-06T13:03:00Z">
              <w:rPr/>
            </w:rPrChange>
          </w:rPr>
          <w:t>will be beneficial to us.</w:t>
        </w:r>
      </w:ins>
    </w:p>
    <w:p w14:paraId="4E88A067" w14:textId="724BF337" w:rsidR="00BB0DF9" w:rsidRPr="00840FDA" w:rsidRDefault="00840FDA">
      <w:pPr>
        <w:rPr>
          <w:ins w:id="1132" w:author="Leigh Mc Guinness" w:date="2021-05-05T19:59:00Z"/>
          <w:rFonts w:ascii="Verdana" w:hAnsi="Verdana"/>
          <w:sz w:val="24"/>
          <w:szCs w:val="24"/>
          <w:rPrChange w:id="1133" w:author="Leigh Mc Guinness" w:date="2021-05-06T13:03:00Z">
            <w:rPr>
              <w:ins w:id="1134" w:author="Leigh Mc Guinness" w:date="2021-05-05T19:59:00Z"/>
              <w:sz w:val="32"/>
              <w:szCs w:val="32"/>
            </w:rPr>
          </w:rPrChange>
        </w:rPr>
        <w:pPrChange w:id="1135" w:author="Leigh Mc Guinness" w:date="2021-05-06T13:03:00Z">
          <w:pPr>
            <w:pStyle w:val="Heading2"/>
          </w:pPr>
        </w:pPrChange>
      </w:pPr>
      <w:ins w:id="1136" w:author="Leigh Mc Guinness" w:date="2021-05-06T13:02:00Z">
        <w:r w:rsidRPr="00840FDA">
          <w:rPr>
            <w:rFonts w:ascii="Verdana" w:hAnsi="Verdana"/>
            <w:sz w:val="24"/>
            <w:szCs w:val="24"/>
            <w:rPrChange w:id="1137" w:author="Leigh Mc Guinness" w:date="2021-05-06T13:03:00Z">
              <w:rPr>
                <w:rFonts w:ascii="Verdana" w:hAnsi="Verdana"/>
              </w:rPr>
            </w:rPrChange>
          </w:rPr>
          <w:t xml:space="preserve">In this way, </w:t>
        </w:r>
      </w:ins>
      <w:ins w:id="1138" w:author="Leigh Mc Guinness" w:date="2021-05-06T11:17:00Z">
        <w:r w:rsidR="00FB2254" w:rsidRPr="00840FDA">
          <w:rPr>
            <w:rFonts w:ascii="Verdana" w:hAnsi="Verdana"/>
            <w:sz w:val="24"/>
            <w:szCs w:val="24"/>
            <w:rPrChange w:id="1139" w:author="Leigh Mc Guinness" w:date="2021-05-06T13:03:00Z">
              <w:rPr/>
            </w:rPrChange>
          </w:rPr>
          <w:t xml:space="preserve">Machine </w:t>
        </w:r>
        <w:r w:rsidR="00F25705" w:rsidRPr="00840FDA">
          <w:rPr>
            <w:rFonts w:ascii="Verdana" w:hAnsi="Verdana"/>
            <w:sz w:val="24"/>
            <w:szCs w:val="24"/>
            <w:rPrChange w:id="1140" w:author="Leigh Mc Guinness" w:date="2021-05-06T13:03:00Z">
              <w:rPr/>
            </w:rPrChange>
          </w:rPr>
          <w:t>L</w:t>
        </w:r>
        <w:r w:rsidR="00FB2254" w:rsidRPr="00840FDA">
          <w:rPr>
            <w:rFonts w:ascii="Verdana" w:hAnsi="Verdana"/>
            <w:sz w:val="24"/>
            <w:szCs w:val="24"/>
            <w:rPrChange w:id="1141" w:author="Leigh Mc Guinness" w:date="2021-05-06T13:03:00Z">
              <w:rPr/>
            </w:rPrChange>
          </w:rPr>
          <w:t>ea</w:t>
        </w:r>
        <w:r w:rsidR="00F25705" w:rsidRPr="00840FDA">
          <w:rPr>
            <w:rFonts w:ascii="Verdana" w:hAnsi="Verdana"/>
            <w:sz w:val="24"/>
            <w:szCs w:val="24"/>
            <w:rPrChange w:id="1142" w:author="Leigh Mc Guinness" w:date="2021-05-06T13:03:00Z">
              <w:rPr/>
            </w:rPrChange>
          </w:rPr>
          <w:t xml:space="preserve">rning offers </w:t>
        </w:r>
      </w:ins>
      <w:ins w:id="1143" w:author="Leigh Mc Guinness" w:date="2021-05-06T11:18:00Z">
        <w:r w:rsidR="00F25705" w:rsidRPr="00840FDA">
          <w:rPr>
            <w:rFonts w:ascii="Verdana" w:hAnsi="Verdana"/>
            <w:sz w:val="24"/>
            <w:szCs w:val="24"/>
            <w:rPrChange w:id="1144" w:author="Leigh Mc Guinness" w:date="2021-05-06T13:03:00Z">
              <w:rPr/>
            </w:rPrChange>
          </w:rPr>
          <w:t xml:space="preserve">an opportunity to </w:t>
        </w:r>
        <w:r w:rsidR="00ED1EFA" w:rsidRPr="00840FDA">
          <w:rPr>
            <w:rFonts w:ascii="Verdana" w:hAnsi="Verdana"/>
            <w:sz w:val="24"/>
            <w:szCs w:val="24"/>
            <w:rPrChange w:id="1145" w:author="Leigh Mc Guinness" w:date="2021-05-06T13:03:00Z">
              <w:rPr/>
            </w:rPrChange>
          </w:rPr>
          <w:t xml:space="preserve">advance this project </w:t>
        </w:r>
      </w:ins>
      <w:ins w:id="1146" w:author="Leigh Mc Guinness" w:date="2021-05-06T11:19:00Z">
        <w:r w:rsidR="00643421" w:rsidRPr="00840FDA">
          <w:rPr>
            <w:rFonts w:ascii="Verdana" w:hAnsi="Verdana"/>
            <w:sz w:val="24"/>
            <w:szCs w:val="24"/>
            <w:rPrChange w:id="1147" w:author="Leigh Mc Guinness" w:date="2021-05-06T13:03:00Z">
              <w:rPr/>
            </w:rPrChange>
          </w:rPr>
          <w:t>in terms of its</w:t>
        </w:r>
      </w:ins>
      <w:ins w:id="1148" w:author="Leigh Mc Guinness" w:date="2021-05-06T11:18:00Z">
        <w:r w:rsidR="006A0AC9" w:rsidRPr="00840FDA">
          <w:rPr>
            <w:rFonts w:ascii="Verdana" w:hAnsi="Verdana"/>
            <w:sz w:val="24"/>
            <w:szCs w:val="24"/>
            <w:rPrChange w:id="1149" w:author="Leigh Mc Guinness" w:date="2021-05-06T13:03:00Z">
              <w:rPr/>
            </w:rPrChange>
          </w:rPr>
          <w:t xml:space="preserve"> customi</w:t>
        </w:r>
      </w:ins>
      <w:ins w:id="1150" w:author="Leigh Mc Guinness" w:date="2021-05-06T11:19:00Z">
        <w:r w:rsidR="006A0AC9" w:rsidRPr="00840FDA">
          <w:rPr>
            <w:rFonts w:ascii="Verdana" w:hAnsi="Verdana"/>
            <w:sz w:val="24"/>
            <w:szCs w:val="24"/>
            <w:rPrChange w:id="1151" w:author="Leigh Mc Guinness" w:date="2021-05-06T13:03:00Z">
              <w:rPr/>
            </w:rPrChange>
          </w:rPr>
          <w:t>zability</w:t>
        </w:r>
      </w:ins>
      <w:ins w:id="1152" w:author="Leigh Mc Guinness" w:date="2021-05-06T11:20:00Z">
        <w:r w:rsidR="0098411A" w:rsidRPr="00840FDA">
          <w:rPr>
            <w:rFonts w:ascii="Verdana" w:hAnsi="Verdana"/>
            <w:sz w:val="24"/>
            <w:szCs w:val="24"/>
            <w:rPrChange w:id="1153" w:author="Leigh Mc Guinness" w:date="2021-05-06T13:03:00Z">
              <w:rPr/>
            </w:rPrChange>
          </w:rPr>
          <w:t>.</w:t>
        </w:r>
        <w:r w:rsidR="00CB2905" w:rsidRPr="00840FDA">
          <w:rPr>
            <w:rFonts w:ascii="Verdana" w:hAnsi="Verdana"/>
            <w:sz w:val="24"/>
            <w:szCs w:val="24"/>
            <w:rPrChange w:id="1154" w:author="Leigh Mc Guinness" w:date="2021-05-06T13:03:00Z">
              <w:rPr/>
            </w:rPrChange>
          </w:rPr>
          <w:t xml:space="preserve"> This could be achieved through the application </w:t>
        </w:r>
      </w:ins>
      <w:ins w:id="1155" w:author="Leigh Mc Guinness" w:date="2021-05-06T11:22:00Z">
        <w:r w:rsidR="00F80B1F" w:rsidRPr="00840FDA">
          <w:rPr>
            <w:rFonts w:ascii="Verdana" w:hAnsi="Verdana"/>
            <w:sz w:val="24"/>
            <w:szCs w:val="24"/>
            <w:rPrChange w:id="1156" w:author="Leigh Mc Guinness" w:date="2021-05-06T13:03:00Z">
              <w:rPr/>
            </w:rPrChange>
          </w:rPr>
          <w:t>analyzing</w:t>
        </w:r>
      </w:ins>
      <w:ins w:id="1157" w:author="Leigh Mc Guinness" w:date="2021-05-06T11:21:00Z">
        <w:r w:rsidR="00CB2905" w:rsidRPr="00840FDA">
          <w:rPr>
            <w:rFonts w:ascii="Verdana" w:hAnsi="Verdana"/>
            <w:sz w:val="24"/>
            <w:szCs w:val="24"/>
            <w:rPrChange w:id="1158" w:author="Leigh Mc Guinness" w:date="2021-05-06T13:03:00Z">
              <w:rPr/>
            </w:rPrChange>
          </w:rPr>
          <w:t xml:space="preserve"> and learning from all the data captured by the device</w:t>
        </w:r>
      </w:ins>
      <w:ins w:id="1159" w:author="Leigh Mc Guinness" w:date="2021-05-06T11:22:00Z">
        <w:r w:rsidR="00F80B1F" w:rsidRPr="00840FDA">
          <w:rPr>
            <w:rFonts w:ascii="Verdana" w:hAnsi="Verdana"/>
            <w:sz w:val="24"/>
            <w:szCs w:val="24"/>
            <w:rPrChange w:id="1160" w:author="Leigh Mc Guinness" w:date="2021-05-06T13:03:00Z">
              <w:rPr/>
            </w:rPrChange>
          </w:rPr>
          <w:t xml:space="preserve">’s </w:t>
        </w:r>
      </w:ins>
      <w:ins w:id="1161" w:author="Leigh Mc Guinness" w:date="2021-05-06T11:29:00Z">
        <w:r w:rsidR="002F56D5" w:rsidRPr="00840FDA">
          <w:rPr>
            <w:rFonts w:ascii="Verdana" w:hAnsi="Verdana"/>
            <w:sz w:val="24"/>
            <w:szCs w:val="24"/>
            <w:rPrChange w:id="1162" w:author="Leigh Mc Guinness" w:date="2021-05-06T13:03:00Z">
              <w:rPr/>
            </w:rPrChange>
          </w:rPr>
          <w:t>sensors and</w:t>
        </w:r>
      </w:ins>
      <w:ins w:id="1163" w:author="Leigh Mc Guinness" w:date="2021-05-06T11:22:00Z">
        <w:r w:rsidR="00E12618" w:rsidRPr="00840FDA">
          <w:rPr>
            <w:rFonts w:ascii="Verdana" w:hAnsi="Verdana"/>
            <w:sz w:val="24"/>
            <w:szCs w:val="24"/>
            <w:rPrChange w:id="1164" w:author="Leigh Mc Guinness" w:date="2021-05-06T13:03:00Z">
              <w:rPr/>
            </w:rPrChange>
          </w:rPr>
          <w:t xml:space="preserve"> using an algorithm to </w:t>
        </w:r>
      </w:ins>
      <w:ins w:id="1165" w:author="Leigh Mc Guinness" w:date="2021-05-06T11:23:00Z">
        <w:r w:rsidR="00D52C68" w:rsidRPr="00840FDA">
          <w:rPr>
            <w:rFonts w:ascii="Verdana" w:hAnsi="Verdana"/>
            <w:sz w:val="24"/>
            <w:szCs w:val="24"/>
            <w:rPrChange w:id="1166" w:author="Leigh Mc Guinness" w:date="2021-05-06T13:03:00Z">
              <w:rPr/>
            </w:rPrChange>
          </w:rPr>
          <w:t xml:space="preserve">find patterns and relationships in the data. </w:t>
        </w:r>
        <w:r w:rsidR="00FE36A8" w:rsidRPr="00840FDA">
          <w:rPr>
            <w:rFonts w:ascii="Verdana" w:hAnsi="Verdana"/>
            <w:sz w:val="24"/>
            <w:szCs w:val="24"/>
            <w:rPrChange w:id="1167" w:author="Leigh Mc Guinness" w:date="2021-05-06T13:03:00Z">
              <w:rPr/>
            </w:rPrChange>
          </w:rPr>
          <w:t>Once these patterns and relationships have been learned</w:t>
        </w:r>
      </w:ins>
      <w:ins w:id="1168" w:author="Leigh Mc Guinness" w:date="2021-05-06T11:24:00Z">
        <w:r w:rsidR="005B3676" w:rsidRPr="00840FDA">
          <w:rPr>
            <w:rFonts w:ascii="Verdana" w:hAnsi="Verdana"/>
            <w:sz w:val="24"/>
            <w:szCs w:val="24"/>
            <w:rPrChange w:id="1169" w:author="Leigh Mc Guinness" w:date="2021-05-06T13:03:00Z">
              <w:rPr/>
            </w:rPrChange>
          </w:rPr>
          <w:t xml:space="preserve">, the </w:t>
        </w:r>
      </w:ins>
      <w:ins w:id="1170" w:author="Leigh Mc Guinness" w:date="2021-05-06T11:25:00Z">
        <w:r w:rsidR="005B3676" w:rsidRPr="00840FDA">
          <w:rPr>
            <w:rFonts w:ascii="Verdana" w:hAnsi="Verdana"/>
            <w:sz w:val="24"/>
            <w:szCs w:val="24"/>
            <w:rPrChange w:id="1171" w:author="Leigh Mc Guinness" w:date="2021-05-06T13:03:00Z">
              <w:rPr/>
            </w:rPrChange>
          </w:rPr>
          <w:t>device can then offer suggestions to user</w:t>
        </w:r>
        <w:r w:rsidR="00984F3D" w:rsidRPr="00840FDA">
          <w:rPr>
            <w:rFonts w:ascii="Verdana" w:hAnsi="Verdana"/>
            <w:sz w:val="24"/>
            <w:szCs w:val="24"/>
            <w:rPrChange w:id="1172" w:author="Leigh Mc Guinness" w:date="2021-05-06T13:03:00Z">
              <w:rPr/>
            </w:rPrChange>
          </w:rPr>
          <w:t xml:space="preserve">s in relation to </w:t>
        </w:r>
      </w:ins>
      <w:ins w:id="1173" w:author="Leigh Mc Guinness" w:date="2021-05-06T11:29:00Z">
        <w:r w:rsidR="00E974C7" w:rsidRPr="00840FDA">
          <w:rPr>
            <w:rFonts w:ascii="Verdana" w:hAnsi="Verdana"/>
            <w:sz w:val="24"/>
            <w:szCs w:val="24"/>
            <w:rPrChange w:id="1174" w:author="Leigh Mc Guinness" w:date="2021-05-06T13:03:00Z">
              <w:rPr/>
            </w:rPrChange>
          </w:rPr>
          <w:t>settings.</w:t>
        </w:r>
      </w:ins>
    </w:p>
    <w:p w14:paraId="32145B58" w14:textId="77777777" w:rsidR="00840FDA" w:rsidRDefault="00840FDA">
      <w:pPr>
        <w:rPr>
          <w:ins w:id="1175" w:author="Leigh Mc Guinness" w:date="2021-05-06T13:03:00Z"/>
        </w:rPr>
        <w:pPrChange w:id="1176" w:author="leighmcguinness" w:date="2021-05-07T11:21:00Z">
          <w:pPr>
            <w:pStyle w:val="Heading3"/>
          </w:pPr>
        </w:pPrChange>
      </w:pPr>
    </w:p>
    <w:p w14:paraId="05330EF0" w14:textId="66BE6ACE" w:rsidR="005E1F4F" w:rsidRPr="00840FDA" w:rsidRDefault="005E1F4F" w:rsidP="005E1F4F">
      <w:pPr>
        <w:pStyle w:val="Heading3"/>
        <w:rPr>
          <w:ins w:id="1177" w:author="Leigh Mc Guinness" w:date="2021-05-05T20:00:00Z"/>
          <w:caps/>
          <w:sz w:val="28"/>
          <w:szCs w:val="28"/>
          <w:rPrChange w:id="1178" w:author="Leigh Mc Guinness" w:date="2021-05-06T13:04:00Z">
            <w:rPr>
              <w:ins w:id="1179" w:author="Leigh Mc Guinness" w:date="2021-05-05T20:00:00Z"/>
            </w:rPr>
          </w:rPrChange>
        </w:rPr>
      </w:pPr>
      <w:bookmarkStart w:id="1180" w:name="_Toc71198826"/>
      <w:ins w:id="1181" w:author="Leigh Mc Guinness" w:date="2021-05-05T19:59:00Z">
        <w:r w:rsidRPr="00840FDA">
          <w:rPr>
            <w:caps/>
            <w:sz w:val="28"/>
            <w:szCs w:val="28"/>
            <w:rPrChange w:id="1182" w:author="Leigh Mc Guinness" w:date="2021-05-06T13:04:00Z">
              <w:rPr/>
            </w:rPrChange>
          </w:rPr>
          <w:t xml:space="preserve">Supervised </w:t>
        </w:r>
      </w:ins>
      <w:ins w:id="1183" w:author="Leigh Mc Guinness" w:date="2021-05-05T20:00:00Z">
        <w:r w:rsidRPr="00840FDA">
          <w:rPr>
            <w:caps/>
            <w:sz w:val="28"/>
            <w:szCs w:val="28"/>
            <w:rPrChange w:id="1184" w:author="Leigh Mc Guinness" w:date="2021-05-06T13:04:00Z">
              <w:rPr/>
            </w:rPrChange>
          </w:rPr>
          <w:t>vs UnSupervised Learning</w:t>
        </w:r>
        <w:bookmarkEnd w:id="1180"/>
      </w:ins>
    </w:p>
    <w:p w14:paraId="050DC713" w14:textId="128B7254" w:rsidR="005E1F4F" w:rsidRPr="00840FDA" w:rsidRDefault="00892481" w:rsidP="00840FDA">
      <w:pPr>
        <w:rPr>
          <w:ins w:id="1185" w:author="Leigh Mc Guinness" w:date="2021-05-06T11:50:00Z"/>
          <w:rFonts w:ascii="Verdana" w:hAnsi="Verdana"/>
          <w:sz w:val="24"/>
          <w:szCs w:val="24"/>
          <w:rPrChange w:id="1186" w:author="Leigh Mc Guinness" w:date="2021-05-06T13:03:00Z">
            <w:rPr>
              <w:ins w:id="1187" w:author="Leigh Mc Guinness" w:date="2021-05-06T11:50:00Z"/>
            </w:rPr>
          </w:rPrChange>
        </w:rPr>
      </w:pPr>
      <w:ins w:id="1188" w:author="Leigh Mc Guinness" w:date="2021-05-06T11:40:00Z">
        <w:r w:rsidRPr="00840FDA">
          <w:rPr>
            <w:rFonts w:ascii="Verdana" w:hAnsi="Verdana"/>
            <w:sz w:val="24"/>
            <w:szCs w:val="24"/>
            <w:rPrChange w:id="1189" w:author="Leigh Mc Guinness" w:date="2021-05-06T13:03:00Z">
              <w:rPr/>
            </w:rPrChange>
          </w:rPr>
          <w:t xml:space="preserve">There are 2 basic approaches to Machine Learning, </w:t>
        </w:r>
        <w:r w:rsidR="008A2631" w:rsidRPr="00840FDA">
          <w:rPr>
            <w:rFonts w:ascii="Verdana" w:hAnsi="Verdana"/>
            <w:sz w:val="24"/>
            <w:szCs w:val="24"/>
            <w:rPrChange w:id="1190" w:author="Leigh Mc Guinness" w:date="2021-05-06T13:03:00Z">
              <w:rPr/>
            </w:rPrChange>
          </w:rPr>
          <w:t>Supervised and Unsupervised,</w:t>
        </w:r>
      </w:ins>
      <w:ins w:id="1191" w:author="Leigh Mc Guinness" w:date="2021-05-06T11:42:00Z">
        <w:r w:rsidR="00F61C7F" w:rsidRPr="00840FDA">
          <w:rPr>
            <w:rFonts w:ascii="Verdana" w:hAnsi="Verdana"/>
            <w:sz w:val="24"/>
            <w:szCs w:val="24"/>
            <w:rPrChange w:id="1192" w:author="Leigh Mc Guinness" w:date="2021-05-06T13:03:00Z">
              <w:rPr/>
            </w:rPrChange>
          </w:rPr>
          <w:t xml:space="preserve">. </w:t>
        </w:r>
      </w:ins>
      <w:ins w:id="1193" w:author="Leigh Mc Guinness" w:date="2021-05-06T11:45:00Z">
        <w:r w:rsidR="00A964E3" w:rsidRPr="00840FDA">
          <w:rPr>
            <w:rFonts w:ascii="Verdana" w:hAnsi="Verdana"/>
            <w:sz w:val="24"/>
            <w:szCs w:val="24"/>
            <w:rPrChange w:id="1194" w:author="Leigh Mc Guinness" w:date="2021-05-06T13:03:00Z">
              <w:rPr/>
            </w:rPrChange>
          </w:rPr>
          <w:t xml:space="preserve">Supervised learning </w:t>
        </w:r>
        <w:r w:rsidR="00C42165" w:rsidRPr="00840FDA">
          <w:rPr>
            <w:rFonts w:ascii="Verdana" w:hAnsi="Verdana"/>
            <w:sz w:val="24"/>
            <w:szCs w:val="24"/>
            <w:rPrChange w:id="1195" w:author="Leigh Mc Guinness" w:date="2021-05-06T13:03:00Z">
              <w:rPr/>
            </w:rPrChange>
          </w:rPr>
          <w:t xml:space="preserve">can be defined by </w:t>
        </w:r>
      </w:ins>
      <w:ins w:id="1196" w:author="Leigh Mc Guinness" w:date="2021-05-06T11:46:00Z">
        <w:r w:rsidR="00EF382F" w:rsidRPr="00840FDA">
          <w:rPr>
            <w:rFonts w:ascii="Verdana" w:hAnsi="Verdana"/>
            <w:sz w:val="24"/>
            <w:szCs w:val="24"/>
            <w:rPrChange w:id="1197" w:author="Leigh Mc Guinness" w:date="2021-05-06T13:03:00Z">
              <w:rPr/>
            </w:rPrChange>
          </w:rPr>
          <w:t>its</w:t>
        </w:r>
      </w:ins>
      <w:ins w:id="1198" w:author="Leigh Mc Guinness" w:date="2021-05-06T11:45:00Z">
        <w:r w:rsidR="00C42165" w:rsidRPr="00840FDA">
          <w:rPr>
            <w:rFonts w:ascii="Verdana" w:hAnsi="Verdana"/>
            <w:sz w:val="24"/>
            <w:szCs w:val="24"/>
            <w:rPrChange w:id="1199" w:author="Leigh Mc Guinness" w:date="2021-05-06T13:03:00Z">
              <w:rPr/>
            </w:rPrChange>
          </w:rPr>
          <w:t xml:space="preserve"> use of labelled data</w:t>
        </w:r>
      </w:ins>
      <w:ins w:id="1200" w:author="Leigh Mc Guinness" w:date="2021-05-06T11:46:00Z">
        <w:r w:rsidR="00880486" w:rsidRPr="00840FDA">
          <w:rPr>
            <w:rFonts w:ascii="Verdana" w:hAnsi="Verdana"/>
            <w:sz w:val="24"/>
            <w:szCs w:val="24"/>
            <w:rPrChange w:id="1201" w:author="Leigh Mc Guinness" w:date="2021-05-06T13:03:00Z">
              <w:rPr/>
            </w:rPrChange>
          </w:rPr>
          <w:t xml:space="preserve">sets. </w:t>
        </w:r>
      </w:ins>
      <w:ins w:id="1202" w:author="Leigh Mc Guinness" w:date="2021-05-06T11:47:00Z">
        <w:r w:rsidR="00880486" w:rsidRPr="00840FDA">
          <w:rPr>
            <w:rFonts w:ascii="Verdana" w:hAnsi="Verdana"/>
            <w:sz w:val="24"/>
            <w:szCs w:val="24"/>
            <w:rPrChange w:id="1203" w:author="Leigh Mc Guinness" w:date="2021-05-06T13:03:00Z">
              <w:rPr/>
            </w:rPrChange>
          </w:rPr>
          <w:t xml:space="preserve">This data </w:t>
        </w:r>
        <w:r w:rsidR="00453DEC" w:rsidRPr="00840FDA">
          <w:rPr>
            <w:rFonts w:ascii="Verdana" w:hAnsi="Verdana"/>
            <w:sz w:val="24"/>
            <w:szCs w:val="24"/>
            <w:rPrChange w:id="1204" w:author="Leigh Mc Guinness" w:date="2021-05-06T13:03:00Z">
              <w:rPr/>
            </w:rPrChange>
          </w:rPr>
          <w:t xml:space="preserve">is used to train or “supervise” an algorithm into </w:t>
        </w:r>
        <w:r w:rsidR="002745C6" w:rsidRPr="00840FDA">
          <w:rPr>
            <w:rFonts w:ascii="Verdana" w:hAnsi="Verdana"/>
            <w:sz w:val="24"/>
            <w:szCs w:val="24"/>
            <w:rPrChange w:id="1205" w:author="Leigh Mc Guinness" w:date="2021-05-06T13:03:00Z">
              <w:rPr/>
            </w:rPrChange>
          </w:rPr>
          <w:t>classifying data and / or predicting out</w:t>
        </w:r>
      </w:ins>
      <w:ins w:id="1206" w:author="Leigh Mc Guinness" w:date="2021-05-06T11:48:00Z">
        <w:r w:rsidR="002745C6" w:rsidRPr="00840FDA">
          <w:rPr>
            <w:rFonts w:ascii="Verdana" w:hAnsi="Verdana"/>
            <w:sz w:val="24"/>
            <w:szCs w:val="24"/>
            <w:rPrChange w:id="1207" w:author="Leigh Mc Guinness" w:date="2021-05-06T13:03:00Z">
              <w:rPr/>
            </w:rPrChange>
          </w:rPr>
          <w:t>comes.</w:t>
        </w:r>
      </w:ins>
      <w:ins w:id="1208" w:author="Leigh Mc Guinness" w:date="2021-05-06T11:49:00Z">
        <w:r w:rsidR="008D707C" w:rsidRPr="00840FDA">
          <w:rPr>
            <w:rFonts w:ascii="Verdana" w:hAnsi="Verdana"/>
            <w:sz w:val="24"/>
            <w:szCs w:val="24"/>
            <w:rPrChange w:id="1209" w:author="Leigh Mc Guinness" w:date="2021-05-06T13:03:00Z">
              <w:rPr/>
            </w:rPrChange>
          </w:rPr>
          <w:t xml:space="preserve"> </w:t>
        </w:r>
      </w:ins>
      <w:ins w:id="1210" w:author="Leigh Mc Guinness" w:date="2021-05-06T11:50:00Z">
        <w:r w:rsidR="009F771C" w:rsidRPr="00840FDA">
          <w:rPr>
            <w:rFonts w:ascii="Verdana" w:hAnsi="Verdana"/>
            <w:sz w:val="24"/>
            <w:szCs w:val="24"/>
            <w:rPrChange w:id="1211" w:author="Leigh Mc Guinness" w:date="2021-05-06T13:03:00Z">
              <w:rPr/>
            </w:rPrChange>
          </w:rPr>
          <w:fldChar w:fldCharType="begin"/>
        </w:r>
        <w:r w:rsidR="009F771C" w:rsidRPr="00840FDA">
          <w:rPr>
            <w:rFonts w:ascii="Verdana" w:hAnsi="Verdana"/>
            <w:sz w:val="24"/>
            <w:szCs w:val="24"/>
            <w:rPrChange w:id="1212" w:author="Leigh Mc Guinness" w:date="2021-05-06T13:03:00Z">
              <w:rPr/>
            </w:rPrChange>
          </w:rPr>
          <w:instrText xml:space="preserve"> ADDIN ZOTERO_ITEM CSL_CITATION {"citationID":"bHuyXv64","properties":{"formattedCitation":"({\\i{}What is Supervised Learning?}, 2021)","plainCitation":"(What is Supervised Learning?, 2021)","noteIndex":0},"citationItems":[{"id":164,"uris":["http://zotero.org/users/7535039/items/K7P4VRKH"],"uri":["http://zotero.org/users/7535039/items/K7P4VRKH"],"itemData":{"id":164,"type":"webpage","abstract":"Learn how supervised learning works and how it can be used to build highly accurate machine learning models.","language":"en-us","title":"What is Supervised Learning?","URL":"https://www.ibm.com/cloud/learn/supervised-learning","accessed":{"date-parts":[["2021",4,28]]},"issued":{"date-parts":[["2021",4,2]]}}}],"schema":"https://github.com/citation-style-language/schema/raw/master/csl-citation.json"} </w:instrText>
        </w:r>
        <w:r w:rsidR="009F771C" w:rsidRPr="00840FDA">
          <w:rPr>
            <w:rFonts w:ascii="Verdana" w:hAnsi="Verdana"/>
            <w:sz w:val="24"/>
            <w:szCs w:val="24"/>
            <w:rPrChange w:id="1213" w:author="Leigh Mc Guinness" w:date="2021-05-06T13:03:00Z">
              <w:rPr/>
            </w:rPrChange>
          </w:rPr>
          <w:fldChar w:fldCharType="separate"/>
        </w:r>
        <w:r w:rsidR="009F771C" w:rsidRPr="00840FDA">
          <w:rPr>
            <w:rFonts w:ascii="Verdana" w:hAnsi="Verdana" w:cs="Times New Roman"/>
            <w:sz w:val="24"/>
            <w:szCs w:val="28"/>
            <w:rPrChange w:id="1214" w:author="Leigh Mc Guinness" w:date="2021-05-06T13:03:00Z">
              <w:rPr>
                <w:rFonts w:cs="Times New Roman"/>
                <w:szCs w:val="24"/>
              </w:rPr>
            </w:rPrChange>
          </w:rPr>
          <w:t>(</w:t>
        </w:r>
        <w:r w:rsidR="009F771C" w:rsidRPr="00840FDA">
          <w:rPr>
            <w:rFonts w:ascii="Verdana" w:hAnsi="Verdana" w:cs="Times New Roman"/>
            <w:i/>
            <w:iCs/>
            <w:sz w:val="24"/>
            <w:szCs w:val="28"/>
            <w:rPrChange w:id="1215" w:author="Leigh Mc Guinness" w:date="2021-05-06T13:03:00Z">
              <w:rPr>
                <w:rFonts w:cs="Times New Roman"/>
                <w:i/>
                <w:iCs/>
                <w:szCs w:val="24"/>
              </w:rPr>
            </w:rPrChange>
          </w:rPr>
          <w:t>What is Supervised Learning?</w:t>
        </w:r>
        <w:r w:rsidR="009F771C" w:rsidRPr="00840FDA">
          <w:rPr>
            <w:rFonts w:ascii="Verdana" w:hAnsi="Verdana" w:cs="Times New Roman"/>
            <w:sz w:val="24"/>
            <w:szCs w:val="28"/>
            <w:rPrChange w:id="1216" w:author="Leigh Mc Guinness" w:date="2021-05-06T13:03:00Z">
              <w:rPr>
                <w:rFonts w:cs="Times New Roman"/>
                <w:szCs w:val="24"/>
              </w:rPr>
            </w:rPrChange>
          </w:rPr>
          <w:t>, 2021)</w:t>
        </w:r>
        <w:r w:rsidR="009F771C" w:rsidRPr="00840FDA">
          <w:rPr>
            <w:rFonts w:ascii="Verdana" w:hAnsi="Verdana"/>
            <w:sz w:val="24"/>
            <w:szCs w:val="24"/>
            <w:rPrChange w:id="1217" w:author="Leigh Mc Guinness" w:date="2021-05-06T13:03:00Z">
              <w:rPr/>
            </w:rPrChange>
          </w:rPr>
          <w:fldChar w:fldCharType="end"/>
        </w:r>
      </w:ins>
    </w:p>
    <w:p w14:paraId="08B6A0A7" w14:textId="77777777" w:rsidR="006677F7" w:rsidRDefault="006677F7">
      <w:pPr>
        <w:keepNext/>
        <w:rPr>
          <w:ins w:id="1218" w:author="Leigh Mc Guinness" w:date="2021-05-06T12:13:00Z"/>
        </w:rPr>
        <w:pPrChange w:id="1219" w:author="Leigh Mc Guinness" w:date="2021-05-06T12:13:00Z">
          <w:pPr/>
        </w:pPrChange>
      </w:pPr>
      <w:ins w:id="1220" w:author="Leigh Mc Guinness" w:date="2021-05-06T12:12:00Z">
        <w:r>
          <w:rPr>
            <w:noProof/>
          </w:rPr>
          <w:drawing>
            <wp:inline distT="0" distB="0" distL="0" distR="0" wp14:anchorId="75C02B70" wp14:editId="5DAC1428">
              <wp:extent cx="5731510" cy="2208041"/>
              <wp:effectExtent l="0" t="0" r="2540" b="1905"/>
              <wp:docPr id="42" name="Picture 42" descr="What i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Machine Learni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208041"/>
                      </a:xfrm>
                      <a:prstGeom prst="rect">
                        <a:avLst/>
                      </a:prstGeom>
                      <a:noFill/>
                      <a:ln>
                        <a:noFill/>
                      </a:ln>
                    </pic:spPr>
                  </pic:pic>
                </a:graphicData>
              </a:graphic>
            </wp:inline>
          </w:drawing>
        </w:r>
      </w:ins>
    </w:p>
    <w:p w14:paraId="0AADC3BB" w14:textId="6CD97AFA" w:rsidR="009F771C" w:rsidRPr="00111CB3" w:rsidRDefault="006677F7">
      <w:pPr>
        <w:pStyle w:val="Caption"/>
        <w:jc w:val="both"/>
        <w:rPr>
          <w:ins w:id="1221" w:author="Leigh Mc Guinness" w:date="2021-05-06T12:15:00Z"/>
          <w:rFonts w:ascii="Verdana" w:hAnsi="Verdana"/>
          <w:rPrChange w:id="1222" w:author="Leigh Mc Guinness" w:date="2021-05-06T12:15:00Z">
            <w:rPr>
              <w:ins w:id="1223" w:author="Leigh Mc Guinness" w:date="2021-05-06T12:15:00Z"/>
            </w:rPr>
          </w:rPrChange>
        </w:rPr>
        <w:pPrChange w:id="1224" w:author="Leigh Mc Guinness" w:date="2021-05-06T12:15:00Z">
          <w:pPr>
            <w:pStyle w:val="Caption"/>
          </w:pPr>
        </w:pPrChange>
      </w:pPr>
      <w:ins w:id="1225" w:author="Leigh Mc Guinness" w:date="2021-05-06T12:13:00Z">
        <w:r w:rsidRPr="00111CB3">
          <w:rPr>
            <w:rFonts w:ascii="Verdana" w:hAnsi="Verdana"/>
            <w:rPrChange w:id="1226" w:author="Leigh Mc Guinness" w:date="2021-05-06T12:15:00Z">
              <w:rPr/>
            </w:rPrChange>
          </w:rPr>
          <w:t xml:space="preserve">Figure </w:t>
        </w:r>
        <w:r w:rsidRPr="00111CB3">
          <w:rPr>
            <w:rFonts w:ascii="Verdana" w:hAnsi="Verdana"/>
            <w:rPrChange w:id="1227" w:author="Leigh Mc Guinness" w:date="2021-05-06T12:15:00Z">
              <w:rPr/>
            </w:rPrChange>
          </w:rPr>
          <w:fldChar w:fldCharType="begin"/>
        </w:r>
        <w:r w:rsidRPr="00111CB3">
          <w:rPr>
            <w:rFonts w:ascii="Verdana" w:hAnsi="Verdana"/>
            <w:rPrChange w:id="1228" w:author="Leigh Mc Guinness" w:date="2021-05-06T12:15:00Z">
              <w:rPr/>
            </w:rPrChange>
          </w:rPr>
          <w:instrText xml:space="preserve"> SEQ Figure \* ARABIC </w:instrText>
        </w:r>
      </w:ins>
      <w:r w:rsidRPr="00111CB3">
        <w:rPr>
          <w:rFonts w:ascii="Verdana" w:hAnsi="Verdana"/>
          <w:rPrChange w:id="1229" w:author="Leigh Mc Guinness" w:date="2021-05-06T12:15:00Z">
            <w:rPr/>
          </w:rPrChange>
        </w:rPr>
        <w:fldChar w:fldCharType="separate"/>
      </w:r>
      <w:ins w:id="1230" w:author="Leigh Mc Guinness" w:date="2021-05-06T12:13:00Z">
        <w:r w:rsidRPr="00111CB3">
          <w:rPr>
            <w:rFonts w:ascii="Verdana" w:hAnsi="Verdana"/>
            <w:noProof/>
            <w:rPrChange w:id="1231" w:author="Leigh Mc Guinness" w:date="2021-05-06T12:15:00Z">
              <w:rPr>
                <w:noProof/>
              </w:rPr>
            </w:rPrChange>
          </w:rPr>
          <w:t>39</w:t>
        </w:r>
        <w:r w:rsidRPr="00111CB3">
          <w:rPr>
            <w:rFonts w:ascii="Verdana" w:hAnsi="Verdana"/>
            <w:rPrChange w:id="1232" w:author="Leigh Mc Guinness" w:date="2021-05-06T12:15:00Z">
              <w:rPr/>
            </w:rPrChange>
          </w:rPr>
          <w:fldChar w:fldCharType="end"/>
        </w:r>
      </w:ins>
      <w:ins w:id="1233" w:author="Leigh Mc Guinness" w:date="2021-05-06T12:24:00Z">
        <w:r w:rsidR="00C72E84">
          <w:rPr>
            <w:rFonts w:ascii="Verdana" w:hAnsi="Verdana"/>
          </w:rPr>
          <w:t xml:space="preserve"> </w:t>
        </w:r>
      </w:ins>
      <w:ins w:id="1234" w:author="Leigh Mc Guinness" w:date="2021-05-06T12:13:00Z">
        <w:r w:rsidRPr="00111CB3">
          <w:rPr>
            <w:rFonts w:ascii="Verdana" w:hAnsi="Verdana"/>
            <w:rPrChange w:id="1235" w:author="Leigh Mc Guinness" w:date="2021-05-06T12:15:00Z">
              <w:rPr/>
            </w:rPrChange>
          </w:rPr>
          <w:t xml:space="preserve">- </w:t>
        </w:r>
        <w:r w:rsidR="005600ED" w:rsidRPr="00111CB3">
          <w:rPr>
            <w:rFonts w:ascii="Verdana" w:hAnsi="Verdana"/>
            <w:rPrChange w:id="1236" w:author="Leigh Mc Guinness" w:date="2021-05-06T12:15:00Z">
              <w:rPr/>
            </w:rPrChange>
          </w:rPr>
          <w:t xml:space="preserve">Raw data being passed </w:t>
        </w:r>
      </w:ins>
      <w:ins w:id="1237" w:author="Leigh Mc Guinness" w:date="2021-05-06T12:14:00Z">
        <w:r w:rsidR="00550842" w:rsidRPr="00111CB3">
          <w:rPr>
            <w:rFonts w:ascii="Verdana" w:hAnsi="Verdana"/>
            <w:rPrChange w:id="1238" w:author="Leigh Mc Guinness" w:date="2021-05-06T12:15:00Z">
              <w:rPr/>
            </w:rPrChange>
          </w:rPr>
          <w:t>to the algorithm for processing</w:t>
        </w:r>
        <w:r w:rsidR="002F2C44" w:rsidRPr="00111CB3">
          <w:rPr>
            <w:rFonts w:ascii="Verdana" w:hAnsi="Verdana"/>
            <w:rPrChange w:id="1239" w:author="Leigh Mc Guinness" w:date="2021-05-06T12:15:00Z">
              <w:rPr/>
            </w:rPrChange>
          </w:rPr>
          <w:t xml:space="preserve"> </w:t>
        </w:r>
        <w:r w:rsidR="002F2C44" w:rsidRPr="00111CB3">
          <w:rPr>
            <w:rFonts w:ascii="Verdana" w:hAnsi="Verdana"/>
            <w:rPrChange w:id="1240" w:author="Leigh Mc Guinness" w:date="2021-05-06T12:15:00Z">
              <w:rPr/>
            </w:rPrChange>
          </w:rPr>
          <w:fldChar w:fldCharType="begin"/>
        </w:r>
      </w:ins>
      <w:ins w:id="1241" w:author="Leigh Mc Guinness" w:date="2021-05-06T12:15:00Z">
        <w:r w:rsidR="002F2C44" w:rsidRPr="00111CB3">
          <w:rPr>
            <w:rFonts w:ascii="Verdana" w:hAnsi="Verdana"/>
            <w:rPrChange w:id="1242" w:author="Leigh Mc Guinness" w:date="2021-05-06T12:15:00Z">
              <w:rPr/>
            </w:rPrChange>
          </w:rPr>
          <w:instrText xml:space="preserve"> ADDIN ZOTERO_ITEM CSL_CITATION {"citationID":"Cxdlc7Qo","properties":{"formattedCitation":"({\\i{}What is Machine Learning?}, no date)","plainCitation":"(What is Machine Learning?, no date)","noteIndex":0},"citationItems":[{"id":172,"uris":["http://zotero.org/users/7535039/items/ANDLS77Y"],"uri":["http://zotero.org/users/7535039/items/ANDLS77Y"],"itemData":{"id":172,"type":"webpage","title":"What is Machine Learning?","URL":"https://www.ironhack.com/en/data-analytics/what-is-machine-learning","accessed":{"date-parts":[["2021",5,6]]}}}],"schema":"https://github.com/citation-style-language/schema/raw/master/csl-citation.json"} </w:instrText>
        </w:r>
      </w:ins>
      <w:r w:rsidR="002F2C44" w:rsidRPr="00111CB3">
        <w:rPr>
          <w:rFonts w:ascii="Verdana" w:hAnsi="Verdana"/>
          <w:rPrChange w:id="1243" w:author="Leigh Mc Guinness" w:date="2021-05-06T12:15:00Z">
            <w:rPr/>
          </w:rPrChange>
        </w:rPr>
        <w:fldChar w:fldCharType="separate"/>
      </w:r>
      <w:ins w:id="1244" w:author="Leigh Mc Guinness" w:date="2021-05-06T12:15:00Z">
        <w:r w:rsidR="002F2C44" w:rsidRPr="00111CB3">
          <w:rPr>
            <w:rFonts w:ascii="Verdana" w:hAnsi="Verdana" w:cs="Times New Roman"/>
            <w:szCs w:val="24"/>
            <w:rPrChange w:id="1245" w:author="Leigh Mc Guinness" w:date="2021-05-06T12:15:00Z">
              <w:rPr>
                <w:rFonts w:ascii="Times New Roman" w:hAnsi="Times New Roman" w:cs="Times New Roman"/>
                <w:sz w:val="24"/>
                <w:szCs w:val="24"/>
              </w:rPr>
            </w:rPrChange>
          </w:rPr>
          <w:t>(</w:t>
        </w:r>
        <w:r w:rsidR="002F2C44" w:rsidRPr="00111CB3">
          <w:rPr>
            <w:rFonts w:ascii="Verdana" w:hAnsi="Verdana" w:cs="Times New Roman"/>
            <w:i w:val="0"/>
            <w:iCs w:val="0"/>
            <w:szCs w:val="24"/>
            <w:rPrChange w:id="1246" w:author="Leigh Mc Guinness" w:date="2021-05-06T12:15:00Z">
              <w:rPr>
                <w:rFonts w:ascii="Times New Roman" w:hAnsi="Times New Roman" w:cs="Times New Roman"/>
                <w:i w:val="0"/>
                <w:iCs w:val="0"/>
                <w:sz w:val="24"/>
                <w:szCs w:val="24"/>
              </w:rPr>
            </w:rPrChange>
          </w:rPr>
          <w:t>What is Machine Learning?</w:t>
        </w:r>
        <w:r w:rsidR="002F2C44" w:rsidRPr="00111CB3">
          <w:rPr>
            <w:rFonts w:ascii="Verdana" w:hAnsi="Verdana" w:cs="Times New Roman"/>
            <w:szCs w:val="24"/>
            <w:rPrChange w:id="1247" w:author="Leigh Mc Guinness" w:date="2021-05-06T12:15:00Z">
              <w:rPr>
                <w:rFonts w:ascii="Times New Roman" w:hAnsi="Times New Roman" w:cs="Times New Roman"/>
                <w:sz w:val="24"/>
                <w:szCs w:val="24"/>
              </w:rPr>
            </w:rPrChange>
          </w:rPr>
          <w:t>, no date)</w:t>
        </w:r>
      </w:ins>
      <w:ins w:id="1248" w:author="Leigh Mc Guinness" w:date="2021-05-06T12:14:00Z">
        <w:r w:rsidR="002F2C44" w:rsidRPr="00111CB3">
          <w:rPr>
            <w:rFonts w:ascii="Verdana" w:hAnsi="Verdana"/>
            <w:rPrChange w:id="1249" w:author="Leigh Mc Guinness" w:date="2021-05-06T12:15:00Z">
              <w:rPr/>
            </w:rPrChange>
          </w:rPr>
          <w:fldChar w:fldCharType="end"/>
        </w:r>
      </w:ins>
    </w:p>
    <w:p w14:paraId="7490421F" w14:textId="61DDBBED" w:rsidR="00111CB3" w:rsidRPr="003903F3" w:rsidRDefault="00F076EE">
      <w:pPr>
        <w:jc w:val="both"/>
        <w:rPr>
          <w:ins w:id="1250" w:author="Leigh Mc Guinness" w:date="2021-05-06T11:49:00Z"/>
          <w:rFonts w:ascii="Verdana" w:hAnsi="Verdana"/>
          <w:sz w:val="24"/>
          <w:szCs w:val="24"/>
          <w:rPrChange w:id="1251" w:author="Leigh Mc Guinness" w:date="2021-05-06T12:38:00Z">
            <w:rPr>
              <w:ins w:id="1252" w:author="Leigh Mc Guinness" w:date="2021-05-06T11:49:00Z"/>
            </w:rPr>
          </w:rPrChange>
        </w:rPr>
        <w:pPrChange w:id="1253" w:author="Leigh Mc Guinness" w:date="2021-05-06T12:38:00Z">
          <w:pPr/>
        </w:pPrChange>
      </w:pPr>
      <w:ins w:id="1254" w:author="Leigh Mc Guinness" w:date="2021-05-06T12:16:00Z">
        <w:r w:rsidRPr="003903F3">
          <w:rPr>
            <w:rFonts w:ascii="Verdana" w:hAnsi="Verdana"/>
            <w:sz w:val="24"/>
            <w:szCs w:val="24"/>
            <w:rPrChange w:id="1255" w:author="Leigh Mc Guinness" w:date="2021-05-06T12:38:00Z">
              <w:rPr/>
            </w:rPrChange>
          </w:rPr>
          <w:t>As per</w:t>
        </w:r>
      </w:ins>
      <w:ins w:id="1256" w:author="Leigh Mc Guinness" w:date="2021-05-06T12:15:00Z">
        <w:r w:rsidR="00CF54A3" w:rsidRPr="003903F3">
          <w:rPr>
            <w:rFonts w:ascii="Verdana" w:hAnsi="Verdana"/>
            <w:sz w:val="24"/>
            <w:szCs w:val="24"/>
            <w:rPrChange w:id="1257" w:author="Leigh Mc Guinness" w:date="2021-05-06T12:38:00Z">
              <w:rPr/>
            </w:rPrChange>
          </w:rPr>
          <w:t xml:space="preserve"> </w:t>
        </w:r>
      </w:ins>
      <w:ins w:id="1258" w:author="Leigh Mc Guinness" w:date="2021-05-06T12:16:00Z">
        <w:r w:rsidR="00CF54A3" w:rsidRPr="003903F3">
          <w:rPr>
            <w:rFonts w:ascii="Verdana" w:hAnsi="Verdana"/>
            <w:sz w:val="24"/>
            <w:szCs w:val="24"/>
            <w:rPrChange w:id="1259" w:author="Leigh Mc Guinness" w:date="2021-05-06T12:38:00Z">
              <w:rPr/>
            </w:rPrChange>
          </w:rPr>
          <w:t xml:space="preserve">Figure 39 above, </w:t>
        </w:r>
        <w:r w:rsidRPr="003903F3">
          <w:rPr>
            <w:rFonts w:ascii="Verdana" w:hAnsi="Verdana"/>
            <w:sz w:val="24"/>
            <w:szCs w:val="24"/>
            <w:rPrChange w:id="1260" w:author="Leigh Mc Guinness" w:date="2021-05-06T12:38:00Z">
              <w:rPr/>
            </w:rPrChange>
          </w:rPr>
          <w:t xml:space="preserve">the raw data </w:t>
        </w:r>
        <w:r w:rsidR="00A21451" w:rsidRPr="003903F3">
          <w:rPr>
            <w:rFonts w:ascii="Verdana" w:hAnsi="Verdana"/>
            <w:sz w:val="24"/>
            <w:szCs w:val="24"/>
            <w:rPrChange w:id="1261" w:author="Leigh Mc Guinness" w:date="2021-05-06T12:38:00Z">
              <w:rPr/>
            </w:rPrChange>
          </w:rPr>
          <w:t>from the CradeCare sensor</w:t>
        </w:r>
      </w:ins>
      <w:ins w:id="1262" w:author="Leigh Mc Guinness" w:date="2021-05-06T12:17:00Z">
        <w:r w:rsidR="00A21451" w:rsidRPr="003903F3">
          <w:rPr>
            <w:rFonts w:ascii="Verdana" w:hAnsi="Verdana"/>
            <w:sz w:val="24"/>
            <w:szCs w:val="24"/>
            <w:rPrChange w:id="1263" w:author="Leigh Mc Guinness" w:date="2021-05-06T12:38:00Z">
              <w:rPr/>
            </w:rPrChange>
          </w:rPr>
          <w:t xml:space="preserve">s is passed to the algorithm, which has been trained on </w:t>
        </w:r>
        <w:r w:rsidR="003C5B27" w:rsidRPr="003903F3">
          <w:rPr>
            <w:rFonts w:ascii="Verdana" w:hAnsi="Verdana"/>
            <w:sz w:val="24"/>
            <w:szCs w:val="24"/>
            <w:rPrChange w:id="1264" w:author="Leigh Mc Guinness" w:date="2021-05-06T12:38:00Z">
              <w:rPr/>
            </w:rPrChange>
          </w:rPr>
          <w:t>test data (training set) and is processed. During th</w:t>
        </w:r>
      </w:ins>
      <w:ins w:id="1265" w:author="Leigh Mc Guinness" w:date="2021-05-06T12:18:00Z">
        <w:r w:rsidR="003C5B27" w:rsidRPr="003903F3">
          <w:rPr>
            <w:rFonts w:ascii="Verdana" w:hAnsi="Verdana"/>
            <w:sz w:val="24"/>
            <w:szCs w:val="24"/>
            <w:rPrChange w:id="1266" w:author="Leigh Mc Guinness" w:date="2021-05-06T12:38:00Z">
              <w:rPr/>
            </w:rPrChange>
          </w:rPr>
          <w:t xml:space="preserve">is processing stage, </w:t>
        </w:r>
        <w:r w:rsidR="00236E79" w:rsidRPr="003903F3">
          <w:rPr>
            <w:rFonts w:ascii="Verdana" w:hAnsi="Verdana"/>
            <w:sz w:val="24"/>
            <w:szCs w:val="24"/>
            <w:rPrChange w:id="1267" w:author="Leigh Mc Guinness" w:date="2021-05-06T12:38:00Z">
              <w:rPr/>
            </w:rPrChange>
          </w:rPr>
          <w:t>relationships between the data points are established</w:t>
        </w:r>
        <w:r w:rsidR="00DC1EFD" w:rsidRPr="003903F3">
          <w:rPr>
            <w:rFonts w:ascii="Verdana" w:hAnsi="Verdana"/>
            <w:sz w:val="24"/>
            <w:szCs w:val="24"/>
            <w:rPrChange w:id="1268" w:author="Leigh Mc Guinness" w:date="2021-05-06T12:38:00Z">
              <w:rPr/>
            </w:rPrChange>
          </w:rPr>
          <w:t xml:space="preserve">. The output from the process will be a suggested change </w:t>
        </w:r>
      </w:ins>
      <w:ins w:id="1269" w:author="Leigh Mc Guinness" w:date="2021-05-06T12:19:00Z">
        <w:r w:rsidR="00DC1EFD" w:rsidRPr="003903F3">
          <w:rPr>
            <w:rFonts w:ascii="Verdana" w:hAnsi="Verdana"/>
            <w:sz w:val="24"/>
            <w:szCs w:val="24"/>
            <w:rPrChange w:id="1270" w:author="Leigh Mc Guinness" w:date="2021-05-06T12:38:00Z">
              <w:rPr/>
            </w:rPrChange>
          </w:rPr>
          <w:t xml:space="preserve">to a device setting such as an amendment to the temperature </w:t>
        </w:r>
        <w:r w:rsidR="00E10611" w:rsidRPr="003903F3">
          <w:rPr>
            <w:rFonts w:ascii="Verdana" w:hAnsi="Verdana"/>
            <w:sz w:val="24"/>
            <w:szCs w:val="24"/>
            <w:rPrChange w:id="1271" w:author="Leigh Mc Guinness" w:date="2021-05-06T12:38:00Z">
              <w:rPr/>
            </w:rPrChange>
          </w:rPr>
          <w:t>value used as a threshold. The benefits of this to</w:t>
        </w:r>
      </w:ins>
      <w:ins w:id="1272" w:author="Leigh Mc Guinness" w:date="2021-05-06T12:20:00Z">
        <w:r w:rsidR="00E10611" w:rsidRPr="003903F3">
          <w:rPr>
            <w:rFonts w:ascii="Verdana" w:hAnsi="Verdana"/>
            <w:sz w:val="24"/>
            <w:szCs w:val="24"/>
            <w:rPrChange w:id="1273" w:author="Leigh Mc Guinness" w:date="2021-05-06T12:38:00Z">
              <w:rPr/>
            </w:rPrChange>
          </w:rPr>
          <w:t xml:space="preserve"> the user will be </w:t>
        </w:r>
        <w:r w:rsidR="00750A2F" w:rsidRPr="003903F3">
          <w:rPr>
            <w:rFonts w:ascii="Verdana" w:hAnsi="Verdana"/>
            <w:sz w:val="24"/>
            <w:szCs w:val="24"/>
            <w:rPrChange w:id="1274" w:author="Leigh Mc Guinness" w:date="2021-05-06T12:38:00Z">
              <w:rPr/>
            </w:rPrChange>
          </w:rPr>
          <w:t>the ability to tailor the</w:t>
        </w:r>
      </w:ins>
      <w:ins w:id="1275" w:author="Leigh Mc Guinness" w:date="2021-05-06T12:22:00Z">
        <w:r w:rsidR="00C23444" w:rsidRPr="003903F3">
          <w:rPr>
            <w:rFonts w:ascii="Verdana" w:hAnsi="Verdana"/>
            <w:sz w:val="24"/>
            <w:szCs w:val="24"/>
            <w:rPrChange w:id="1276" w:author="Leigh Mc Guinness" w:date="2021-05-06T12:38:00Z">
              <w:rPr/>
            </w:rPrChange>
          </w:rPr>
          <w:t xml:space="preserve"> </w:t>
        </w:r>
      </w:ins>
      <w:ins w:id="1277" w:author="Leigh Mc Guinness" w:date="2021-05-06T12:20:00Z">
        <w:r w:rsidR="00750A2F" w:rsidRPr="003903F3">
          <w:rPr>
            <w:rFonts w:ascii="Verdana" w:hAnsi="Verdana"/>
            <w:sz w:val="24"/>
            <w:szCs w:val="24"/>
            <w:rPrChange w:id="1278" w:author="Leigh Mc Guinness" w:date="2021-05-06T12:38:00Z">
              <w:rPr/>
            </w:rPrChange>
          </w:rPr>
          <w:t>device</w:t>
        </w:r>
      </w:ins>
      <w:ins w:id="1279" w:author="Leigh Mc Guinness" w:date="2021-05-06T12:22:00Z">
        <w:r w:rsidR="00C23444" w:rsidRPr="003903F3">
          <w:rPr>
            <w:rFonts w:ascii="Verdana" w:hAnsi="Verdana"/>
            <w:sz w:val="24"/>
            <w:szCs w:val="24"/>
            <w:rPrChange w:id="1280" w:author="Leigh Mc Guinness" w:date="2021-05-06T12:38:00Z">
              <w:rPr/>
            </w:rPrChange>
          </w:rPr>
          <w:t>’</w:t>
        </w:r>
      </w:ins>
      <w:ins w:id="1281" w:author="Leigh Mc Guinness" w:date="2021-05-06T12:20:00Z">
        <w:r w:rsidR="00750A2F" w:rsidRPr="003903F3">
          <w:rPr>
            <w:rFonts w:ascii="Verdana" w:hAnsi="Verdana"/>
            <w:sz w:val="24"/>
            <w:szCs w:val="24"/>
            <w:rPrChange w:id="1282" w:author="Leigh Mc Guinness" w:date="2021-05-06T12:38:00Z">
              <w:rPr/>
            </w:rPrChange>
          </w:rPr>
          <w:t xml:space="preserve">s settings to a particular child. For example, </w:t>
        </w:r>
      </w:ins>
      <w:ins w:id="1283" w:author="Leigh Mc Guinness" w:date="2021-05-06T12:21:00Z">
        <w:r w:rsidR="009F748E" w:rsidRPr="003903F3">
          <w:rPr>
            <w:rFonts w:ascii="Verdana" w:hAnsi="Verdana"/>
            <w:sz w:val="24"/>
            <w:szCs w:val="24"/>
            <w:rPrChange w:id="1284" w:author="Leigh Mc Guinness" w:date="2021-05-06T12:38:00Z">
              <w:rPr/>
            </w:rPrChange>
          </w:rPr>
          <w:t>Child A may</w:t>
        </w:r>
      </w:ins>
      <w:ins w:id="1285" w:author="Leigh Mc Guinness" w:date="2021-05-06T12:20:00Z">
        <w:r w:rsidR="009F748E" w:rsidRPr="003903F3">
          <w:rPr>
            <w:rFonts w:ascii="Verdana" w:hAnsi="Verdana"/>
            <w:sz w:val="24"/>
            <w:szCs w:val="24"/>
            <w:rPrChange w:id="1286" w:author="Leigh Mc Guinness" w:date="2021-05-06T12:38:00Z">
              <w:rPr/>
            </w:rPrChange>
          </w:rPr>
          <w:t xml:space="preserve"> wake up due to being too wa</w:t>
        </w:r>
      </w:ins>
      <w:ins w:id="1287" w:author="Leigh Mc Guinness" w:date="2021-05-06T12:21:00Z">
        <w:r w:rsidR="009F748E" w:rsidRPr="003903F3">
          <w:rPr>
            <w:rFonts w:ascii="Verdana" w:hAnsi="Verdana"/>
            <w:sz w:val="24"/>
            <w:szCs w:val="24"/>
            <w:rPrChange w:id="1288" w:author="Leigh Mc Guinness" w:date="2021-05-06T12:38:00Z">
              <w:rPr/>
            </w:rPrChange>
          </w:rPr>
          <w:t>rm at 25deg, while</w:t>
        </w:r>
      </w:ins>
      <w:ins w:id="1289" w:author="Leigh Mc Guinness" w:date="2021-05-06T12:19:00Z">
        <w:r w:rsidR="00DC1EFD" w:rsidRPr="003903F3">
          <w:rPr>
            <w:rFonts w:ascii="Verdana" w:hAnsi="Verdana"/>
            <w:sz w:val="24"/>
            <w:szCs w:val="24"/>
            <w:rPrChange w:id="1290" w:author="Leigh Mc Guinness" w:date="2021-05-06T12:38:00Z">
              <w:rPr/>
            </w:rPrChange>
          </w:rPr>
          <w:t xml:space="preserve"> </w:t>
        </w:r>
      </w:ins>
      <w:ins w:id="1291" w:author="Leigh Mc Guinness" w:date="2021-05-06T12:21:00Z">
        <w:r w:rsidR="009F748E" w:rsidRPr="003903F3">
          <w:rPr>
            <w:rFonts w:ascii="Verdana" w:hAnsi="Verdana"/>
            <w:sz w:val="24"/>
            <w:szCs w:val="24"/>
            <w:rPrChange w:id="1292" w:author="Leigh Mc Guinness" w:date="2021-05-06T12:38:00Z">
              <w:rPr/>
            </w:rPrChange>
          </w:rPr>
          <w:t xml:space="preserve">Child B may do so </w:t>
        </w:r>
        <w:r w:rsidR="00AC6356" w:rsidRPr="003903F3">
          <w:rPr>
            <w:rFonts w:ascii="Verdana" w:hAnsi="Verdana"/>
            <w:sz w:val="24"/>
            <w:szCs w:val="24"/>
            <w:rPrChange w:id="1293" w:author="Leigh Mc Guinness" w:date="2021-05-06T12:38:00Z">
              <w:rPr/>
            </w:rPrChange>
          </w:rPr>
          <w:t xml:space="preserve">at 22deg. </w:t>
        </w:r>
      </w:ins>
      <w:ins w:id="1294" w:author="Leigh Mc Guinness" w:date="2021-05-06T12:22:00Z">
        <w:r w:rsidR="00C23444" w:rsidRPr="003903F3">
          <w:rPr>
            <w:rFonts w:ascii="Verdana" w:hAnsi="Verdana"/>
            <w:sz w:val="24"/>
            <w:szCs w:val="24"/>
            <w:rPrChange w:id="1295" w:author="Leigh Mc Guinness" w:date="2021-05-06T12:38:00Z">
              <w:rPr/>
            </w:rPrChange>
          </w:rPr>
          <w:t xml:space="preserve"> </w:t>
        </w:r>
        <w:r w:rsidR="00D5180B" w:rsidRPr="003903F3">
          <w:rPr>
            <w:rFonts w:ascii="Verdana" w:hAnsi="Verdana"/>
            <w:sz w:val="24"/>
            <w:szCs w:val="24"/>
            <w:rPrChange w:id="1296" w:author="Leigh Mc Guinness" w:date="2021-05-06T12:38:00Z">
              <w:rPr/>
            </w:rPrChange>
          </w:rPr>
          <w:t xml:space="preserve">Over time the algorithm can learn </w:t>
        </w:r>
      </w:ins>
      <w:ins w:id="1297" w:author="Leigh Mc Guinness" w:date="2021-05-06T12:23:00Z">
        <w:r w:rsidR="00D5180B" w:rsidRPr="003903F3">
          <w:rPr>
            <w:rFonts w:ascii="Verdana" w:hAnsi="Verdana"/>
            <w:sz w:val="24"/>
            <w:szCs w:val="24"/>
            <w:rPrChange w:id="1298" w:author="Leigh Mc Guinness" w:date="2021-05-06T12:38:00Z">
              <w:rPr/>
            </w:rPrChange>
          </w:rPr>
          <w:t xml:space="preserve">to suggest </w:t>
        </w:r>
        <w:r w:rsidR="005A72E0" w:rsidRPr="003903F3">
          <w:rPr>
            <w:rFonts w:ascii="Verdana" w:hAnsi="Verdana"/>
            <w:sz w:val="24"/>
            <w:szCs w:val="24"/>
            <w:rPrChange w:id="1299" w:author="Leigh Mc Guinness" w:date="2021-05-06T12:38:00Z">
              <w:rPr/>
            </w:rPrChange>
          </w:rPr>
          <w:t xml:space="preserve">raising or lowering the thermostat of the room based on the likelihood of the child waking at certain temperatures. </w:t>
        </w:r>
      </w:ins>
      <w:ins w:id="1300" w:author="Leigh Mc Guinness" w:date="2021-05-06T12:26:00Z">
        <w:r w:rsidR="00126125" w:rsidRPr="003903F3">
          <w:rPr>
            <w:rFonts w:ascii="Verdana" w:hAnsi="Verdana"/>
            <w:sz w:val="24"/>
            <w:szCs w:val="24"/>
            <w:rPrChange w:id="1301" w:author="Leigh Mc Guinness" w:date="2021-05-06T12:38:00Z">
              <w:rPr/>
            </w:rPrChange>
          </w:rPr>
          <w:t xml:space="preserve">The Classification technique is used </w:t>
        </w:r>
        <w:r w:rsidR="003A3B62" w:rsidRPr="003903F3">
          <w:rPr>
            <w:rFonts w:ascii="Verdana" w:hAnsi="Verdana"/>
            <w:sz w:val="24"/>
            <w:szCs w:val="24"/>
            <w:rPrChange w:id="1302" w:author="Leigh Mc Guinness" w:date="2021-05-06T12:38:00Z">
              <w:rPr/>
            </w:rPrChange>
          </w:rPr>
          <w:t>in this example.</w:t>
        </w:r>
      </w:ins>
    </w:p>
    <w:p w14:paraId="1247734C" w14:textId="77777777" w:rsidR="003903F3" w:rsidRDefault="003903F3">
      <w:pPr>
        <w:rPr>
          <w:ins w:id="1303" w:author="Leigh Mc Guinness" w:date="2021-05-06T12:38:00Z"/>
        </w:rPr>
        <w:pPrChange w:id="1304" w:author="Leigh Mc Guinness" w:date="2021-05-06T12:50:00Z">
          <w:pPr>
            <w:pStyle w:val="Heading3"/>
          </w:pPr>
        </w:pPrChange>
      </w:pPr>
    </w:p>
    <w:p w14:paraId="5C118CBA" w14:textId="0F893180" w:rsidR="005E1F4F" w:rsidRPr="00840FDA" w:rsidRDefault="00E227B0" w:rsidP="00246D82">
      <w:pPr>
        <w:pStyle w:val="Heading3"/>
        <w:rPr>
          <w:ins w:id="1305" w:author="Leigh Mc Guinness" w:date="2021-05-05T20:05:00Z"/>
          <w:sz w:val="28"/>
          <w:szCs w:val="28"/>
          <w:rPrChange w:id="1306" w:author="Leigh Mc Guinness" w:date="2021-05-06T13:04:00Z">
            <w:rPr>
              <w:ins w:id="1307" w:author="Leigh Mc Guinness" w:date="2021-05-05T20:05:00Z"/>
            </w:rPr>
          </w:rPrChange>
        </w:rPr>
      </w:pPr>
      <w:bookmarkStart w:id="1308" w:name="_Toc71198827"/>
      <w:ins w:id="1309" w:author="Leigh Mc Guinness" w:date="2021-05-06T12:40:00Z">
        <w:r w:rsidRPr="00840FDA">
          <w:rPr>
            <w:sz w:val="28"/>
            <w:szCs w:val="28"/>
            <w:rPrChange w:id="1310" w:author="Leigh Mc Guinness" w:date="2021-05-06T13:04:00Z">
              <w:rPr/>
            </w:rPrChange>
          </w:rPr>
          <w:t>DECISION TREE</w:t>
        </w:r>
      </w:ins>
      <w:bookmarkEnd w:id="1308"/>
    </w:p>
    <w:p w14:paraId="1EDF6F15" w14:textId="19520721" w:rsidR="00686836" w:rsidRDefault="006F7820">
      <w:pPr>
        <w:rPr>
          <w:ins w:id="1311" w:author="Leigh Mc Guinness" w:date="2021-05-06T12:45:00Z"/>
          <w:del w:id="1312" w:author="leighmcguinness" w:date="2021-05-07T11:56:00Z"/>
          <w:rFonts w:ascii="Verdana" w:hAnsi="Verdana"/>
          <w:sz w:val="24"/>
          <w:szCs w:val="24"/>
        </w:rPr>
        <w:pPrChange w:id="1313" w:author="Leigh Mc Guinness" w:date="2021-05-06T13:08:00Z">
          <w:pPr>
            <w:jc w:val="both"/>
          </w:pPr>
        </w:pPrChange>
      </w:pPr>
      <w:ins w:id="1314" w:author="Leigh Mc Guinness" w:date="2021-05-06T12:40:00Z">
        <w:r w:rsidRPr="00686836">
          <w:rPr>
            <w:rFonts w:ascii="Verdana" w:hAnsi="Verdana"/>
            <w:sz w:val="24"/>
            <w:szCs w:val="24"/>
            <w:rPrChange w:id="1315" w:author="Leigh Mc Guinness" w:date="2021-05-06T12:43:00Z">
              <w:rPr/>
            </w:rPrChange>
          </w:rPr>
          <w:t>A decision tree is a way in which the algor</w:t>
        </w:r>
      </w:ins>
      <w:ins w:id="1316" w:author="Leigh Mc Guinness" w:date="2021-05-06T12:41:00Z">
        <w:r w:rsidRPr="00686836">
          <w:rPr>
            <w:rFonts w:ascii="Verdana" w:hAnsi="Verdana"/>
            <w:sz w:val="24"/>
            <w:szCs w:val="24"/>
            <w:rPrChange w:id="1317" w:author="Leigh Mc Guinness" w:date="2021-05-06T12:43:00Z">
              <w:rPr/>
            </w:rPrChange>
          </w:rPr>
          <w:t xml:space="preserve">ithm can decide to suggest a change to settings </w:t>
        </w:r>
        <w:r w:rsidR="00CC7704" w:rsidRPr="00686836">
          <w:rPr>
            <w:rFonts w:ascii="Verdana" w:hAnsi="Verdana"/>
            <w:sz w:val="24"/>
            <w:szCs w:val="24"/>
            <w:rPrChange w:id="1318" w:author="Leigh Mc Guinness" w:date="2021-05-06T12:43:00Z">
              <w:rPr/>
            </w:rPrChange>
          </w:rPr>
          <w:t xml:space="preserve">or not. </w:t>
        </w:r>
      </w:ins>
      <w:ins w:id="1319" w:author="Leigh Mc Guinness" w:date="2021-05-06T12:42:00Z">
        <w:r w:rsidR="00F75C93" w:rsidRPr="00686836">
          <w:rPr>
            <w:rFonts w:ascii="Verdana" w:hAnsi="Verdana"/>
            <w:sz w:val="24"/>
            <w:szCs w:val="24"/>
            <w:rPrChange w:id="1320" w:author="Leigh Mc Guinness" w:date="2021-05-06T12:43:00Z">
              <w:rPr/>
            </w:rPrChange>
          </w:rPr>
          <w:t>Here is a simple example of what this may look like for the baby monitor.</w:t>
        </w:r>
      </w:ins>
    </w:p>
    <w:p w14:paraId="2B8322B6" w14:textId="77777777" w:rsidR="00C20186" w:rsidRDefault="00C20186" w:rsidP="00CF0D85">
      <w:pPr>
        <w:rPr>
          <w:ins w:id="1321" w:author="leighmcguinness" w:date="2021-05-07T11:56:00Z"/>
          <w:rFonts w:ascii="Verdana" w:hAnsi="Verdana"/>
          <w:sz w:val="24"/>
          <w:szCs w:val="24"/>
        </w:rPr>
      </w:pPr>
    </w:p>
    <w:p w14:paraId="6665BEA0" w14:textId="595DEF0F" w:rsidR="000537BF" w:rsidRDefault="000537BF">
      <w:pPr>
        <w:jc w:val="both"/>
        <w:rPr>
          <w:ins w:id="1322" w:author="leighmcguinness" w:date="2021-05-07T11:56:00Z"/>
          <w:rFonts w:ascii="Verdana" w:hAnsi="Verdana"/>
          <w:sz w:val="24"/>
          <w:szCs w:val="24"/>
        </w:rPr>
      </w:pPr>
    </w:p>
    <w:p w14:paraId="35F2748C" w14:textId="77777777" w:rsidR="000537BF" w:rsidRPr="00686836" w:rsidRDefault="000537BF">
      <w:pPr>
        <w:jc w:val="both"/>
        <w:rPr>
          <w:ins w:id="1323" w:author="Leigh Mc Guinness" w:date="2021-05-06T12:42:00Z"/>
          <w:rFonts w:ascii="Verdana" w:hAnsi="Verdana"/>
          <w:sz w:val="24"/>
          <w:szCs w:val="24"/>
          <w:rPrChange w:id="1324" w:author="Leigh Mc Guinness" w:date="2021-05-06T12:43:00Z">
            <w:rPr>
              <w:ins w:id="1325" w:author="Leigh Mc Guinness" w:date="2021-05-06T12:42:00Z"/>
            </w:rPr>
          </w:rPrChange>
        </w:rPr>
        <w:pPrChange w:id="1326" w:author="Leigh Mc Guinness" w:date="2021-05-06T12:43:00Z">
          <w:pPr/>
        </w:pPrChange>
      </w:pPr>
    </w:p>
    <w:p w14:paraId="5315BD80" w14:textId="55EBFD36" w:rsidR="00F75C93" w:rsidRDefault="00413CEB" w:rsidP="00EF4416">
      <w:pPr>
        <w:rPr>
          <w:ins w:id="1327" w:author="Leigh Mc Guinness" w:date="2021-05-06T12:42:00Z"/>
        </w:rPr>
      </w:pPr>
      <w:r>
        <w:rPr>
          <w:noProof/>
        </w:rPr>
        <mc:AlternateContent>
          <mc:Choice Requires="wpg">
            <w:drawing>
              <wp:anchor distT="0" distB="0" distL="114300" distR="114300" simplePos="0" relativeHeight="251658269" behindDoc="0" locked="0" layoutInCell="1" allowOverlap="1" wp14:anchorId="5DB2876D" wp14:editId="2D8E1FAB">
                <wp:simplePos x="0" y="0"/>
                <wp:positionH relativeFrom="margin">
                  <wp:align>center</wp:align>
                </wp:positionH>
                <wp:positionV relativeFrom="paragraph">
                  <wp:posOffset>123825</wp:posOffset>
                </wp:positionV>
                <wp:extent cx="4305300" cy="4581525"/>
                <wp:effectExtent l="0" t="0" r="19050" b="28575"/>
                <wp:wrapNone/>
                <wp:docPr id="472" name="Group 472"/>
                <wp:cNvGraphicFramePr/>
                <a:graphic xmlns:a="http://schemas.openxmlformats.org/drawingml/2006/main">
                  <a:graphicData uri="http://schemas.microsoft.com/office/word/2010/wordprocessingGroup">
                    <wpg:wgp>
                      <wpg:cNvGrpSpPr/>
                      <wpg:grpSpPr>
                        <a:xfrm>
                          <a:off x="0" y="0"/>
                          <a:ext cx="4305300" cy="4581525"/>
                          <a:chOff x="0" y="0"/>
                          <a:chExt cx="4305300" cy="4581525"/>
                        </a:xfrm>
                      </wpg:grpSpPr>
                      <wps:wsp>
                        <wps:cNvPr id="46" name="Text Box 46"/>
                        <wps:cNvSpPr txBox="1"/>
                        <wps:spPr>
                          <a:xfrm>
                            <a:off x="1676400" y="0"/>
                            <a:ext cx="2028824" cy="409575"/>
                          </a:xfrm>
                          <a:prstGeom prst="rect">
                            <a:avLst/>
                          </a:prstGeom>
                          <a:solidFill>
                            <a:schemeClr val="lt1"/>
                          </a:solidFill>
                          <a:ln w="6350">
                            <a:solidFill>
                              <a:prstClr val="black"/>
                            </a:solidFill>
                          </a:ln>
                        </wps:spPr>
                        <wps:txbx>
                          <w:txbxContent>
                            <w:p w14:paraId="0BBDFDB1" w14:textId="1A2232F0" w:rsidR="00F75C93" w:rsidRPr="00686836" w:rsidRDefault="00F75C93">
                              <w:pPr>
                                <w:jc w:val="both"/>
                                <w:rPr>
                                  <w:rFonts w:ascii="Verdana" w:hAnsi="Verdana"/>
                                  <w:sz w:val="24"/>
                                  <w:szCs w:val="24"/>
                                  <w:lang w:val="en-GB"/>
                                  <w:rPrChange w:id="1328" w:author="Leigh Mc Guinness" w:date="2021-05-06T12:43:00Z">
                                    <w:rPr/>
                                  </w:rPrChange>
                                </w:rPr>
                                <w:pPrChange w:id="1329" w:author="Leigh Mc Guinness" w:date="2021-05-06T12:43:00Z">
                                  <w:pPr/>
                                </w:pPrChange>
                              </w:pPr>
                              <w:ins w:id="1330" w:author="Leigh Mc Guinness" w:date="2021-05-06T12:43:00Z">
                                <w:r w:rsidRPr="00686836">
                                  <w:rPr>
                                    <w:rFonts w:ascii="Verdana" w:hAnsi="Verdana"/>
                                    <w:sz w:val="24"/>
                                    <w:szCs w:val="24"/>
                                    <w:lang w:val="en-GB"/>
                                    <w:rPrChange w:id="1331" w:author="Leigh Mc Guinness" w:date="2021-05-06T12:43:00Z">
                                      <w:rPr>
                                        <w:lang w:val="en-GB"/>
                                      </w:rPr>
                                    </w:rPrChange>
                                  </w:rPr>
                                  <w:t>Did</w:t>
                                </w:r>
                                <w:r w:rsidR="00686836" w:rsidRPr="00686836">
                                  <w:rPr>
                                    <w:rFonts w:ascii="Verdana" w:hAnsi="Verdana"/>
                                    <w:sz w:val="24"/>
                                    <w:szCs w:val="24"/>
                                    <w:lang w:val="en-GB"/>
                                    <w:rPrChange w:id="1332" w:author="Leigh Mc Guinness" w:date="2021-05-06T12:43:00Z">
                                      <w:rPr>
                                        <w:lang w:val="en-GB"/>
                                      </w:rPr>
                                    </w:rPrChange>
                                  </w:rPr>
                                  <w:t xml:space="preserve"> the child wake up?</w:t>
                                </w:r>
                              </w:ins>
                            </w:p>
                            <w:p w14:paraId="12BA2A6C" w14:textId="77777777" w:rsidR="00F75C93" w:rsidRDefault="00F75C93"/>
                            <w:p w14:paraId="03B5DDDA" w14:textId="0AFA30C7" w:rsidR="00F75C93" w:rsidRPr="00686836" w:rsidRDefault="00F75C93">
                              <w:pPr>
                                <w:jc w:val="both"/>
                                <w:rPr>
                                  <w:rFonts w:ascii="Verdana" w:hAnsi="Verdana"/>
                                  <w:sz w:val="24"/>
                                  <w:szCs w:val="24"/>
                                  <w:lang w:val="en-GB"/>
                                  <w:rPrChange w:id="1333" w:author="Leigh Mc Guinness" w:date="2021-05-06T12:43:00Z">
                                    <w:rPr/>
                                  </w:rPrChange>
                                </w:rPr>
                                <w:pPrChange w:id="1334" w:author="Leigh Mc Guinness" w:date="2021-05-06T12:43:00Z">
                                  <w:pPr/>
                                </w:pPrChange>
                              </w:pPr>
                              <w:ins w:id="1335" w:author="Leigh Mc Guinness" w:date="2021-05-06T12:43:00Z">
                                <w:r w:rsidRPr="00686836">
                                  <w:rPr>
                                    <w:rFonts w:ascii="Verdana" w:hAnsi="Verdana"/>
                                    <w:sz w:val="24"/>
                                    <w:szCs w:val="24"/>
                                    <w:lang w:val="en-GB"/>
                                    <w:rPrChange w:id="1336" w:author="Leigh Mc Guinness" w:date="2021-05-06T12:43:00Z">
                                      <w:rPr>
                                        <w:lang w:val="en-GB"/>
                                      </w:rPr>
                                    </w:rPrChange>
                                  </w:rPr>
                                  <w:t>Did</w:t>
                                </w:r>
                                <w:r w:rsidR="00686836" w:rsidRPr="00686836">
                                  <w:rPr>
                                    <w:rFonts w:ascii="Verdana" w:hAnsi="Verdana"/>
                                    <w:sz w:val="24"/>
                                    <w:szCs w:val="24"/>
                                    <w:lang w:val="en-GB"/>
                                    <w:rPrChange w:id="1337" w:author="Leigh Mc Guinness" w:date="2021-05-06T12:43:00Z">
                                      <w:rPr>
                                        <w:lang w:val="en-GB"/>
                                      </w:rPr>
                                    </w:rPrChange>
                                  </w:rPr>
                                  <w:t xml:space="preserve"> the child wake up?</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1133475" y="857250"/>
                            <a:ext cx="676275" cy="409575"/>
                          </a:xfrm>
                          <a:prstGeom prst="rect">
                            <a:avLst/>
                          </a:prstGeom>
                          <a:solidFill>
                            <a:schemeClr val="lt1"/>
                          </a:solidFill>
                          <a:ln w="6350">
                            <a:solidFill>
                              <a:prstClr val="black"/>
                            </a:solidFill>
                          </a:ln>
                        </wps:spPr>
                        <wps:txbx>
                          <w:txbxContent>
                            <w:p w14:paraId="39CC6A36" w14:textId="1FF61329" w:rsidR="00686836" w:rsidRPr="00686836" w:rsidRDefault="00686836" w:rsidP="00686836">
                              <w:pPr>
                                <w:rPr>
                                  <w:rFonts w:ascii="Verdana" w:hAnsi="Verdana"/>
                                  <w:sz w:val="24"/>
                                  <w:szCs w:val="24"/>
                                  <w:lang w:val="en-GB"/>
                                  <w:rPrChange w:id="1338" w:author="Leigh Mc Guinness" w:date="2021-05-06T12:43:00Z">
                                    <w:rPr/>
                                  </w:rPrChange>
                                </w:rPr>
                              </w:pPr>
                              <w:ins w:id="1339" w:author="Leigh Mc Guinness" w:date="2021-05-06T12:44:00Z">
                                <w:r>
                                  <w:rPr>
                                    <w:rFonts w:ascii="Verdana" w:hAnsi="Verdana"/>
                                    <w:sz w:val="24"/>
                                    <w:szCs w:val="24"/>
                                    <w:lang w:val="en-GB"/>
                                  </w:rPr>
                                  <w:t>Yes</w:t>
                                </w:r>
                              </w:ins>
                            </w:p>
                            <w:p w14:paraId="7213690A" w14:textId="77777777" w:rsidR="00686836" w:rsidRDefault="00686836"/>
                            <w:p w14:paraId="70DE0BEE" w14:textId="6DB19326" w:rsidR="00686836" w:rsidRPr="00686836" w:rsidRDefault="00686836" w:rsidP="00686836">
                              <w:pPr>
                                <w:rPr>
                                  <w:rFonts w:ascii="Verdana" w:hAnsi="Verdana"/>
                                  <w:sz w:val="24"/>
                                  <w:szCs w:val="24"/>
                                  <w:lang w:val="en-GB"/>
                                  <w:rPrChange w:id="1340" w:author="Leigh Mc Guinness" w:date="2021-05-06T12:43:00Z">
                                    <w:rPr/>
                                  </w:rPrChange>
                                </w:rPr>
                              </w:pPr>
                              <w:ins w:id="1341" w:author="Leigh Mc Guinness" w:date="2021-05-06T12:44:00Z">
                                <w:r>
                                  <w:rPr>
                                    <w:rFonts w:ascii="Verdana" w:hAnsi="Verdana"/>
                                    <w:sz w:val="24"/>
                                    <w:szCs w:val="24"/>
                                    <w:lang w:val="en-GB"/>
                                  </w:rPr>
                                  <w:t>Yes</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3705225" y="857250"/>
                            <a:ext cx="600075" cy="409575"/>
                          </a:xfrm>
                          <a:prstGeom prst="rect">
                            <a:avLst/>
                          </a:prstGeom>
                          <a:solidFill>
                            <a:schemeClr val="lt1"/>
                          </a:solidFill>
                          <a:ln w="6350">
                            <a:solidFill>
                              <a:prstClr val="black"/>
                            </a:solidFill>
                          </a:ln>
                        </wps:spPr>
                        <wps:txbx>
                          <w:txbxContent>
                            <w:p w14:paraId="38AA0E94" w14:textId="24114C12" w:rsidR="00686836" w:rsidRPr="00686836" w:rsidRDefault="00686836" w:rsidP="00686836">
                              <w:pPr>
                                <w:rPr>
                                  <w:rFonts w:ascii="Verdana" w:hAnsi="Verdana"/>
                                  <w:sz w:val="24"/>
                                  <w:szCs w:val="24"/>
                                  <w:lang w:val="en-GB"/>
                                  <w:rPrChange w:id="1342" w:author="Leigh Mc Guinness" w:date="2021-05-06T12:43:00Z">
                                    <w:rPr/>
                                  </w:rPrChange>
                                </w:rPr>
                              </w:pPr>
                              <w:ins w:id="1343" w:author="Leigh Mc Guinness" w:date="2021-05-06T12:44:00Z">
                                <w:r>
                                  <w:rPr>
                                    <w:rFonts w:ascii="Verdana" w:hAnsi="Verdana"/>
                                    <w:sz w:val="24"/>
                                    <w:szCs w:val="24"/>
                                    <w:lang w:val="en-GB"/>
                                  </w:rPr>
                                  <w:t>No</w:t>
                                </w:r>
                              </w:ins>
                            </w:p>
                            <w:p w14:paraId="6EFE2180" w14:textId="77777777" w:rsidR="00686836" w:rsidRDefault="00686836"/>
                            <w:p w14:paraId="00CDE45A" w14:textId="26580E42" w:rsidR="00686836" w:rsidRPr="00686836" w:rsidRDefault="00686836" w:rsidP="00686836">
                              <w:pPr>
                                <w:rPr>
                                  <w:rFonts w:ascii="Verdana" w:hAnsi="Verdana"/>
                                  <w:sz w:val="24"/>
                                  <w:szCs w:val="24"/>
                                  <w:lang w:val="en-GB"/>
                                  <w:rPrChange w:id="1344" w:author="Leigh Mc Guinness" w:date="2021-05-06T12:43:00Z">
                                    <w:rPr/>
                                  </w:rPrChange>
                                </w:rPr>
                              </w:pPr>
                              <w:ins w:id="1345" w:author="Leigh Mc Guinness" w:date="2021-05-06T12:44:00Z">
                                <w:r>
                                  <w:rPr>
                                    <w:rFonts w:ascii="Verdana" w:hAnsi="Verdana"/>
                                    <w:sz w:val="24"/>
                                    <w:szCs w:val="24"/>
                                    <w:lang w:val="en-GB"/>
                                  </w:rPr>
                                  <w:t>No</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Straight Arrow Connector 55"/>
                        <wps:cNvCnPr/>
                        <wps:spPr>
                          <a:xfrm flipH="1">
                            <a:off x="1571625" y="419100"/>
                            <a:ext cx="109537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a:off x="2667000" y="419100"/>
                            <a:ext cx="12668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a:off x="4010025" y="1266825"/>
                            <a:ext cx="45719"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 name="Text Box 59"/>
                        <wps:cNvSpPr txBox="1"/>
                        <wps:spPr>
                          <a:xfrm>
                            <a:off x="790575" y="1752600"/>
                            <a:ext cx="1828800" cy="866775"/>
                          </a:xfrm>
                          <a:prstGeom prst="rect">
                            <a:avLst/>
                          </a:prstGeom>
                          <a:solidFill>
                            <a:schemeClr val="lt1"/>
                          </a:solidFill>
                          <a:ln w="6350">
                            <a:solidFill>
                              <a:prstClr val="black"/>
                            </a:solidFill>
                          </a:ln>
                        </wps:spPr>
                        <wps:txbx>
                          <w:txbxContent>
                            <w:p w14:paraId="25522880" w14:textId="5F59C77D" w:rsidR="00686836" w:rsidRPr="00686836" w:rsidRDefault="006E0D4F" w:rsidP="00686836">
                              <w:pPr>
                                <w:rPr>
                                  <w:rFonts w:ascii="Verdana" w:hAnsi="Verdana"/>
                                  <w:sz w:val="24"/>
                                  <w:szCs w:val="24"/>
                                  <w:lang w:val="en-GB"/>
                                  <w:rPrChange w:id="1346" w:author="Leigh Mc Guinness" w:date="2021-05-06T12:43:00Z">
                                    <w:rPr/>
                                  </w:rPrChange>
                                </w:rPr>
                              </w:pPr>
                              <w:ins w:id="1347" w:author="Leigh Mc Guinness" w:date="2021-05-06T12:47:00Z">
                                <w:r>
                                  <w:rPr>
                                    <w:rFonts w:ascii="Verdana" w:hAnsi="Verdana"/>
                                    <w:sz w:val="24"/>
                                    <w:szCs w:val="24"/>
                                    <w:lang w:val="en-GB"/>
                                  </w:rPr>
                                  <w:t>Is the temperature reading above preset acceptable value?</w:t>
                                </w:r>
                              </w:ins>
                            </w:p>
                            <w:p w14:paraId="5BE87E95" w14:textId="77777777" w:rsidR="00686836" w:rsidRDefault="00686836"/>
                            <w:p w14:paraId="43A6778A" w14:textId="014D00EF" w:rsidR="00686836" w:rsidRPr="00686836" w:rsidRDefault="006E0D4F" w:rsidP="00686836">
                              <w:pPr>
                                <w:rPr>
                                  <w:rFonts w:ascii="Verdana" w:hAnsi="Verdana"/>
                                  <w:sz w:val="24"/>
                                  <w:szCs w:val="24"/>
                                  <w:lang w:val="en-GB"/>
                                  <w:rPrChange w:id="1348" w:author="Leigh Mc Guinness" w:date="2021-05-06T12:43:00Z">
                                    <w:rPr/>
                                  </w:rPrChange>
                                </w:rPr>
                              </w:pPr>
                              <w:ins w:id="1349" w:author="Leigh Mc Guinness" w:date="2021-05-06T12:47:00Z">
                                <w:r>
                                  <w:rPr>
                                    <w:rFonts w:ascii="Verdana" w:hAnsi="Verdana"/>
                                    <w:sz w:val="24"/>
                                    <w:szCs w:val="24"/>
                                    <w:lang w:val="en-GB"/>
                                  </w:rPr>
                                  <w:t>Is the temperature reading above preset acceptable value?</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Straight Arrow Connector 60"/>
                        <wps:cNvCnPr/>
                        <wps:spPr>
                          <a:xfrm flipH="1">
                            <a:off x="1362075" y="1266825"/>
                            <a:ext cx="76200"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Text Box 61"/>
                        <wps:cNvSpPr txBox="1"/>
                        <wps:spPr>
                          <a:xfrm>
                            <a:off x="381000" y="3105150"/>
                            <a:ext cx="581025" cy="409575"/>
                          </a:xfrm>
                          <a:prstGeom prst="rect">
                            <a:avLst/>
                          </a:prstGeom>
                          <a:solidFill>
                            <a:schemeClr val="lt1"/>
                          </a:solidFill>
                          <a:ln w="6350">
                            <a:solidFill>
                              <a:prstClr val="black"/>
                            </a:solidFill>
                          </a:ln>
                        </wps:spPr>
                        <wps:txbx>
                          <w:txbxContent>
                            <w:p w14:paraId="06C2903A" w14:textId="7CFEC986" w:rsidR="006E0D4F" w:rsidRPr="00686836" w:rsidRDefault="006E0D4F" w:rsidP="006E0D4F">
                              <w:pPr>
                                <w:rPr>
                                  <w:rFonts w:ascii="Verdana" w:hAnsi="Verdana"/>
                                  <w:sz w:val="24"/>
                                  <w:szCs w:val="24"/>
                                  <w:lang w:val="en-GB"/>
                                  <w:rPrChange w:id="1350" w:author="Leigh Mc Guinness" w:date="2021-05-06T12:43:00Z">
                                    <w:rPr/>
                                  </w:rPrChange>
                                </w:rPr>
                              </w:pPr>
                              <w:ins w:id="1351" w:author="Leigh Mc Guinness" w:date="2021-05-06T12:48:00Z">
                                <w:r>
                                  <w:rPr>
                                    <w:rFonts w:ascii="Verdana" w:hAnsi="Verdana"/>
                                    <w:sz w:val="24"/>
                                    <w:szCs w:val="24"/>
                                    <w:lang w:val="en-GB"/>
                                  </w:rPr>
                                  <w:t>No</w:t>
                                </w:r>
                              </w:ins>
                            </w:p>
                            <w:p w14:paraId="7123B5AB" w14:textId="77777777" w:rsidR="006E0D4F" w:rsidRDefault="006E0D4F"/>
                            <w:p w14:paraId="1997C19B" w14:textId="01FD4E98" w:rsidR="006E0D4F" w:rsidRPr="00686836" w:rsidRDefault="006E0D4F" w:rsidP="006E0D4F">
                              <w:pPr>
                                <w:rPr>
                                  <w:rFonts w:ascii="Verdana" w:hAnsi="Verdana"/>
                                  <w:sz w:val="24"/>
                                  <w:szCs w:val="24"/>
                                  <w:lang w:val="en-GB"/>
                                  <w:rPrChange w:id="1352" w:author="Leigh Mc Guinness" w:date="2021-05-06T12:43:00Z">
                                    <w:rPr/>
                                  </w:rPrChange>
                                </w:rPr>
                              </w:pPr>
                              <w:ins w:id="1353" w:author="Leigh Mc Guinness" w:date="2021-05-06T12:48:00Z">
                                <w:r>
                                  <w:rPr>
                                    <w:rFonts w:ascii="Verdana" w:hAnsi="Verdana"/>
                                    <w:sz w:val="24"/>
                                    <w:szCs w:val="24"/>
                                    <w:lang w:val="en-GB"/>
                                  </w:rPr>
                                  <w:t>No</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Straight Arrow Connector 62"/>
                        <wps:cNvCnPr/>
                        <wps:spPr>
                          <a:xfrm flipH="1">
                            <a:off x="695325" y="2619375"/>
                            <a:ext cx="79057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8" name="Text Box 448"/>
                        <wps:cNvSpPr txBox="1"/>
                        <wps:spPr>
                          <a:xfrm>
                            <a:off x="0" y="4000500"/>
                            <a:ext cx="1362075" cy="409575"/>
                          </a:xfrm>
                          <a:prstGeom prst="rect">
                            <a:avLst/>
                          </a:prstGeom>
                          <a:solidFill>
                            <a:schemeClr val="lt1"/>
                          </a:solidFill>
                          <a:ln w="6350">
                            <a:solidFill>
                              <a:prstClr val="black"/>
                            </a:solidFill>
                          </a:ln>
                        </wps:spPr>
                        <wps:txbx>
                          <w:txbxContent>
                            <w:p w14:paraId="06BCB824" w14:textId="77777777" w:rsidR="006E0D4F" w:rsidRPr="00686836" w:rsidRDefault="006E0D4F" w:rsidP="006E0D4F">
                              <w:pPr>
                                <w:rPr>
                                  <w:rFonts w:ascii="Verdana" w:hAnsi="Verdana"/>
                                  <w:sz w:val="24"/>
                                  <w:szCs w:val="24"/>
                                  <w:lang w:val="en-GB"/>
                                  <w:rPrChange w:id="1354" w:author="Leigh Mc Guinness" w:date="2021-05-06T12:43:00Z">
                                    <w:rPr/>
                                  </w:rPrChange>
                                </w:rPr>
                              </w:pPr>
                              <w:ins w:id="1355" w:author="Leigh Mc Guinness" w:date="2021-05-06T12:44:00Z">
                                <w:r>
                                  <w:rPr>
                                    <w:rFonts w:ascii="Verdana" w:hAnsi="Verdana"/>
                                    <w:sz w:val="24"/>
                                    <w:szCs w:val="24"/>
                                    <w:lang w:val="en-GB"/>
                                  </w:rPr>
                                  <w:t>No</w:t>
                                </w:r>
                              </w:ins>
                              <w:ins w:id="1356" w:author="Leigh Mc Guinness" w:date="2021-05-06T12:46:00Z">
                                <w:r>
                                  <w:rPr>
                                    <w:rFonts w:ascii="Verdana" w:hAnsi="Verdana"/>
                                    <w:sz w:val="24"/>
                                    <w:szCs w:val="24"/>
                                    <w:lang w:val="en-GB"/>
                                  </w:rPr>
                                  <w:t xml:space="preserve"> suggestion</w:t>
                                </w:r>
                              </w:ins>
                            </w:p>
                            <w:p w14:paraId="10F0FA99" w14:textId="77777777" w:rsidR="006E0D4F" w:rsidRDefault="006E0D4F"/>
                            <w:p w14:paraId="5212F567" w14:textId="07CA77EF" w:rsidR="006E0D4F" w:rsidRPr="00686836" w:rsidRDefault="006E0D4F" w:rsidP="006E0D4F">
                              <w:pPr>
                                <w:rPr>
                                  <w:rFonts w:ascii="Verdana" w:hAnsi="Verdana"/>
                                  <w:sz w:val="24"/>
                                  <w:szCs w:val="24"/>
                                  <w:lang w:val="en-GB"/>
                                  <w:rPrChange w:id="1357" w:author="Leigh Mc Guinness" w:date="2021-05-06T12:43:00Z">
                                    <w:rPr/>
                                  </w:rPrChange>
                                </w:rPr>
                              </w:pPr>
                              <w:ins w:id="1358" w:author="Leigh Mc Guinness" w:date="2021-05-06T12:44:00Z">
                                <w:r>
                                  <w:rPr>
                                    <w:rFonts w:ascii="Verdana" w:hAnsi="Verdana"/>
                                    <w:sz w:val="24"/>
                                    <w:szCs w:val="24"/>
                                    <w:lang w:val="en-GB"/>
                                  </w:rPr>
                                  <w:t>No</w:t>
                                </w:r>
                              </w:ins>
                              <w:ins w:id="1359" w:author="Leigh Mc Guinness" w:date="2021-05-06T12:46:00Z">
                                <w:r>
                                  <w:rPr>
                                    <w:rFonts w:ascii="Verdana" w:hAnsi="Verdana"/>
                                    <w:sz w:val="24"/>
                                    <w:szCs w:val="24"/>
                                    <w:lang w:val="en-GB"/>
                                  </w:rPr>
                                  <w:t xml:space="preserve"> suggestion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Straight Arrow Connector 449"/>
                        <wps:cNvCnPr/>
                        <wps:spPr>
                          <a:xfrm flipH="1">
                            <a:off x="533400" y="3514725"/>
                            <a:ext cx="114300"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1" name="Text Box 451"/>
                        <wps:cNvSpPr txBox="1"/>
                        <wps:spPr>
                          <a:xfrm>
                            <a:off x="1885950" y="3105150"/>
                            <a:ext cx="581025" cy="409575"/>
                          </a:xfrm>
                          <a:prstGeom prst="rect">
                            <a:avLst/>
                          </a:prstGeom>
                          <a:solidFill>
                            <a:schemeClr val="lt1"/>
                          </a:solidFill>
                          <a:ln w="6350">
                            <a:solidFill>
                              <a:prstClr val="black"/>
                            </a:solidFill>
                          </a:ln>
                        </wps:spPr>
                        <wps:txbx>
                          <w:txbxContent>
                            <w:p w14:paraId="4B6F317C" w14:textId="33455CEB" w:rsidR="006E0D4F" w:rsidRPr="00686836" w:rsidRDefault="006E0D4F" w:rsidP="006E0D4F">
                              <w:pPr>
                                <w:rPr>
                                  <w:rFonts w:ascii="Verdana" w:hAnsi="Verdana"/>
                                  <w:sz w:val="24"/>
                                  <w:szCs w:val="24"/>
                                  <w:lang w:val="en-GB"/>
                                  <w:rPrChange w:id="1360" w:author="Leigh Mc Guinness" w:date="2021-05-06T12:43:00Z">
                                    <w:rPr/>
                                  </w:rPrChange>
                                </w:rPr>
                              </w:pPr>
                              <w:ins w:id="1361" w:author="Leigh Mc Guinness" w:date="2021-05-06T12:49:00Z">
                                <w:r>
                                  <w:rPr>
                                    <w:rFonts w:ascii="Verdana" w:hAnsi="Verdana"/>
                                    <w:sz w:val="24"/>
                                    <w:szCs w:val="24"/>
                                    <w:lang w:val="en-GB"/>
                                  </w:rPr>
                                  <w:t>Yes</w:t>
                                </w:r>
                              </w:ins>
                            </w:p>
                            <w:p w14:paraId="03CA2F87" w14:textId="77777777" w:rsidR="006E0D4F" w:rsidRDefault="006E0D4F"/>
                            <w:p w14:paraId="6F1CEB35" w14:textId="7E8DFA79" w:rsidR="006E0D4F" w:rsidRPr="00686836" w:rsidRDefault="006E0D4F" w:rsidP="006E0D4F">
                              <w:pPr>
                                <w:rPr>
                                  <w:rFonts w:ascii="Verdana" w:hAnsi="Verdana"/>
                                  <w:sz w:val="24"/>
                                  <w:szCs w:val="24"/>
                                  <w:lang w:val="en-GB"/>
                                  <w:rPrChange w:id="1362" w:author="Leigh Mc Guinness" w:date="2021-05-06T12:43:00Z">
                                    <w:rPr/>
                                  </w:rPrChange>
                                </w:rPr>
                              </w:pPr>
                              <w:ins w:id="1363" w:author="Leigh Mc Guinness" w:date="2021-05-06T12:49:00Z">
                                <w:r>
                                  <w:rPr>
                                    <w:rFonts w:ascii="Verdana" w:hAnsi="Verdana"/>
                                    <w:sz w:val="24"/>
                                    <w:szCs w:val="24"/>
                                    <w:lang w:val="en-GB"/>
                                  </w:rPr>
                                  <w:t>Yes</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2" name="Straight Arrow Connector 452"/>
                        <wps:cNvCnPr/>
                        <wps:spPr>
                          <a:xfrm>
                            <a:off x="1676400" y="2619375"/>
                            <a:ext cx="457200"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4" name="Text Box 454"/>
                        <wps:cNvSpPr txBox="1"/>
                        <wps:spPr>
                          <a:xfrm>
                            <a:off x="1571625" y="4000500"/>
                            <a:ext cx="2076450" cy="581025"/>
                          </a:xfrm>
                          <a:prstGeom prst="rect">
                            <a:avLst/>
                          </a:prstGeom>
                          <a:solidFill>
                            <a:schemeClr val="lt1"/>
                          </a:solidFill>
                          <a:ln w="6350">
                            <a:solidFill>
                              <a:prstClr val="black"/>
                            </a:solidFill>
                          </a:ln>
                        </wps:spPr>
                        <wps:txbx>
                          <w:txbxContent>
                            <w:p w14:paraId="2D4C22A5" w14:textId="22ED9E03" w:rsidR="006E0D4F" w:rsidRPr="00686836" w:rsidRDefault="006E0D4F" w:rsidP="006E0D4F">
                              <w:pPr>
                                <w:rPr>
                                  <w:rFonts w:ascii="Verdana" w:hAnsi="Verdana"/>
                                  <w:sz w:val="24"/>
                                  <w:szCs w:val="24"/>
                                  <w:lang w:val="en-GB"/>
                                  <w:rPrChange w:id="1364" w:author="Leigh Mc Guinness" w:date="2021-05-06T12:43:00Z">
                                    <w:rPr/>
                                  </w:rPrChange>
                                </w:rPr>
                              </w:pPr>
                              <w:ins w:id="1365" w:author="Leigh Mc Guinness" w:date="2021-05-06T12:49:00Z">
                                <w:r>
                                  <w:rPr>
                                    <w:rFonts w:ascii="Verdana" w:hAnsi="Verdana"/>
                                    <w:sz w:val="24"/>
                                    <w:szCs w:val="24"/>
                                    <w:lang w:val="en-GB"/>
                                  </w:rPr>
                                  <w:t xml:space="preserve">Suggest </w:t>
                                </w:r>
                                <w:r w:rsidR="00413CEB">
                                  <w:rPr>
                                    <w:rFonts w:ascii="Verdana" w:hAnsi="Verdana"/>
                                    <w:sz w:val="24"/>
                                    <w:szCs w:val="24"/>
                                    <w:lang w:val="en-GB"/>
                                  </w:rPr>
                                  <w:t>lowering the thermostat in the room</w:t>
                                </w:r>
                              </w:ins>
                            </w:p>
                            <w:p w14:paraId="5CD9E251" w14:textId="77777777" w:rsidR="006E0D4F" w:rsidRDefault="006E0D4F"/>
                            <w:p w14:paraId="4D2576A7" w14:textId="77777777" w:rsidR="006E0D4F" w:rsidRPr="00686836" w:rsidRDefault="006E0D4F" w:rsidP="006E0D4F">
                              <w:pPr>
                                <w:rPr>
                                  <w:rFonts w:ascii="Verdana" w:hAnsi="Verdana"/>
                                  <w:sz w:val="24"/>
                                  <w:szCs w:val="24"/>
                                  <w:lang w:val="en-GB"/>
                                  <w:rPrChange w:id="1366" w:author="Leigh Mc Guinness" w:date="2021-05-06T12:43:00Z">
                                    <w:rPr/>
                                  </w:rPrChange>
                                </w:rPr>
                              </w:pPr>
                              <w:ins w:id="1367" w:author="Leigh Mc Guinness" w:date="2021-05-06T12:49:00Z">
                                <w:r>
                                  <w:rPr>
                                    <w:rFonts w:ascii="Verdana" w:hAnsi="Verdana"/>
                                    <w:sz w:val="24"/>
                                    <w:szCs w:val="24"/>
                                    <w:lang w:val="en-GB"/>
                                  </w:rPr>
                                  <w:t xml:space="preserve">Suggest </w:t>
                                </w:r>
                                <w:r w:rsidR="00413CEB">
                                  <w:rPr>
                                    <w:rFonts w:ascii="Verdana" w:hAnsi="Verdana"/>
                                    <w:sz w:val="24"/>
                                    <w:szCs w:val="24"/>
                                    <w:lang w:val="en-GB"/>
                                  </w:rPr>
                                  <w:t>lowering the thermostat in the room</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Straight Arrow Connector 471"/>
                        <wps:cNvCnPr/>
                        <wps:spPr>
                          <a:xfrm>
                            <a:off x="2219325" y="3514725"/>
                            <a:ext cx="247650"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DB2876D" id="Group 472" o:spid="_x0000_s1045" style="position:absolute;margin-left:0;margin-top:9.75pt;width:339pt;height:360.75pt;z-index:251658269;mso-position-horizontal:center;mso-position-horizontal-relative:margin" coordsize="43053,45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">
                <v:shape id="Text Box 46" o:spid="_x0000_s1046" type="#_x0000_t202" style="position:absolute;left:16764;width:20288;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mQwgAAANsAAAAPAAAAZHJzL2Rvd25yZXYueG1sRI9BawIx&#10;FITvhf6H8Aq91WyL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CUQXmQwgAAANsAAAAPAAAA&#10;AAAAAAAAAAAAAAcCAABkcnMvZG93bnJldi54bWxQSwUGAAAAAAMAAwC3AAAA9gIAAAAA&#10;" fillcolor="white [3201]" strokeweight=".5pt">
                  <v:textbox>
                    <w:txbxContent>
                      <w:p w14:paraId="0BBDFDB1" w14:textId="1A2232F0" w:rsidR="00F75C93" w:rsidRPr="00686836" w:rsidRDefault="00F75C93">
                        <w:pPr>
                          <w:jc w:val="both"/>
                          <w:rPr>
                            <w:rFonts w:ascii="Verdana" w:hAnsi="Verdana"/>
                            <w:sz w:val="24"/>
                            <w:szCs w:val="24"/>
                            <w:lang w:val="en-GB"/>
                            <w:rPrChange w:id="1368" w:author="Leigh Mc Guinness" w:date="2021-05-06T12:43:00Z">
                              <w:rPr/>
                            </w:rPrChange>
                          </w:rPr>
                          <w:pPrChange w:id="1369" w:author="Leigh Mc Guinness" w:date="2021-05-06T12:43:00Z">
                            <w:pPr/>
                          </w:pPrChange>
                        </w:pPr>
                        <w:ins w:id="1370" w:author="Leigh Mc Guinness" w:date="2021-05-06T12:43:00Z">
                          <w:r w:rsidRPr="00686836">
                            <w:rPr>
                              <w:rFonts w:ascii="Verdana" w:hAnsi="Verdana"/>
                              <w:sz w:val="24"/>
                              <w:szCs w:val="24"/>
                              <w:lang w:val="en-GB"/>
                              <w:rPrChange w:id="1371" w:author="Leigh Mc Guinness" w:date="2021-05-06T12:43:00Z">
                                <w:rPr>
                                  <w:lang w:val="en-GB"/>
                                </w:rPr>
                              </w:rPrChange>
                            </w:rPr>
                            <w:t>Did</w:t>
                          </w:r>
                          <w:r w:rsidR="00686836" w:rsidRPr="00686836">
                            <w:rPr>
                              <w:rFonts w:ascii="Verdana" w:hAnsi="Verdana"/>
                              <w:sz w:val="24"/>
                              <w:szCs w:val="24"/>
                              <w:lang w:val="en-GB"/>
                              <w:rPrChange w:id="1372" w:author="Leigh Mc Guinness" w:date="2021-05-06T12:43:00Z">
                                <w:rPr>
                                  <w:lang w:val="en-GB"/>
                                </w:rPr>
                              </w:rPrChange>
                            </w:rPr>
                            <w:t xml:space="preserve"> the child wake up?</w:t>
                          </w:r>
                        </w:ins>
                      </w:p>
                      <w:p w14:paraId="12BA2A6C" w14:textId="77777777" w:rsidR="00F75C93" w:rsidRDefault="00F75C93"/>
                      <w:p w14:paraId="03B5DDDA" w14:textId="0AFA30C7" w:rsidR="00F75C93" w:rsidRPr="00686836" w:rsidRDefault="00F75C93">
                        <w:pPr>
                          <w:jc w:val="both"/>
                          <w:rPr>
                            <w:rFonts w:ascii="Verdana" w:hAnsi="Verdana"/>
                            <w:sz w:val="24"/>
                            <w:szCs w:val="24"/>
                            <w:lang w:val="en-GB"/>
                            <w:rPrChange w:id="1373" w:author="Leigh Mc Guinness" w:date="2021-05-06T12:43:00Z">
                              <w:rPr/>
                            </w:rPrChange>
                          </w:rPr>
                          <w:pPrChange w:id="1374" w:author="Leigh Mc Guinness" w:date="2021-05-06T12:43:00Z">
                            <w:pPr/>
                          </w:pPrChange>
                        </w:pPr>
                        <w:ins w:id="1375" w:author="Leigh Mc Guinness" w:date="2021-05-06T12:43:00Z">
                          <w:r w:rsidRPr="00686836">
                            <w:rPr>
                              <w:rFonts w:ascii="Verdana" w:hAnsi="Verdana"/>
                              <w:sz w:val="24"/>
                              <w:szCs w:val="24"/>
                              <w:lang w:val="en-GB"/>
                              <w:rPrChange w:id="1376" w:author="Leigh Mc Guinness" w:date="2021-05-06T12:43:00Z">
                                <w:rPr>
                                  <w:lang w:val="en-GB"/>
                                </w:rPr>
                              </w:rPrChange>
                            </w:rPr>
                            <w:t>Did</w:t>
                          </w:r>
                          <w:r w:rsidR="00686836" w:rsidRPr="00686836">
                            <w:rPr>
                              <w:rFonts w:ascii="Verdana" w:hAnsi="Verdana"/>
                              <w:sz w:val="24"/>
                              <w:szCs w:val="24"/>
                              <w:lang w:val="en-GB"/>
                              <w:rPrChange w:id="1377" w:author="Leigh Mc Guinness" w:date="2021-05-06T12:43:00Z">
                                <w:rPr>
                                  <w:lang w:val="en-GB"/>
                                </w:rPr>
                              </w:rPrChange>
                            </w:rPr>
                            <w:t xml:space="preserve"> the child wake up?</w:t>
                          </w:r>
                        </w:ins>
                      </w:p>
                    </w:txbxContent>
                  </v:textbox>
                </v:shape>
                <v:shape id="Text Box 52" o:spid="_x0000_s1047" type="#_x0000_t202" style="position:absolute;left:11334;top:8572;width:6763;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lOwgAAANsAAAAPAAAAZHJzL2Rvd25yZXYueG1sRI9BawIx&#10;FITvhf6H8ArearaC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Buo+lOwgAAANsAAAAPAAAA&#10;AAAAAAAAAAAAAAcCAABkcnMvZG93bnJldi54bWxQSwUGAAAAAAMAAwC3AAAA9gIAAAAA&#10;" fillcolor="white [3201]" strokeweight=".5pt">
                  <v:textbox>
                    <w:txbxContent>
                      <w:p w14:paraId="39CC6A36" w14:textId="1FF61329" w:rsidR="00686836" w:rsidRPr="00686836" w:rsidRDefault="00686836" w:rsidP="00686836">
                        <w:pPr>
                          <w:rPr>
                            <w:rFonts w:ascii="Verdana" w:hAnsi="Verdana"/>
                            <w:sz w:val="24"/>
                            <w:szCs w:val="24"/>
                            <w:lang w:val="en-GB"/>
                            <w:rPrChange w:id="1378" w:author="Leigh Mc Guinness" w:date="2021-05-06T12:43:00Z">
                              <w:rPr/>
                            </w:rPrChange>
                          </w:rPr>
                        </w:pPr>
                        <w:ins w:id="1379" w:author="Leigh Mc Guinness" w:date="2021-05-06T12:44:00Z">
                          <w:r>
                            <w:rPr>
                              <w:rFonts w:ascii="Verdana" w:hAnsi="Verdana"/>
                              <w:sz w:val="24"/>
                              <w:szCs w:val="24"/>
                              <w:lang w:val="en-GB"/>
                            </w:rPr>
                            <w:t>Yes</w:t>
                          </w:r>
                        </w:ins>
                      </w:p>
                      <w:p w14:paraId="7213690A" w14:textId="77777777" w:rsidR="00686836" w:rsidRDefault="00686836"/>
                      <w:p w14:paraId="70DE0BEE" w14:textId="6DB19326" w:rsidR="00686836" w:rsidRPr="00686836" w:rsidRDefault="00686836" w:rsidP="00686836">
                        <w:pPr>
                          <w:rPr>
                            <w:rFonts w:ascii="Verdana" w:hAnsi="Verdana"/>
                            <w:sz w:val="24"/>
                            <w:szCs w:val="24"/>
                            <w:lang w:val="en-GB"/>
                            <w:rPrChange w:id="1380" w:author="Leigh Mc Guinness" w:date="2021-05-06T12:43:00Z">
                              <w:rPr/>
                            </w:rPrChange>
                          </w:rPr>
                        </w:pPr>
                        <w:ins w:id="1381" w:author="Leigh Mc Guinness" w:date="2021-05-06T12:44:00Z">
                          <w:r>
                            <w:rPr>
                              <w:rFonts w:ascii="Verdana" w:hAnsi="Verdana"/>
                              <w:sz w:val="24"/>
                              <w:szCs w:val="24"/>
                              <w:lang w:val="en-GB"/>
                            </w:rPr>
                            <w:t>Yes</w:t>
                          </w:r>
                        </w:ins>
                      </w:p>
                    </w:txbxContent>
                  </v:textbox>
                </v:shape>
                <v:shape id="Text Box 53" o:spid="_x0000_s1048" type="#_x0000_t202" style="position:absolute;left:37052;top:8572;width:6001;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0zVwgAAANsAAAAPAAAAZHJzL2Rvd25yZXYueG1sRI9BSwMx&#10;FITvgv8hPMGbzWqp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AB70zVwgAAANsAAAAPAAAA&#10;AAAAAAAAAAAAAAcCAABkcnMvZG93bnJldi54bWxQSwUGAAAAAAMAAwC3AAAA9gIAAAAA&#10;" fillcolor="white [3201]" strokeweight=".5pt">
                  <v:textbox>
                    <w:txbxContent>
                      <w:p w14:paraId="38AA0E94" w14:textId="24114C12" w:rsidR="00686836" w:rsidRPr="00686836" w:rsidRDefault="00686836" w:rsidP="00686836">
                        <w:pPr>
                          <w:rPr>
                            <w:rFonts w:ascii="Verdana" w:hAnsi="Verdana"/>
                            <w:sz w:val="24"/>
                            <w:szCs w:val="24"/>
                            <w:lang w:val="en-GB"/>
                            <w:rPrChange w:id="1382" w:author="Leigh Mc Guinness" w:date="2021-05-06T12:43:00Z">
                              <w:rPr/>
                            </w:rPrChange>
                          </w:rPr>
                        </w:pPr>
                        <w:ins w:id="1383" w:author="Leigh Mc Guinness" w:date="2021-05-06T12:44:00Z">
                          <w:r>
                            <w:rPr>
                              <w:rFonts w:ascii="Verdana" w:hAnsi="Verdana"/>
                              <w:sz w:val="24"/>
                              <w:szCs w:val="24"/>
                              <w:lang w:val="en-GB"/>
                            </w:rPr>
                            <w:t>No</w:t>
                          </w:r>
                        </w:ins>
                      </w:p>
                      <w:p w14:paraId="6EFE2180" w14:textId="77777777" w:rsidR="00686836" w:rsidRDefault="00686836"/>
                      <w:p w14:paraId="00CDE45A" w14:textId="26580E42" w:rsidR="00686836" w:rsidRPr="00686836" w:rsidRDefault="00686836" w:rsidP="00686836">
                        <w:pPr>
                          <w:rPr>
                            <w:rFonts w:ascii="Verdana" w:hAnsi="Verdana"/>
                            <w:sz w:val="24"/>
                            <w:szCs w:val="24"/>
                            <w:lang w:val="en-GB"/>
                            <w:rPrChange w:id="1384" w:author="Leigh Mc Guinness" w:date="2021-05-06T12:43:00Z">
                              <w:rPr/>
                            </w:rPrChange>
                          </w:rPr>
                        </w:pPr>
                        <w:ins w:id="1385" w:author="Leigh Mc Guinness" w:date="2021-05-06T12:44:00Z">
                          <w:r>
                            <w:rPr>
                              <w:rFonts w:ascii="Verdana" w:hAnsi="Verdana"/>
                              <w:sz w:val="24"/>
                              <w:szCs w:val="24"/>
                              <w:lang w:val="en-GB"/>
                            </w:rPr>
                            <w:t>No</w:t>
                          </w:r>
                        </w:ins>
                      </w:p>
                    </w:txbxContent>
                  </v:textbox>
                </v:shape>
                <v:shapetype id="_x0000_t32" coordsize="21600,21600" o:spt="32" o:oned="t" path="m,l21600,21600e" filled="f">
                  <v:path arrowok="t" fillok="f" o:connecttype="none"/>
                  <o:lock v:ext="edit" shapetype="t"/>
                </v:shapetype>
                <v:shape id="Straight Arrow Connector 55" o:spid="_x0000_s1049" type="#_x0000_t32" style="position:absolute;left:15716;top:4191;width:10954;height:4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4472c4 [3204]" strokeweight=".5pt">
                  <v:stroke endarrow="block" joinstyle="miter"/>
                </v:shape>
                <v:shape id="Straight Arrow Connector 56" o:spid="_x0000_s1050" type="#_x0000_t32" style="position:absolute;left:26670;top:4191;width:12668;height:4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" strokecolor="#4472c4 [3204]" strokeweight=".5pt">
                  <v:stroke endarrow="block" joinstyle="miter"/>
                </v:shape>
                <v:shape id="Straight Arrow Connector 58" o:spid="_x0000_s1051" type="#_x0000_t32" style="position:absolute;left:40100;top:12668;width:457;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" strokecolor="#4472c4 [3204]" strokeweight=".5pt">
                  <v:stroke endarrow="block" joinstyle="miter"/>
                </v:shape>
                <v:shape id="Text Box 59" o:spid="_x0000_s1052" type="#_x0000_t202" style="position:absolute;left:7905;top:17526;width:18288;height:8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s/wgAAANsAAAAPAAAAZHJzL2Rvd25yZXYueG1sRI9BSwMx&#10;FITvgv8hPMGbzSoo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BgB3s/wgAAANsAAAAPAAAA&#10;AAAAAAAAAAAAAAcCAABkcnMvZG93bnJldi54bWxQSwUGAAAAAAMAAwC3AAAA9gIAAAAA&#10;" fillcolor="white [3201]" strokeweight=".5pt">
                  <v:textbox>
                    <w:txbxContent>
                      <w:p w14:paraId="25522880" w14:textId="5F59C77D" w:rsidR="00686836" w:rsidRPr="00686836" w:rsidRDefault="006E0D4F" w:rsidP="00686836">
                        <w:pPr>
                          <w:rPr>
                            <w:rFonts w:ascii="Verdana" w:hAnsi="Verdana"/>
                            <w:sz w:val="24"/>
                            <w:szCs w:val="24"/>
                            <w:lang w:val="en-GB"/>
                            <w:rPrChange w:id="1386" w:author="Leigh Mc Guinness" w:date="2021-05-06T12:43:00Z">
                              <w:rPr/>
                            </w:rPrChange>
                          </w:rPr>
                        </w:pPr>
                        <w:ins w:id="1387" w:author="Leigh Mc Guinness" w:date="2021-05-06T12:47:00Z">
                          <w:r>
                            <w:rPr>
                              <w:rFonts w:ascii="Verdana" w:hAnsi="Verdana"/>
                              <w:sz w:val="24"/>
                              <w:szCs w:val="24"/>
                              <w:lang w:val="en-GB"/>
                            </w:rPr>
                            <w:t>Is the temperature reading above preset acceptable value?</w:t>
                          </w:r>
                        </w:ins>
                      </w:p>
                      <w:p w14:paraId="5BE87E95" w14:textId="77777777" w:rsidR="00686836" w:rsidRDefault="00686836"/>
                      <w:p w14:paraId="43A6778A" w14:textId="014D00EF" w:rsidR="00686836" w:rsidRPr="00686836" w:rsidRDefault="006E0D4F" w:rsidP="00686836">
                        <w:pPr>
                          <w:rPr>
                            <w:rFonts w:ascii="Verdana" w:hAnsi="Verdana"/>
                            <w:sz w:val="24"/>
                            <w:szCs w:val="24"/>
                            <w:lang w:val="en-GB"/>
                            <w:rPrChange w:id="1388" w:author="Leigh Mc Guinness" w:date="2021-05-06T12:43:00Z">
                              <w:rPr/>
                            </w:rPrChange>
                          </w:rPr>
                        </w:pPr>
                        <w:ins w:id="1389" w:author="Leigh Mc Guinness" w:date="2021-05-06T12:47:00Z">
                          <w:r>
                            <w:rPr>
                              <w:rFonts w:ascii="Verdana" w:hAnsi="Verdana"/>
                              <w:sz w:val="24"/>
                              <w:szCs w:val="24"/>
                              <w:lang w:val="en-GB"/>
                            </w:rPr>
                            <w:t>Is the temperature reading above preset acceptable value?</w:t>
                          </w:r>
                        </w:ins>
                      </w:p>
                    </w:txbxContent>
                  </v:textbox>
                </v:shape>
                <v:shape id="Straight Arrow Connector 60" o:spid="_x0000_s1053" type="#_x0000_t32" style="position:absolute;left:13620;top:12668;width:762;height:4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" strokecolor="#4472c4 [3204]" strokeweight=".5pt">
                  <v:stroke endarrow="block" joinstyle="miter"/>
                </v:shape>
                <v:shape id="Text Box 61" o:spid="_x0000_s1054" type="#_x0000_t202" style="position:absolute;left:3810;top:31051;width:5810;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14:paraId="06C2903A" w14:textId="7CFEC986" w:rsidR="006E0D4F" w:rsidRPr="00686836" w:rsidRDefault="006E0D4F" w:rsidP="006E0D4F">
                        <w:pPr>
                          <w:rPr>
                            <w:rFonts w:ascii="Verdana" w:hAnsi="Verdana"/>
                            <w:sz w:val="24"/>
                            <w:szCs w:val="24"/>
                            <w:lang w:val="en-GB"/>
                            <w:rPrChange w:id="1390" w:author="Leigh Mc Guinness" w:date="2021-05-06T12:43:00Z">
                              <w:rPr/>
                            </w:rPrChange>
                          </w:rPr>
                        </w:pPr>
                        <w:ins w:id="1391" w:author="Leigh Mc Guinness" w:date="2021-05-06T12:48:00Z">
                          <w:r>
                            <w:rPr>
                              <w:rFonts w:ascii="Verdana" w:hAnsi="Verdana"/>
                              <w:sz w:val="24"/>
                              <w:szCs w:val="24"/>
                              <w:lang w:val="en-GB"/>
                            </w:rPr>
                            <w:t>No</w:t>
                          </w:r>
                        </w:ins>
                      </w:p>
                      <w:p w14:paraId="7123B5AB" w14:textId="77777777" w:rsidR="006E0D4F" w:rsidRDefault="006E0D4F"/>
                      <w:p w14:paraId="1997C19B" w14:textId="01FD4E98" w:rsidR="006E0D4F" w:rsidRPr="00686836" w:rsidRDefault="006E0D4F" w:rsidP="006E0D4F">
                        <w:pPr>
                          <w:rPr>
                            <w:rFonts w:ascii="Verdana" w:hAnsi="Verdana"/>
                            <w:sz w:val="24"/>
                            <w:szCs w:val="24"/>
                            <w:lang w:val="en-GB"/>
                            <w:rPrChange w:id="1392" w:author="Leigh Mc Guinness" w:date="2021-05-06T12:43:00Z">
                              <w:rPr/>
                            </w:rPrChange>
                          </w:rPr>
                        </w:pPr>
                        <w:ins w:id="1393" w:author="Leigh Mc Guinness" w:date="2021-05-06T12:48:00Z">
                          <w:r>
                            <w:rPr>
                              <w:rFonts w:ascii="Verdana" w:hAnsi="Verdana"/>
                              <w:sz w:val="24"/>
                              <w:szCs w:val="24"/>
                              <w:lang w:val="en-GB"/>
                            </w:rPr>
                            <w:t>No</w:t>
                          </w:r>
                        </w:ins>
                      </w:p>
                    </w:txbxContent>
                  </v:textbox>
                </v:shape>
                <v:shape id="Straight Arrow Connector 62" o:spid="_x0000_s1055" type="#_x0000_t32" style="position:absolute;left:6953;top:26193;width:7906;height:4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" strokecolor="#4472c4 [3204]" strokeweight=".5pt">
                  <v:stroke endarrow="block" joinstyle="miter"/>
                </v:shape>
                <v:shape id="Text Box 448" o:spid="_x0000_s1056" type="#_x0000_t202" style="position:absolute;top:40005;width:13620;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" fillcolor="white [3201]" strokeweight=".5pt">
                  <v:textbox>
                    <w:txbxContent>
                      <w:p w14:paraId="06BCB824" w14:textId="77777777" w:rsidR="006E0D4F" w:rsidRPr="00686836" w:rsidRDefault="006E0D4F" w:rsidP="006E0D4F">
                        <w:pPr>
                          <w:rPr>
                            <w:rFonts w:ascii="Verdana" w:hAnsi="Verdana"/>
                            <w:sz w:val="24"/>
                            <w:szCs w:val="24"/>
                            <w:lang w:val="en-GB"/>
                            <w:rPrChange w:id="1394" w:author="Leigh Mc Guinness" w:date="2021-05-06T12:43:00Z">
                              <w:rPr/>
                            </w:rPrChange>
                          </w:rPr>
                        </w:pPr>
                        <w:ins w:id="1395" w:author="Leigh Mc Guinness" w:date="2021-05-06T12:44:00Z">
                          <w:r>
                            <w:rPr>
                              <w:rFonts w:ascii="Verdana" w:hAnsi="Verdana"/>
                              <w:sz w:val="24"/>
                              <w:szCs w:val="24"/>
                              <w:lang w:val="en-GB"/>
                            </w:rPr>
                            <w:t>No</w:t>
                          </w:r>
                        </w:ins>
                        <w:ins w:id="1396" w:author="Leigh Mc Guinness" w:date="2021-05-06T12:46:00Z">
                          <w:r>
                            <w:rPr>
                              <w:rFonts w:ascii="Verdana" w:hAnsi="Verdana"/>
                              <w:sz w:val="24"/>
                              <w:szCs w:val="24"/>
                              <w:lang w:val="en-GB"/>
                            </w:rPr>
                            <w:t xml:space="preserve"> suggestion</w:t>
                          </w:r>
                        </w:ins>
                      </w:p>
                      <w:p w14:paraId="10F0FA99" w14:textId="77777777" w:rsidR="006E0D4F" w:rsidRDefault="006E0D4F"/>
                      <w:p w14:paraId="5212F567" w14:textId="07CA77EF" w:rsidR="006E0D4F" w:rsidRPr="00686836" w:rsidRDefault="006E0D4F" w:rsidP="006E0D4F">
                        <w:pPr>
                          <w:rPr>
                            <w:rFonts w:ascii="Verdana" w:hAnsi="Verdana"/>
                            <w:sz w:val="24"/>
                            <w:szCs w:val="24"/>
                            <w:lang w:val="en-GB"/>
                            <w:rPrChange w:id="1397" w:author="Leigh Mc Guinness" w:date="2021-05-06T12:43:00Z">
                              <w:rPr/>
                            </w:rPrChange>
                          </w:rPr>
                        </w:pPr>
                        <w:ins w:id="1398" w:author="Leigh Mc Guinness" w:date="2021-05-06T12:44:00Z">
                          <w:r>
                            <w:rPr>
                              <w:rFonts w:ascii="Verdana" w:hAnsi="Verdana"/>
                              <w:sz w:val="24"/>
                              <w:szCs w:val="24"/>
                              <w:lang w:val="en-GB"/>
                            </w:rPr>
                            <w:t>No</w:t>
                          </w:r>
                        </w:ins>
                        <w:ins w:id="1399" w:author="Leigh Mc Guinness" w:date="2021-05-06T12:46:00Z">
                          <w:r>
                            <w:rPr>
                              <w:rFonts w:ascii="Verdana" w:hAnsi="Verdana"/>
                              <w:sz w:val="24"/>
                              <w:szCs w:val="24"/>
                              <w:lang w:val="en-GB"/>
                            </w:rPr>
                            <w:t xml:space="preserve"> suggestion</w:t>
                          </w:r>
                        </w:ins>
                      </w:p>
                    </w:txbxContent>
                  </v:textbox>
                </v:shape>
                <v:shape id="Straight Arrow Connector 449" o:spid="_x0000_s1057" type="#_x0000_t32" style="position:absolute;left:5334;top:35147;width:1143;height:4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" strokecolor="#4472c4 [3204]" strokeweight=".5pt">
                  <v:stroke endarrow="block" joinstyle="miter"/>
                </v:shape>
                <v:shape id="Text Box 451" o:spid="_x0000_s1058" type="#_x0000_t202" style="position:absolute;left:18859;top:31051;width:5810;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" fillcolor="white [3201]" strokeweight=".5pt">
                  <v:textbox>
                    <w:txbxContent>
                      <w:p w14:paraId="4B6F317C" w14:textId="33455CEB" w:rsidR="006E0D4F" w:rsidRPr="00686836" w:rsidRDefault="006E0D4F" w:rsidP="006E0D4F">
                        <w:pPr>
                          <w:rPr>
                            <w:rFonts w:ascii="Verdana" w:hAnsi="Verdana"/>
                            <w:sz w:val="24"/>
                            <w:szCs w:val="24"/>
                            <w:lang w:val="en-GB"/>
                            <w:rPrChange w:id="1400" w:author="Leigh Mc Guinness" w:date="2021-05-06T12:43:00Z">
                              <w:rPr/>
                            </w:rPrChange>
                          </w:rPr>
                        </w:pPr>
                        <w:ins w:id="1401" w:author="Leigh Mc Guinness" w:date="2021-05-06T12:49:00Z">
                          <w:r>
                            <w:rPr>
                              <w:rFonts w:ascii="Verdana" w:hAnsi="Verdana"/>
                              <w:sz w:val="24"/>
                              <w:szCs w:val="24"/>
                              <w:lang w:val="en-GB"/>
                            </w:rPr>
                            <w:t>Yes</w:t>
                          </w:r>
                        </w:ins>
                      </w:p>
                      <w:p w14:paraId="03CA2F87" w14:textId="77777777" w:rsidR="006E0D4F" w:rsidRDefault="006E0D4F"/>
                      <w:p w14:paraId="6F1CEB35" w14:textId="7E8DFA79" w:rsidR="006E0D4F" w:rsidRPr="00686836" w:rsidRDefault="006E0D4F" w:rsidP="006E0D4F">
                        <w:pPr>
                          <w:rPr>
                            <w:rFonts w:ascii="Verdana" w:hAnsi="Verdana"/>
                            <w:sz w:val="24"/>
                            <w:szCs w:val="24"/>
                            <w:lang w:val="en-GB"/>
                            <w:rPrChange w:id="1402" w:author="Leigh Mc Guinness" w:date="2021-05-06T12:43:00Z">
                              <w:rPr/>
                            </w:rPrChange>
                          </w:rPr>
                        </w:pPr>
                        <w:ins w:id="1403" w:author="Leigh Mc Guinness" w:date="2021-05-06T12:49:00Z">
                          <w:r>
                            <w:rPr>
                              <w:rFonts w:ascii="Verdana" w:hAnsi="Verdana"/>
                              <w:sz w:val="24"/>
                              <w:szCs w:val="24"/>
                              <w:lang w:val="en-GB"/>
                            </w:rPr>
                            <w:t>Yes</w:t>
                          </w:r>
                        </w:ins>
                      </w:p>
                    </w:txbxContent>
                  </v:textbox>
                </v:shape>
                <v:shape id="Straight Arrow Connector 452" o:spid="_x0000_s1059" type="#_x0000_t32" style="position:absolute;left:16764;top:26193;width:4572;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" strokecolor="#4472c4 [3204]" strokeweight=".5pt">
                  <v:stroke endarrow="block" joinstyle="miter"/>
                </v:shape>
                <v:shape id="Text Box 454" o:spid="_x0000_s1060" type="#_x0000_t202" style="position:absolute;left:15716;top:40005;width:20764;height:5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" fillcolor="white [3201]" strokeweight=".5pt">
                  <v:textbox>
                    <w:txbxContent>
                      <w:p w14:paraId="2D4C22A5" w14:textId="22ED9E03" w:rsidR="006E0D4F" w:rsidRPr="00686836" w:rsidRDefault="006E0D4F" w:rsidP="006E0D4F">
                        <w:pPr>
                          <w:rPr>
                            <w:rFonts w:ascii="Verdana" w:hAnsi="Verdana"/>
                            <w:sz w:val="24"/>
                            <w:szCs w:val="24"/>
                            <w:lang w:val="en-GB"/>
                            <w:rPrChange w:id="1404" w:author="Leigh Mc Guinness" w:date="2021-05-06T12:43:00Z">
                              <w:rPr/>
                            </w:rPrChange>
                          </w:rPr>
                        </w:pPr>
                        <w:ins w:id="1405" w:author="Leigh Mc Guinness" w:date="2021-05-06T12:49:00Z">
                          <w:r>
                            <w:rPr>
                              <w:rFonts w:ascii="Verdana" w:hAnsi="Verdana"/>
                              <w:sz w:val="24"/>
                              <w:szCs w:val="24"/>
                              <w:lang w:val="en-GB"/>
                            </w:rPr>
                            <w:t xml:space="preserve">Suggest </w:t>
                          </w:r>
                          <w:r w:rsidR="00413CEB">
                            <w:rPr>
                              <w:rFonts w:ascii="Verdana" w:hAnsi="Verdana"/>
                              <w:sz w:val="24"/>
                              <w:szCs w:val="24"/>
                              <w:lang w:val="en-GB"/>
                            </w:rPr>
                            <w:t>lowering the thermostat in the room</w:t>
                          </w:r>
                        </w:ins>
                      </w:p>
                      <w:p w14:paraId="5CD9E251" w14:textId="77777777" w:rsidR="006E0D4F" w:rsidRDefault="006E0D4F"/>
                      <w:p w14:paraId="4D2576A7" w14:textId="77777777" w:rsidR="006E0D4F" w:rsidRPr="00686836" w:rsidRDefault="006E0D4F" w:rsidP="006E0D4F">
                        <w:pPr>
                          <w:rPr>
                            <w:rFonts w:ascii="Verdana" w:hAnsi="Verdana"/>
                            <w:sz w:val="24"/>
                            <w:szCs w:val="24"/>
                            <w:lang w:val="en-GB"/>
                            <w:rPrChange w:id="1406" w:author="Leigh Mc Guinness" w:date="2021-05-06T12:43:00Z">
                              <w:rPr/>
                            </w:rPrChange>
                          </w:rPr>
                        </w:pPr>
                        <w:ins w:id="1407" w:author="Leigh Mc Guinness" w:date="2021-05-06T12:49:00Z">
                          <w:r>
                            <w:rPr>
                              <w:rFonts w:ascii="Verdana" w:hAnsi="Verdana"/>
                              <w:sz w:val="24"/>
                              <w:szCs w:val="24"/>
                              <w:lang w:val="en-GB"/>
                            </w:rPr>
                            <w:t xml:space="preserve">Suggest </w:t>
                          </w:r>
                          <w:r w:rsidR="00413CEB">
                            <w:rPr>
                              <w:rFonts w:ascii="Verdana" w:hAnsi="Verdana"/>
                              <w:sz w:val="24"/>
                              <w:szCs w:val="24"/>
                              <w:lang w:val="en-GB"/>
                            </w:rPr>
                            <w:t>lowering the thermostat in the room</w:t>
                          </w:r>
                        </w:ins>
                      </w:p>
                    </w:txbxContent>
                  </v:textbox>
                </v:shape>
                <v:shape id="Straight Arrow Connector 471" o:spid="_x0000_s1061" type="#_x0000_t32" style="position:absolute;left:22193;top:35147;width:2476;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" strokecolor="#4472c4 [3204]" strokeweight=".5pt">
                  <v:stroke endarrow="block" joinstyle="miter"/>
                </v:shape>
                <w10:wrap anchorx="margin"/>
              </v:group>
            </w:pict>
          </mc:Fallback>
        </mc:AlternateContent>
      </w:r>
    </w:p>
    <w:p w14:paraId="01D21BE5" w14:textId="095F9E45" w:rsidR="00F75C93" w:rsidRDefault="00F75C93" w:rsidP="00EF4416">
      <w:pPr>
        <w:rPr>
          <w:ins w:id="1408" w:author="Leigh Mc Guinness" w:date="2021-05-06T12:42:00Z"/>
        </w:rPr>
      </w:pPr>
    </w:p>
    <w:p w14:paraId="241E36CD" w14:textId="7C52845D" w:rsidR="00F75C93" w:rsidRDefault="00F75C93" w:rsidP="00EF4416">
      <w:pPr>
        <w:rPr>
          <w:ins w:id="1409" w:author="Leigh Mc Guinness" w:date="2021-05-06T12:44:00Z"/>
        </w:rPr>
      </w:pPr>
    </w:p>
    <w:p w14:paraId="482A6D36" w14:textId="3E56D590" w:rsidR="00686836" w:rsidRDefault="00686836" w:rsidP="00EF4416">
      <w:pPr>
        <w:rPr>
          <w:ins w:id="1410" w:author="Leigh Mc Guinness" w:date="2021-05-06T12:44:00Z"/>
        </w:rPr>
      </w:pPr>
    </w:p>
    <w:p w14:paraId="5AAA8ECC" w14:textId="1E2C173F" w:rsidR="00686836" w:rsidRDefault="00686836" w:rsidP="00EF4416">
      <w:pPr>
        <w:rPr>
          <w:ins w:id="1411" w:author="Leigh Mc Guinness" w:date="2021-05-06T12:42:00Z"/>
        </w:rPr>
      </w:pPr>
    </w:p>
    <w:p w14:paraId="62609F10" w14:textId="28A9C3C7" w:rsidR="00F75C93" w:rsidRDefault="00F75C93" w:rsidP="00EF4416">
      <w:pPr>
        <w:rPr>
          <w:ins w:id="1412" w:author="Leigh Mc Guinness" w:date="2021-05-06T12:46:00Z"/>
        </w:rPr>
      </w:pPr>
    </w:p>
    <w:p w14:paraId="1D749F3B" w14:textId="3A2CA13E" w:rsidR="00686836" w:rsidRDefault="00686836" w:rsidP="00EF4416">
      <w:pPr>
        <w:rPr>
          <w:ins w:id="1413" w:author="Leigh Mc Guinness" w:date="2021-05-06T12:46:00Z"/>
        </w:rPr>
      </w:pPr>
      <w:ins w:id="1414" w:author="Leigh Mc Guinness" w:date="2021-05-06T12:45:00Z">
        <w:r>
          <w:rPr>
            <w:noProof/>
          </w:rPr>
          <mc:AlternateContent>
            <mc:Choice Requires="wps">
              <w:drawing>
                <wp:anchor distT="0" distB="0" distL="114300" distR="114300" simplePos="0" relativeHeight="251658268" behindDoc="0" locked="0" layoutInCell="1" allowOverlap="1" wp14:anchorId="443AA233" wp14:editId="4061B47E">
                  <wp:simplePos x="0" y="0"/>
                  <wp:positionH relativeFrom="column">
                    <wp:posOffset>4086225</wp:posOffset>
                  </wp:positionH>
                  <wp:positionV relativeFrom="paragraph">
                    <wp:posOffset>157480</wp:posOffset>
                  </wp:positionV>
                  <wp:extent cx="1362075" cy="409575"/>
                  <wp:effectExtent l="0" t="0" r="28575" b="28575"/>
                  <wp:wrapNone/>
                  <wp:docPr id="57" name="Text Box 57"/>
                  <wp:cNvGraphicFramePr/>
                  <a:graphic xmlns:a="http://schemas.openxmlformats.org/drawingml/2006/main">
                    <a:graphicData uri="http://schemas.microsoft.com/office/word/2010/wordprocessingShape">
                      <wps:wsp>
                        <wps:cNvSpPr txBox="1"/>
                        <wps:spPr>
                          <a:xfrm>
                            <a:off x="0" y="0"/>
                            <a:ext cx="1362075" cy="409575"/>
                          </a:xfrm>
                          <a:prstGeom prst="rect">
                            <a:avLst/>
                          </a:prstGeom>
                          <a:solidFill>
                            <a:schemeClr val="lt1"/>
                          </a:solidFill>
                          <a:ln w="6350">
                            <a:solidFill>
                              <a:prstClr val="black"/>
                            </a:solidFill>
                          </a:ln>
                        </wps:spPr>
                        <wps:txbx>
                          <w:txbxContent>
                            <w:p w14:paraId="6B41FE05" w14:textId="31FD0A6C" w:rsidR="00686836" w:rsidRPr="00686836" w:rsidRDefault="00686836" w:rsidP="00686836">
                              <w:pPr>
                                <w:rPr>
                                  <w:rFonts w:ascii="Verdana" w:hAnsi="Verdana"/>
                                  <w:sz w:val="24"/>
                                  <w:szCs w:val="24"/>
                                  <w:lang w:val="en-GB"/>
                                  <w:rPrChange w:id="1415" w:author="Leigh Mc Guinness" w:date="2021-05-06T12:43:00Z">
                                    <w:rPr/>
                                  </w:rPrChange>
                                </w:rPr>
                              </w:pPr>
                              <w:ins w:id="1416" w:author="Leigh Mc Guinness" w:date="2021-05-06T12:44:00Z">
                                <w:r>
                                  <w:rPr>
                                    <w:rFonts w:ascii="Verdana" w:hAnsi="Verdana"/>
                                    <w:sz w:val="24"/>
                                    <w:szCs w:val="24"/>
                                    <w:lang w:val="en-GB"/>
                                  </w:rPr>
                                  <w:t>No</w:t>
                                </w:r>
                              </w:ins>
                              <w:ins w:id="1417" w:author="Leigh Mc Guinness" w:date="2021-05-06T12:46:00Z">
                                <w:r>
                                  <w:rPr>
                                    <w:rFonts w:ascii="Verdana" w:hAnsi="Verdana"/>
                                    <w:sz w:val="24"/>
                                    <w:szCs w:val="24"/>
                                    <w:lang w:val="en-GB"/>
                                  </w:rPr>
                                  <w:t xml:space="preserve"> suggestion</w:t>
                                </w:r>
                              </w:ins>
                            </w:p>
                            <w:p w14:paraId="5DBAF426" w14:textId="77777777" w:rsidR="00686836" w:rsidRDefault="00686836"/>
                            <w:p w14:paraId="241D7CBF" w14:textId="68352E71" w:rsidR="00686836" w:rsidRPr="00686836" w:rsidRDefault="00686836" w:rsidP="00686836">
                              <w:pPr>
                                <w:rPr>
                                  <w:rFonts w:ascii="Verdana" w:hAnsi="Verdana"/>
                                  <w:sz w:val="24"/>
                                  <w:szCs w:val="24"/>
                                  <w:lang w:val="en-GB"/>
                                  <w:rPrChange w:id="1418" w:author="Leigh Mc Guinness" w:date="2021-05-06T12:43:00Z">
                                    <w:rPr/>
                                  </w:rPrChange>
                                </w:rPr>
                              </w:pPr>
                              <w:ins w:id="1419" w:author="Leigh Mc Guinness" w:date="2021-05-06T12:44:00Z">
                                <w:r>
                                  <w:rPr>
                                    <w:rFonts w:ascii="Verdana" w:hAnsi="Verdana"/>
                                    <w:sz w:val="24"/>
                                    <w:szCs w:val="24"/>
                                    <w:lang w:val="en-GB"/>
                                  </w:rPr>
                                  <w:t>No</w:t>
                                </w:r>
                              </w:ins>
                              <w:ins w:id="1420" w:author="Leigh Mc Guinness" w:date="2021-05-06T12:46:00Z">
                                <w:r>
                                  <w:rPr>
                                    <w:rFonts w:ascii="Verdana" w:hAnsi="Verdana"/>
                                    <w:sz w:val="24"/>
                                    <w:szCs w:val="24"/>
                                    <w:lang w:val="en-GB"/>
                                  </w:rPr>
                                  <w:t xml:space="preserve"> suggestion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3AA233" id="Text Box 57" o:spid="_x0000_s1062" type="#_x0000_t202" style="position:absolute;margin-left:321.75pt;margin-top:12.4pt;width:107.25pt;height:32.25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" fillcolor="white [3201]" strokeweight=".5pt">
                  <v:textbox>
                    <w:txbxContent>
                      <w:p w14:paraId="6B41FE05" w14:textId="31FD0A6C" w:rsidR="00686836" w:rsidRPr="00686836" w:rsidRDefault="00686836" w:rsidP="00686836">
                        <w:pPr>
                          <w:rPr>
                            <w:rFonts w:ascii="Verdana" w:hAnsi="Verdana"/>
                            <w:sz w:val="24"/>
                            <w:szCs w:val="24"/>
                            <w:lang w:val="en-GB"/>
                            <w:rPrChange w:id="1421" w:author="Leigh Mc Guinness" w:date="2021-05-06T12:43:00Z">
                              <w:rPr/>
                            </w:rPrChange>
                          </w:rPr>
                        </w:pPr>
                        <w:ins w:id="1422" w:author="Leigh Mc Guinness" w:date="2021-05-06T12:44:00Z">
                          <w:r>
                            <w:rPr>
                              <w:rFonts w:ascii="Verdana" w:hAnsi="Verdana"/>
                              <w:sz w:val="24"/>
                              <w:szCs w:val="24"/>
                              <w:lang w:val="en-GB"/>
                            </w:rPr>
                            <w:t>No</w:t>
                          </w:r>
                        </w:ins>
                        <w:ins w:id="1423" w:author="Leigh Mc Guinness" w:date="2021-05-06T12:46:00Z">
                          <w:r>
                            <w:rPr>
                              <w:rFonts w:ascii="Verdana" w:hAnsi="Verdana"/>
                              <w:sz w:val="24"/>
                              <w:szCs w:val="24"/>
                              <w:lang w:val="en-GB"/>
                            </w:rPr>
                            <w:t xml:space="preserve"> suggestion</w:t>
                          </w:r>
                        </w:ins>
                      </w:p>
                      <w:p w14:paraId="5DBAF426" w14:textId="77777777" w:rsidR="00686836" w:rsidRDefault="00686836"/>
                      <w:p w14:paraId="241D7CBF" w14:textId="68352E71" w:rsidR="00686836" w:rsidRPr="00686836" w:rsidRDefault="00686836" w:rsidP="00686836">
                        <w:pPr>
                          <w:rPr>
                            <w:rFonts w:ascii="Verdana" w:hAnsi="Verdana"/>
                            <w:sz w:val="24"/>
                            <w:szCs w:val="24"/>
                            <w:lang w:val="en-GB"/>
                            <w:rPrChange w:id="1424" w:author="Leigh Mc Guinness" w:date="2021-05-06T12:43:00Z">
                              <w:rPr/>
                            </w:rPrChange>
                          </w:rPr>
                        </w:pPr>
                        <w:ins w:id="1425" w:author="Leigh Mc Guinness" w:date="2021-05-06T12:44:00Z">
                          <w:r>
                            <w:rPr>
                              <w:rFonts w:ascii="Verdana" w:hAnsi="Verdana"/>
                              <w:sz w:val="24"/>
                              <w:szCs w:val="24"/>
                              <w:lang w:val="en-GB"/>
                            </w:rPr>
                            <w:t>No</w:t>
                          </w:r>
                        </w:ins>
                        <w:ins w:id="1426" w:author="Leigh Mc Guinness" w:date="2021-05-06T12:46:00Z">
                          <w:r>
                            <w:rPr>
                              <w:rFonts w:ascii="Verdana" w:hAnsi="Verdana"/>
                              <w:sz w:val="24"/>
                              <w:szCs w:val="24"/>
                              <w:lang w:val="en-GB"/>
                            </w:rPr>
                            <w:t xml:space="preserve"> suggestion</w:t>
                          </w:r>
                        </w:ins>
                      </w:p>
                    </w:txbxContent>
                  </v:textbox>
                </v:shape>
              </w:pict>
            </mc:Fallback>
          </mc:AlternateContent>
        </w:r>
      </w:ins>
    </w:p>
    <w:p w14:paraId="01B75B32" w14:textId="72324BBA" w:rsidR="00686836" w:rsidRDefault="00686836" w:rsidP="00EF4416">
      <w:pPr>
        <w:rPr>
          <w:ins w:id="1427" w:author="Leigh Mc Guinness" w:date="2021-05-06T12:46:00Z"/>
        </w:rPr>
      </w:pPr>
    </w:p>
    <w:p w14:paraId="0E90121E" w14:textId="3E9B1087" w:rsidR="00686836" w:rsidRDefault="00686836" w:rsidP="00EF4416">
      <w:pPr>
        <w:rPr>
          <w:ins w:id="1428" w:author="Leigh Mc Guinness" w:date="2021-05-06T12:46:00Z"/>
        </w:rPr>
      </w:pPr>
    </w:p>
    <w:p w14:paraId="366854FB" w14:textId="2110FAEA" w:rsidR="00686836" w:rsidRDefault="00686836" w:rsidP="00EF4416">
      <w:pPr>
        <w:rPr>
          <w:ins w:id="1429" w:author="Leigh Mc Guinness" w:date="2021-05-06T12:48:00Z"/>
        </w:rPr>
      </w:pPr>
    </w:p>
    <w:p w14:paraId="48967510" w14:textId="284F99BC" w:rsidR="006E0D4F" w:rsidRDefault="006E0D4F" w:rsidP="00EF4416">
      <w:pPr>
        <w:rPr>
          <w:ins w:id="1430" w:author="Leigh Mc Guinness" w:date="2021-05-06T12:48:00Z"/>
        </w:rPr>
      </w:pPr>
    </w:p>
    <w:p w14:paraId="100B3E2A" w14:textId="1573922C" w:rsidR="006E0D4F" w:rsidRDefault="006E0D4F" w:rsidP="00EF4416">
      <w:pPr>
        <w:rPr>
          <w:ins w:id="1431" w:author="Leigh Mc Guinness" w:date="2021-05-06T12:48:00Z"/>
        </w:rPr>
      </w:pPr>
    </w:p>
    <w:p w14:paraId="69575DBC" w14:textId="70712BF7" w:rsidR="006E0D4F" w:rsidRDefault="006E0D4F" w:rsidP="00EF4416">
      <w:pPr>
        <w:rPr>
          <w:ins w:id="1432" w:author="Leigh Mc Guinness" w:date="2021-05-06T12:48:00Z"/>
        </w:rPr>
      </w:pPr>
    </w:p>
    <w:p w14:paraId="2C8230D2" w14:textId="3459C41E" w:rsidR="006E0D4F" w:rsidRDefault="006E0D4F" w:rsidP="00EF4416">
      <w:pPr>
        <w:rPr>
          <w:ins w:id="1433" w:author="Leigh Mc Guinness" w:date="2021-05-06T12:48:00Z"/>
        </w:rPr>
      </w:pPr>
    </w:p>
    <w:p w14:paraId="3C9FBDA6" w14:textId="12FD4D36" w:rsidR="006E0D4F" w:rsidRDefault="006E0D4F" w:rsidP="00EF4416">
      <w:pPr>
        <w:rPr>
          <w:ins w:id="1434" w:author="Leigh Mc Guinness" w:date="2021-05-06T12:46:00Z"/>
        </w:rPr>
      </w:pPr>
    </w:p>
    <w:p w14:paraId="63C16970" w14:textId="59BC207B" w:rsidR="00686836" w:rsidRDefault="00686836" w:rsidP="00EF4416">
      <w:pPr>
        <w:rPr>
          <w:ins w:id="1435" w:author="Leigh Mc Guinness" w:date="2021-05-05T20:05:00Z"/>
        </w:rPr>
      </w:pPr>
    </w:p>
    <w:p w14:paraId="34607D63" w14:textId="579C55BD" w:rsidR="00B246AE" w:rsidDel="00A73198" w:rsidRDefault="00B246AE">
      <w:pPr>
        <w:pStyle w:val="Heading3"/>
        <w:rPr>
          <w:del w:id="1436" w:author="Leigh Mc Guinness" w:date="2021-05-05T20:07:00Z"/>
        </w:rPr>
        <w:pPrChange w:id="1437" w:author="Leigh Mc Guinness" w:date="2021-05-05T20:07:00Z">
          <w:pPr/>
        </w:pPrChange>
      </w:pPr>
    </w:p>
    <w:p w14:paraId="0A01572C" w14:textId="4A96E11E" w:rsidR="00766892" w:rsidDel="00A73198" w:rsidRDefault="00766892">
      <w:pPr>
        <w:pStyle w:val="Heading3"/>
        <w:rPr>
          <w:del w:id="1438" w:author="Leigh Mc Guinness" w:date="2021-05-05T20:07:00Z"/>
        </w:rPr>
        <w:pPrChange w:id="1439" w:author="Leigh Mc Guinness" w:date="2021-05-05T20:07:00Z">
          <w:pPr/>
        </w:pPrChange>
      </w:pPr>
    </w:p>
    <w:p w14:paraId="5B4528BA" w14:textId="2F332136" w:rsidR="00B246AE" w:rsidDel="007E5A0F" w:rsidRDefault="00B246AE">
      <w:pPr>
        <w:rPr>
          <w:del w:id="1440" w:author="Leigh Mc Guinness" w:date="2021-05-06T12:54:00Z"/>
        </w:rPr>
      </w:pPr>
    </w:p>
    <w:p w14:paraId="1859BAF8" w14:textId="6850F87D" w:rsidR="00B246AE" w:rsidDel="00D620EA" w:rsidRDefault="00B246AE" w:rsidP="00F229FA">
      <w:pPr>
        <w:rPr>
          <w:del w:id="1441" w:author="Leigh Mc Guinness" w:date="2021-05-05T20:08:00Z"/>
        </w:rPr>
      </w:pPr>
    </w:p>
    <w:p w14:paraId="1EA45299" w14:textId="50397B54" w:rsidR="00B246AE" w:rsidDel="00DC477D" w:rsidRDefault="00B246AE" w:rsidP="00F229FA">
      <w:pPr>
        <w:rPr>
          <w:del w:id="1442" w:author="Leigh Mc Guinness" w:date="2021-05-05T20:08:00Z"/>
        </w:rPr>
      </w:pPr>
    </w:p>
    <w:p w14:paraId="35904726" w14:textId="741C07B2" w:rsidR="00F46AE0" w:rsidRPr="00F229FA" w:rsidDel="007E5A0F" w:rsidRDefault="00F46AE0" w:rsidP="00F229FA">
      <w:pPr>
        <w:rPr>
          <w:del w:id="1443" w:author="Leigh Mc Guinness" w:date="2021-05-06T12:54:00Z"/>
        </w:rPr>
      </w:pPr>
    </w:p>
    <w:p w14:paraId="31EEF7FE" w14:textId="025EAF8F" w:rsidR="00E03564" w:rsidRPr="00697E67" w:rsidRDefault="006D5ED6" w:rsidP="00E03564">
      <w:pPr>
        <w:pStyle w:val="Heading1"/>
        <w:spacing w:line="240" w:lineRule="auto"/>
        <w:ind w:left="0"/>
        <w:rPr>
          <w:sz w:val="36"/>
          <w:szCs w:val="52"/>
        </w:rPr>
      </w:pPr>
      <w:bookmarkStart w:id="1444" w:name="_RESEARCH_ANALYSIS"/>
      <w:bookmarkStart w:id="1445" w:name="_Toc71198828"/>
      <w:bookmarkEnd w:id="0"/>
      <w:bookmarkEnd w:id="1444"/>
      <w:r w:rsidRPr="00697E67">
        <w:rPr>
          <w:sz w:val="36"/>
          <w:szCs w:val="32"/>
        </w:rPr>
        <w:t>TECHNOLOGIES USED</w:t>
      </w:r>
      <w:bookmarkEnd w:id="1445"/>
    </w:p>
    <w:tbl>
      <w:tblPr>
        <w:tblW w:w="4991" w:type="pct"/>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4014"/>
        <w:gridCol w:w="4986"/>
      </w:tblGrid>
      <w:tr w:rsidR="003F4884" w:rsidRPr="00491059" w14:paraId="42CF4E07" w14:textId="3EEA1C66" w:rsidTr="009E030E">
        <w:trPr>
          <w:cantSplit/>
          <w:tblHeader/>
        </w:trPr>
        <w:tc>
          <w:tcPr>
            <w:tcW w:w="2230" w:type="pct"/>
            <w:tcBorders>
              <w:top w:val="single" w:sz="4" w:space="0" w:color="A6A6A6" w:themeColor="background1" w:themeShade="A6"/>
              <w:left w:val="single" w:sz="4" w:space="0" w:color="A6A6A6" w:themeColor="background1" w:themeShade="A6"/>
              <w:bottom w:val="single" w:sz="4" w:space="0" w:color="BFBFBF" w:themeColor="background1" w:themeShade="BF"/>
              <w:right w:val="single" w:sz="4" w:space="0" w:color="A6A6A6" w:themeColor="background1" w:themeShade="A6"/>
            </w:tcBorders>
            <w:shd w:val="clear" w:color="auto" w:fill="D5DCE4" w:themeFill="text2" w:themeFillTint="33"/>
            <w:vAlign w:val="bottom"/>
            <w:hideMark/>
          </w:tcPr>
          <w:p w14:paraId="2A052CE9" w14:textId="77777777" w:rsidR="00E03564" w:rsidRPr="00491059" w:rsidRDefault="00E03564" w:rsidP="00283F20">
            <w:pPr>
              <w:pStyle w:val="TableHeading"/>
              <w:rPr>
                <w:rFonts w:ascii="Century Gothic" w:hAnsi="Century Gothic"/>
                <w:color w:val="000000" w:themeColor="text1"/>
                <w:sz w:val="16"/>
              </w:rPr>
            </w:pPr>
            <w:r>
              <w:rPr>
                <w:rFonts w:ascii="Century Gothic" w:hAnsi="Century Gothic"/>
                <w:color w:val="000000" w:themeColor="text1"/>
                <w:sz w:val="16"/>
              </w:rPr>
              <w:t>NAME</w:t>
            </w:r>
          </w:p>
        </w:tc>
        <w:tc>
          <w:tcPr>
            <w:tcW w:w="2770" w:type="pct"/>
            <w:tcBorders>
              <w:top w:val="single" w:sz="4" w:space="0" w:color="A6A6A6" w:themeColor="background1" w:themeShade="A6"/>
              <w:left w:val="single" w:sz="4" w:space="0" w:color="A6A6A6" w:themeColor="background1" w:themeShade="A6"/>
              <w:bottom w:val="single" w:sz="4" w:space="0" w:color="BFBFBF" w:themeColor="background1" w:themeShade="BF"/>
              <w:right w:val="single" w:sz="4" w:space="0" w:color="A6A6A6" w:themeColor="background1" w:themeShade="A6"/>
            </w:tcBorders>
            <w:shd w:val="clear" w:color="auto" w:fill="D5DCE4" w:themeFill="text2" w:themeFillTint="33"/>
          </w:tcPr>
          <w:p w14:paraId="36505B42" w14:textId="650D97E4" w:rsidR="00E03564" w:rsidRDefault="00E03564" w:rsidP="00283F20">
            <w:pPr>
              <w:pStyle w:val="TableHeading"/>
              <w:rPr>
                <w:rFonts w:ascii="Century Gothic" w:hAnsi="Century Gothic"/>
                <w:color w:val="000000" w:themeColor="text1"/>
                <w:sz w:val="16"/>
              </w:rPr>
            </w:pPr>
            <w:r>
              <w:rPr>
                <w:rFonts w:ascii="Century Gothic" w:hAnsi="Century Gothic"/>
                <w:color w:val="000000" w:themeColor="text1"/>
                <w:sz w:val="16"/>
              </w:rPr>
              <w:t>Source</w:t>
            </w:r>
          </w:p>
        </w:tc>
      </w:tr>
      <w:tr w:rsidR="0099243A" w:rsidRPr="00491059" w14:paraId="1742CC2C" w14:textId="06505F88" w:rsidTr="009E030E">
        <w:trPr>
          <w:cantSplit/>
          <w:trHeight w:val="385"/>
        </w:trPr>
        <w:tc>
          <w:tcPr>
            <w:tcW w:w="223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F14347" w14:textId="25710E0E" w:rsidR="00E03564" w:rsidRPr="00491059" w:rsidRDefault="00E03564" w:rsidP="00283F20">
            <w:pPr>
              <w:pStyle w:val="TableText"/>
              <w:rPr>
                <w:rFonts w:ascii="Century Gothic" w:hAnsi="Century Gothic"/>
                <w:color w:val="000000" w:themeColor="text1"/>
                <w:sz w:val="16"/>
              </w:rPr>
            </w:pPr>
            <w:r>
              <w:rPr>
                <w:rFonts w:ascii="Century Gothic" w:hAnsi="Century Gothic"/>
                <w:color w:val="000000" w:themeColor="text1"/>
                <w:sz w:val="16"/>
              </w:rPr>
              <w:t>GitHub</w:t>
            </w:r>
          </w:p>
        </w:tc>
        <w:tc>
          <w:tcPr>
            <w:tcW w:w="27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6DAA8A" w14:textId="7B05F0F0" w:rsidR="00E03564" w:rsidRDefault="00A16B53" w:rsidP="00283F20">
            <w:pPr>
              <w:pStyle w:val="TableText"/>
              <w:rPr>
                <w:rFonts w:ascii="Century Gothic" w:hAnsi="Century Gothic"/>
                <w:color w:val="000000" w:themeColor="text1"/>
                <w:sz w:val="16"/>
              </w:rPr>
            </w:pPr>
            <w:hyperlink r:id="rId73" w:history="1">
              <w:r w:rsidR="007C517E" w:rsidRPr="007C517E">
                <w:rPr>
                  <w:rStyle w:val="Hyperlink"/>
                  <w:rFonts w:ascii="Century Gothic" w:hAnsi="Century Gothic"/>
                  <w:sz w:val="16"/>
                </w:rPr>
                <w:t>www.github.com/</w:t>
              </w:r>
            </w:hyperlink>
          </w:p>
        </w:tc>
      </w:tr>
      <w:tr w:rsidR="0099243A" w:rsidRPr="00491059" w14:paraId="4504441D" w14:textId="1779C581" w:rsidTr="009E030E">
        <w:trPr>
          <w:cantSplit/>
          <w:trHeight w:val="385"/>
        </w:trPr>
        <w:tc>
          <w:tcPr>
            <w:tcW w:w="223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89F6EA6" w14:textId="0DBBC933" w:rsidR="00E03564" w:rsidRPr="00491059" w:rsidRDefault="00E03564" w:rsidP="00283F20">
            <w:pPr>
              <w:pStyle w:val="TableText"/>
              <w:rPr>
                <w:rFonts w:ascii="Century Gothic" w:hAnsi="Century Gothic"/>
                <w:color w:val="000000" w:themeColor="text1"/>
                <w:sz w:val="16"/>
              </w:rPr>
            </w:pPr>
            <w:r>
              <w:rPr>
                <w:rFonts w:ascii="Century Gothic" w:hAnsi="Century Gothic"/>
                <w:color w:val="000000" w:themeColor="text1"/>
                <w:sz w:val="16"/>
              </w:rPr>
              <w:t>Trello</w:t>
            </w:r>
          </w:p>
        </w:tc>
        <w:tc>
          <w:tcPr>
            <w:tcW w:w="27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59AB716" w14:textId="58DB7BB7" w:rsidR="00E03564" w:rsidRPr="00491059" w:rsidRDefault="00A16B53" w:rsidP="00283F20">
            <w:pPr>
              <w:pStyle w:val="TableText"/>
              <w:rPr>
                <w:rFonts w:ascii="Century Gothic" w:hAnsi="Century Gothic"/>
                <w:color w:val="000000" w:themeColor="text1"/>
                <w:sz w:val="16"/>
              </w:rPr>
            </w:pPr>
            <w:hyperlink r:id="rId74" w:history="1">
              <w:r w:rsidR="0078048F" w:rsidRPr="0078048F">
                <w:rPr>
                  <w:rStyle w:val="Hyperlink"/>
                  <w:rFonts w:ascii="Century Gothic" w:hAnsi="Century Gothic"/>
                  <w:sz w:val="16"/>
                </w:rPr>
                <w:t>www.trello.com/</w:t>
              </w:r>
            </w:hyperlink>
          </w:p>
        </w:tc>
      </w:tr>
      <w:tr w:rsidR="0099243A" w:rsidRPr="00491059" w14:paraId="479E7284" w14:textId="3E0B92CC" w:rsidTr="009E030E">
        <w:trPr>
          <w:cantSplit/>
          <w:trHeight w:val="385"/>
        </w:trPr>
        <w:tc>
          <w:tcPr>
            <w:tcW w:w="223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B5D73D" w14:textId="3D058A34" w:rsidR="00E03564" w:rsidRPr="00491059" w:rsidRDefault="00E03564" w:rsidP="00283F20">
            <w:pPr>
              <w:pStyle w:val="TableText"/>
              <w:rPr>
                <w:rFonts w:ascii="Century Gothic" w:hAnsi="Century Gothic"/>
                <w:color w:val="000000" w:themeColor="text1"/>
                <w:sz w:val="16"/>
              </w:rPr>
            </w:pPr>
            <w:r>
              <w:rPr>
                <w:rFonts w:ascii="Century Gothic" w:hAnsi="Century Gothic"/>
                <w:color w:val="000000" w:themeColor="text1"/>
                <w:sz w:val="16"/>
              </w:rPr>
              <w:t>Fritzing</w:t>
            </w:r>
          </w:p>
        </w:tc>
        <w:tc>
          <w:tcPr>
            <w:tcW w:w="27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D0B7D37" w14:textId="16A0B1A8" w:rsidR="00E03564" w:rsidRDefault="00A16B53" w:rsidP="00283F20">
            <w:pPr>
              <w:pStyle w:val="TableText"/>
              <w:rPr>
                <w:rFonts w:ascii="Century Gothic" w:hAnsi="Century Gothic"/>
                <w:color w:val="000000" w:themeColor="text1"/>
                <w:sz w:val="16"/>
              </w:rPr>
            </w:pPr>
            <w:hyperlink r:id="rId75" w:history="1">
              <w:r w:rsidR="001A622B" w:rsidRPr="001A622B">
                <w:rPr>
                  <w:rStyle w:val="Hyperlink"/>
                  <w:rFonts w:ascii="Century Gothic" w:hAnsi="Century Gothic"/>
                  <w:sz w:val="16"/>
                </w:rPr>
                <w:t>www.fritzing.org/</w:t>
              </w:r>
            </w:hyperlink>
          </w:p>
        </w:tc>
      </w:tr>
      <w:tr w:rsidR="0099243A" w:rsidRPr="00491059" w14:paraId="622DE138" w14:textId="76BFC503" w:rsidTr="009E030E">
        <w:trPr>
          <w:cantSplit/>
          <w:trHeight w:val="385"/>
        </w:trPr>
        <w:tc>
          <w:tcPr>
            <w:tcW w:w="223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9C12B0" w14:textId="408BE9D0" w:rsidR="00E03564" w:rsidRPr="00491059" w:rsidRDefault="001F7CA6" w:rsidP="00283F20">
            <w:pPr>
              <w:pStyle w:val="TableText"/>
              <w:rPr>
                <w:rFonts w:ascii="Century Gothic" w:hAnsi="Century Gothic"/>
                <w:color w:val="000000" w:themeColor="text1"/>
                <w:sz w:val="16"/>
              </w:rPr>
            </w:pPr>
            <w:r>
              <w:rPr>
                <w:rFonts w:ascii="Century Gothic" w:hAnsi="Century Gothic"/>
                <w:color w:val="000000" w:themeColor="text1"/>
                <w:sz w:val="16"/>
              </w:rPr>
              <w:t>Arduino IDE</w:t>
            </w:r>
          </w:p>
        </w:tc>
        <w:tc>
          <w:tcPr>
            <w:tcW w:w="27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5F5F9E1" w14:textId="3C7DBD49" w:rsidR="00E03564" w:rsidRPr="00491059" w:rsidRDefault="001D3972" w:rsidP="00283F20">
            <w:pPr>
              <w:pStyle w:val="TableText"/>
              <w:rPr>
                <w:rFonts w:ascii="Century Gothic" w:hAnsi="Century Gothic"/>
                <w:color w:val="000000" w:themeColor="text1"/>
                <w:sz w:val="16"/>
              </w:rPr>
            </w:pPr>
            <w:r>
              <w:rPr>
                <w:rFonts w:ascii="Century Gothic" w:hAnsi="Century Gothic"/>
                <w:color w:val="000000" w:themeColor="text1"/>
                <w:sz w:val="16"/>
              </w:rPr>
              <w:t xml:space="preserve">Available from </w:t>
            </w:r>
            <w:hyperlink r:id="rId76" w:history="1">
              <w:r w:rsidRPr="00816E75">
                <w:rPr>
                  <w:rStyle w:val="Hyperlink"/>
                  <w:rFonts w:ascii="Century Gothic" w:hAnsi="Century Gothic"/>
                  <w:sz w:val="16"/>
                </w:rPr>
                <w:t>www.store.arduino.cc/digital/create</w:t>
              </w:r>
            </w:hyperlink>
          </w:p>
        </w:tc>
      </w:tr>
      <w:tr w:rsidR="0099243A" w:rsidRPr="00491059" w14:paraId="6482EF0F" w14:textId="5AB75CE1" w:rsidTr="009E030E">
        <w:trPr>
          <w:cantSplit/>
          <w:trHeight w:val="385"/>
        </w:trPr>
        <w:tc>
          <w:tcPr>
            <w:tcW w:w="223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5260261" w14:textId="7FEC4E8D" w:rsidR="00E03564" w:rsidRPr="00491059" w:rsidRDefault="00B54766" w:rsidP="00283F20">
            <w:pPr>
              <w:pStyle w:val="TableText"/>
              <w:rPr>
                <w:rFonts w:ascii="Century Gothic" w:hAnsi="Century Gothic"/>
                <w:color w:val="000000" w:themeColor="text1"/>
                <w:sz w:val="16"/>
              </w:rPr>
            </w:pPr>
            <w:r>
              <w:rPr>
                <w:rFonts w:ascii="Century Gothic" w:hAnsi="Century Gothic"/>
                <w:color w:val="000000" w:themeColor="text1"/>
                <w:sz w:val="16"/>
              </w:rPr>
              <w:t>Pushing Box</w:t>
            </w:r>
          </w:p>
        </w:tc>
        <w:tc>
          <w:tcPr>
            <w:tcW w:w="27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7730CA3" w14:textId="1F4EE21A" w:rsidR="00E03564" w:rsidRDefault="00A16B53" w:rsidP="00283F20">
            <w:pPr>
              <w:pStyle w:val="TableText"/>
              <w:rPr>
                <w:rFonts w:ascii="Century Gothic" w:hAnsi="Century Gothic"/>
                <w:color w:val="000000" w:themeColor="text1"/>
                <w:sz w:val="16"/>
              </w:rPr>
            </w:pPr>
            <w:hyperlink r:id="rId77" w:history="1">
              <w:r w:rsidR="009C49A5" w:rsidRPr="009C49A5">
                <w:rPr>
                  <w:rStyle w:val="Hyperlink"/>
                  <w:rFonts w:ascii="Century Gothic" w:hAnsi="Century Gothic"/>
                  <w:sz w:val="16"/>
                </w:rPr>
                <w:t>www.pushingbox.com/index.php</w:t>
              </w:r>
            </w:hyperlink>
          </w:p>
        </w:tc>
      </w:tr>
      <w:tr w:rsidR="0099243A" w:rsidRPr="00491059" w14:paraId="1992F940" w14:textId="196EC840" w:rsidTr="009E030E">
        <w:trPr>
          <w:cantSplit/>
          <w:trHeight w:val="385"/>
        </w:trPr>
        <w:tc>
          <w:tcPr>
            <w:tcW w:w="223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E19EC5E" w14:textId="7A53BB1A" w:rsidR="00E03564" w:rsidRPr="00491059" w:rsidRDefault="00B54766" w:rsidP="00283F20">
            <w:pPr>
              <w:pStyle w:val="TableText"/>
              <w:rPr>
                <w:rFonts w:ascii="Century Gothic" w:hAnsi="Century Gothic"/>
                <w:color w:val="000000" w:themeColor="text1"/>
                <w:sz w:val="16"/>
              </w:rPr>
            </w:pPr>
            <w:r>
              <w:rPr>
                <w:rFonts w:ascii="Century Gothic" w:hAnsi="Century Gothic"/>
                <w:color w:val="000000" w:themeColor="text1"/>
                <w:sz w:val="16"/>
              </w:rPr>
              <w:t>Bonitasoft</w:t>
            </w:r>
          </w:p>
        </w:tc>
        <w:tc>
          <w:tcPr>
            <w:tcW w:w="27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04F9C5" w14:textId="289A4C31" w:rsidR="00E03564" w:rsidRPr="00491059" w:rsidRDefault="00A16B53" w:rsidP="00283F20">
            <w:pPr>
              <w:pStyle w:val="TableText"/>
              <w:rPr>
                <w:rFonts w:ascii="Century Gothic" w:hAnsi="Century Gothic"/>
                <w:color w:val="000000" w:themeColor="text1"/>
                <w:sz w:val="16"/>
              </w:rPr>
            </w:pPr>
            <w:hyperlink r:id="rId78" w:history="1">
              <w:r w:rsidR="00206B00" w:rsidRPr="00206B00">
                <w:rPr>
                  <w:rStyle w:val="Hyperlink"/>
                  <w:rFonts w:ascii="Century Gothic" w:hAnsi="Century Gothic"/>
                  <w:sz w:val="16"/>
                </w:rPr>
                <w:t>www.bonitasoft.com/</w:t>
              </w:r>
            </w:hyperlink>
          </w:p>
        </w:tc>
      </w:tr>
    </w:tbl>
    <w:p w14:paraId="477140A6" w14:textId="77777777" w:rsidR="00920046" w:rsidRDefault="00920046" w:rsidP="00520CFA"/>
    <w:p w14:paraId="0596CEBB" w14:textId="2B89B0F7" w:rsidR="00920046" w:rsidRPr="00697E67" w:rsidRDefault="002D4DDB" w:rsidP="004F11D7">
      <w:pPr>
        <w:pStyle w:val="Heading1"/>
        <w:ind w:firstLine="1080"/>
        <w:rPr>
          <w:sz w:val="36"/>
          <w:szCs w:val="52"/>
        </w:rPr>
      </w:pPr>
      <w:bookmarkStart w:id="1446" w:name="_Toc71198829"/>
      <w:r w:rsidRPr="00697E67">
        <w:rPr>
          <w:sz w:val="36"/>
          <w:szCs w:val="52"/>
        </w:rPr>
        <w:t>CONCLUSION</w:t>
      </w:r>
      <w:bookmarkEnd w:id="1446"/>
      <w:r w:rsidRPr="00697E67">
        <w:rPr>
          <w:sz w:val="36"/>
          <w:szCs w:val="52"/>
        </w:rPr>
        <w:tab/>
      </w:r>
    </w:p>
    <w:p w14:paraId="1A001C12" w14:textId="62463816" w:rsidR="004F11D7" w:rsidRPr="00697E67" w:rsidRDefault="00EC2ADF" w:rsidP="00697E67">
      <w:pPr>
        <w:jc w:val="both"/>
        <w:rPr>
          <w:rFonts w:ascii="Verdana" w:hAnsi="Verdana"/>
          <w:sz w:val="24"/>
          <w:szCs w:val="24"/>
        </w:rPr>
      </w:pPr>
      <w:r w:rsidRPr="00697E67">
        <w:rPr>
          <w:rFonts w:ascii="Verdana" w:hAnsi="Verdana"/>
          <w:sz w:val="24"/>
          <w:szCs w:val="24"/>
        </w:rPr>
        <w:t xml:space="preserve">The main aims of this project were to work as a coherent team to achieve our goals. </w:t>
      </w:r>
      <w:r w:rsidR="00D0560B" w:rsidRPr="00697E67">
        <w:rPr>
          <w:rFonts w:ascii="Verdana" w:hAnsi="Verdana"/>
          <w:sz w:val="24"/>
          <w:szCs w:val="24"/>
        </w:rPr>
        <w:t xml:space="preserve">We utilized the power of various </w:t>
      </w:r>
      <w:r w:rsidR="00157A55" w:rsidRPr="00697E67">
        <w:rPr>
          <w:rFonts w:ascii="Verdana" w:hAnsi="Verdana"/>
          <w:sz w:val="24"/>
          <w:szCs w:val="24"/>
        </w:rPr>
        <w:t>collaboration</w:t>
      </w:r>
      <w:r w:rsidR="00FF4C04" w:rsidRPr="00697E67">
        <w:rPr>
          <w:rFonts w:ascii="Verdana" w:hAnsi="Verdana"/>
          <w:sz w:val="24"/>
          <w:szCs w:val="24"/>
        </w:rPr>
        <w:t xml:space="preserve"> </w:t>
      </w:r>
      <w:r w:rsidR="002662F9" w:rsidRPr="00697E67">
        <w:rPr>
          <w:rFonts w:ascii="Verdana" w:hAnsi="Verdana"/>
          <w:sz w:val="24"/>
          <w:szCs w:val="24"/>
        </w:rPr>
        <w:t xml:space="preserve">tools </w:t>
      </w:r>
      <w:r w:rsidR="00157A55" w:rsidRPr="00697E67">
        <w:rPr>
          <w:rFonts w:ascii="Verdana" w:hAnsi="Verdana"/>
          <w:sz w:val="24"/>
          <w:szCs w:val="24"/>
        </w:rPr>
        <w:t xml:space="preserve">such as </w:t>
      </w:r>
      <w:r w:rsidR="00635C44" w:rsidRPr="00697E67">
        <w:rPr>
          <w:rFonts w:ascii="Verdana" w:hAnsi="Verdana"/>
          <w:sz w:val="24"/>
          <w:szCs w:val="24"/>
        </w:rPr>
        <w:t>Trello and GitHub. This made</w:t>
      </w:r>
      <w:r w:rsidR="00105517" w:rsidRPr="00697E67">
        <w:rPr>
          <w:rFonts w:ascii="Verdana" w:hAnsi="Verdana"/>
          <w:sz w:val="24"/>
          <w:szCs w:val="24"/>
        </w:rPr>
        <w:t xml:space="preserve"> the division of labor </w:t>
      </w:r>
      <w:r w:rsidR="00B220FF" w:rsidRPr="00697E67">
        <w:rPr>
          <w:rFonts w:ascii="Verdana" w:hAnsi="Verdana"/>
          <w:sz w:val="24"/>
          <w:szCs w:val="24"/>
        </w:rPr>
        <w:t xml:space="preserve">and assignation of tasks </w:t>
      </w:r>
      <w:r w:rsidR="00BA4552" w:rsidRPr="00697E67">
        <w:rPr>
          <w:rFonts w:ascii="Verdana" w:hAnsi="Verdana"/>
          <w:sz w:val="24"/>
          <w:szCs w:val="24"/>
        </w:rPr>
        <w:t xml:space="preserve">easy. With regular meetings and </w:t>
      </w:r>
      <w:r w:rsidR="00A35F77" w:rsidRPr="00697E67">
        <w:rPr>
          <w:rFonts w:ascii="Verdana" w:hAnsi="Verdana"/>
          <w:sz w:val="24"/>
          <w:szCs w:val="24"/>
        </w:rPr>
        <w:t>timely sharing of information and ideas</w:t>
      </w:r>
      <w:r w:rsidR="00E3253F" w:rsidRPr="00697E67">
        <w:rPr>
          <w:rFonts w:ascii="Verdana" w:hAnsi="Verdana"/>
          <w:sz w:val="24"/>
          <w:szCs w:val="24"/>
        </w:rPr>
        <w:t xml:space="preserve"> o</w:t>
      </w:r>
      <w:r w:rsidR="00350E4F" w:rsidRPr="00697E67">
        <w:rPr>
          <w:rFonts w:ascii="Verdana" w:hAnsi="Verdana"/>
          <w:sz w:val="24"/>
          <w:szCs w:val="24"/>
        </w:rPr>
        <w:t>ur</w:t>
      </w:r>
      <w:r w:rsidR="00A44656" w:rsidRPr="00697E67">
        <w:rPr>
          <w:rFonts w:ascii="Verdana" w:hAnsi="Verdana"/>
          <w:sz w:val="24"/>
          <w:szCs w:val="24"/>
        </w:rPr>
        <w:t xml:space="preserve"> team set out to </w:t>
      </w:r>
      <w:r w:rsidR="00B22D44" w:rsidRPr="00697E67">
        <w:rPr>
          <w:rFonts w:ascii="Verdana" w:hAnsi="Verdana"/>
          <w:sz w:val="24"/>
          <w:szCs w:val="24"/>
        </w:rPr>
        <w:t>create a</w:t>
      </w:r>
      <w:r w:rsidR="00C03B43" w:rsidRPr="00697E67">
        <w:rPr>
          <w:rFonts w:ascii="Verdana" w:hAnsi="Verdana"/>
          <w:sz w:val="24"/>
          <w:szCs w:val="24"/>
        </w:rPr>
        <w:t xml:space="preserve"> proof-of-concept for an </w:t>
      </w:r>
      <w:r w:rsidR="00B22D44" w:rsidRPr="00697E67">
        <w:rPr>
          <w:rFonts w:ascii="Verdana" w:hAnsi="Verdana"/>
          <w:sz w:val="24"/>
          <w:szCs w:val="24"/>
        </w:rPr>
        <w:t xml:space="preserve">IoT device which would be of benefit of </w:t>
      </w:r>
      <w:r w:rsidR="00E93E93" w:rsidRPr="00697E67">
        <w:rPr>
          <w:rFonts w:ascii="Verdana" w:hAnsi="Verdana"/>
          <w:sz w:val="24"/>
          <w:szCs w:val="24"/>
        </w:rPr>
        <w:t>everyday people</w:t>
      </w:r>
      <w:r w:rsidR="00350E4F" w:rsidRPr="00697E67">
        <w:rPr>
          <w:rFonts w:ascii="Verdana" w:hAnsi="Verdana"/>
          <w:sz w:val="24"/>
          <w:szCs w:val="24"/>
        </w:rPr>
        <w:t>, the CradleCare baby monitor.</w:t>
      </w:r>
    </w:p>
    <w:p w14:paraId="43BA36F2" w14:textId="215CD354" w:rsidR="00B8691B" w:rsidRDefault="006F0CD6" w:rsidP="00697E67">
      <w:pPr>
        <w:jc w:val="both"/>
        <w:rPr>
          <w:ins w:id="1447" w:author="Abdul Rahman Saif Al Adhubi" w:date="2021-05-07T15:11:00Z"/>
          <w:rFonts w:ascii="Verdana" w:hAnsi="Verdana"/>
          <w:sz w:val="24"/>
          <w:szCs w:val="24"/>
          <w:lang w:val="en-IE"/>
        </w:rPr>
      </w:pPr>
      <w:r w:rsidRPr="00697E67">
        <w:rPr>
          <w:rFonts w:ascii="Verdana" w:hAnsi="Verdana"/>
          <w:sz w:val="24"/>
          <w:szCs w:val="24"/>
        </w:rPr>
        <w:t xml:space="preserve">After secondary research of </w:t>
      </w:r>
      <w:r w:rsidR="00BF2CDB" w:rsidRPr="00697E67">
        <w:rPr>
          <w:rFonts w:ascii="Verdana" w:hAnsi="Verdana"/>
          <w:sz w:val="24"/>
          <w:szCs w:val="24"/>
        </w:rPr>
        <w:t>many papers and articles</w:t>
      </w:r>
      <w:r w:rsidR="00EA26EF" w:rsidRPr="00697E67">
        <w:rPr>
          <w:rFonts w:ascii="Verdana" w:hAnsi="Verdana"/>
          <w:sz w:val="24"/>
          <w:szCs w:val="24"/>
        </w:rPr>
        <w:t xml:space="preserve"> </w:t>
      </w:r>
      <w:r w:rsidR="00E66993" w:rsidRPr="00697E67">
        <w:rPr>
          <w:rFonts w:ascii="Verdana" w:hAnsi="Verdana"/>
          <w:sz w:val="24"/>
          <w:szCs w:val="24"/>
        </w:rPr>
        <w:t xml:space="preserve">into functionality and security risks in comparative baby </w:t>
      </w:r>
      <w:r w:rsidR="008B7DD4" w:rsidRPr="00697E67">
        <w:rPr>
          <w:rFonts w:ascii="Verdana" w:hAnsi="Verdana"/>
          <w:sz w:val="24"/>
          <w:szCs w:val="24"/>
        </w:rPr>
        <w:t>monitors,</w:t>
      </w:r>
      <w:r w:rsidR="00BF2CDB" w:rsidRPr="00697E67">
        <w:rPr>
          <w:rFonts w:ascii="Verdana" w:hAnsi="Verdana"/>
          <w:sz w:val="24"/>
          <w:szCs w:val="24"/>
        </w:rPr>
        <w:t xml:space="preserve"> we decided device security would be central to our approach</w:t>
      </w:r>
      <w:r w:rsidR="00D30A7F" w:rsidRPr="00697E67">
        <w:rPr>
          <w:rFonts w:ascii="Verdana" w:hAnsi="Verdana"/>
          <w:sz w:val="24"/>
          <w:szCs w:val="24"/>
        </w:rPr>
        <w:t xml:space="preserve">. </w:t>
      </w:r>
      <w:r w:rsidR="00C075F4" w:rsidRPr="00697E67">
        <w:rPr>
          <w:rFonts w:ascii="Verdana" w:hAnsi="Verdana"/>
          <w:sz w:val="24"/>
          <w:szCs w:val="24"/>
        </w:rPr>
        <w:t xml:space="preserve">This was due to the potential for security </w:t>
      </w:r>
      <w:r w:rsidR="00B10FC2" w:rsidRPr="00697E67">
        <w:rPr>
          <w:rFonts w:ascii="Verdana" w:hAnsi="Verdana"/>
          <w:sz w:val="24"/>
          <w:szCs w:val="24"/>
        </w:rPr>
        <w:t xml:space="preserve">risks </w:t>
      </w:r>
      <w:r w:rsidR="00CA3DD0" w:rsidRPr="00697E67">
        <w:rPr>
          <w:rFonts w:ascii="Verdana" w:hAnsi="Verdana"/>
          <w:sz w:val="24"/>
          <w:szCs w:val="24"/>
        </w:rPr>
        <w:t>we wanted to</w:t>
      </w:r>
      <w:r w:rsidR="006815C8" w:rsidRPr="00697E67">
        <w:rPr>
          <w:rFonts w:ascii="Verdana" w:hAnsi="Verdana"/>
          <w:sz w:val="24"/>
          <w:szCs w:val="24"/>
        </w:rPr>
        <w:t xml:space="preserve"> produce</w:t>
      </w:r>
      <w:r w:rsidR="008B7DD4" w:rsidRPr="00697E67">
        <w:rPr>
          <w:rFonts w:ascii="Verdana" w:hAnsi="Verdana"/>
          <w:sz w:val="24"/>
          <w:szCs w:val="24"/>
        </w:rPr>
        <w:t xml:space="preserve"> a </w:t>
      </w:r>
      <w:r w:rsidR="00CA3DD0" w:rsidRPr="00697E67">
        <w:rPr>
          <w:rFonts w:ascii="Verdana" w:hAnsi="Verdana"/>
          <w:sz w:val="24"/>
          <w:szCs w:val="24"/>
        </w:rPr>
        <w:t xml:space="preserve">baby monitor </w:t>
      </w:r>
      <w:r w:rsidR="00744FAA" w:rsidRPr="00697E67">
        <w:rPr>
          <w:rFonts w:ascii="Verdana" w:hAnsi="Verdana"/>
          <w:sz w:val="24"/>
          <w:szCs w:val="24"/>
        </w:rPr>
        <w:t xml:space="preserve">while being responsible </w:t>
      </w:r>
      <w:r w:rsidR="0007151C" w:rsidRPr="00697E67">
        <w:rPr>
          <w:rFonts w:ascii="Verdana" w:hAnsi="Verdana"/>
          <w:sz w:val="24"/>
          <w:szCs w:val="24"/>
        </w:rPr>
        <w:t>in relation to others’ sec</w:t>
      </w:r>
      <w:r w:rsidR="00553968" w:rsidRPr="00697E67">
        <w:rPr>
          <w:rFonts w:ascii="Verdana" w:hAnsi="Verdana"/>
          <w:sz w:val="24"/>
          <w:szCs w:val="24"/>
        </w:rPr>
        <w:t>urity. After</w:t>
      </w:r>
      <w:r w:rsidR="00C03B43" w:rsidRPr="00697E67">
        <w:rPr>
          <w:rFonts w:ascii="Verdana" w:hAnsi="Verdana"/>
          <w:sz w:val="24"/>
          <w:szCs w:val="24"/>
        </w:rPr>
        <w:t xml:space="preserve"> </w:t>
      </w:r>
      <w:r w:rsidR="005E2A2B" w:rsidRPr="00697E67">
        <w:rPr>
          <w:rFonts w:ascii="Verdana" w:hAnsi="Verdana"/>
          <w:sz w:val="24"/>
          <w:szCs w:val="24"/>
        </w:rPr>
        <w:t>solving many issues around components and code</w:t>
      </w:r>
      <w:r w:rsidR="00871088" w:rsidRPr="00697E67">
        <w:rPr>
          <w:rFonts w:ascii="Verdana" w:hAnsi="Verdana"/>
          <w:sz w:val="24"/>
          <w:szCs w:val="24"/>
        </w:rPr>
        <w:t xml:space="preserve"> we succeed</w:t>
      </w:r>
      <w:r w:rsidR="00DD3C9E" w:rsidRPr="00697E67">
        <w:rPr>
          <w:rFonts w:ascii="Verdana" w:hAnsi="Verdana"/>
          <w:sz w:val="24"/>
          <w:szCs w:val="24"/>
        </w:rPr>
        <w:t xml:space="preserve">ed in completing our goal. </w:t>
      </w:r>
    </w:p>
    <w:p w14:paraId="258F67FB" w14:textId="77777777" w:rsidR="003258DE" w:rsidRPr="003258DE" w:rsidRDefault="003258DE" w:rsidP="00697E67">
      <w:pPr>
        <w:jc w:val="both"/>
        <w:rPr>
          <w:ins w:id="1448" w:author="leighmcguinness" w:date="2021-05-07T12:00:00Z"/>
          <w:rFonts w:ascii="Verdana" w:hAnsi="Verdana"/>
          <w:sz w:val="24"/>
          <w:szCs w:val="24"/>
          <w:lang w:val="en-IE"/>
          <w:rPrChange w:id="1449" w:author="Abdul Rahman Saif Al Adhubi" w:date="2021-05-07T15:11:00Z">
            <w:rPr>
              <w:ins w:id="1450" w:author="leighmcguinness" w:date="2021-05-07T12:00:00Z"/>
              <w:rFonts w:ascii="Verdana" w:hAnsi="Verdana"/>
              <w:sz w:val="24"/>
              <w:szCs w:val="24"/>
            </w:rPr>
          </w:rPrChange>
        </w:rPr>
      </w:pPr>
    </w:p>
    <w:p w14:paraId="78C015B0" w14:textId="47FD8F6F" w:rsidR="00EA5FA6" w:rsidRPr="00697E67" w:rsidRDefault="008270C2" w:rsidP="00B8691B">
      <w:pPr>
        <w:pStyle w:val="Heading1"/>
        <w:ind w:firstLine="1080"/>
        <w:rPr>
          <w:del w:id="1451" w:author="leighmcguinness" w:date="2021-05-07T12:11:00Z"/>
          <w:lang w:val="en-GB"/>
        </w:rPr>
        <w:pPrChange w:id="1452" w:author="leighmcguinness" w:date="2021-05-07T15:02:00Z">
          <w:pPr>
            <w:jc w:val="both"/>
          </w:pPr>
        </w:pPrChange>
      </w:pPr>
      <w:ins w:id="1453" w:author="leighmcguinness" w:date="2021-05-07T12:09:00Z">
        <w:r>
          <w:rPr>
            <w:lang w:val="en-GB"/>
          </w:rPr>
          <w:t>THE FINISHED PRODUCT</w:t>
        </w:r>
      </w:ins>
    </w:p>
    <w:p w14:paraId="6C6C893F" w14:textId="2FE52E9C" w:rsidR="00E163EC" w:rsidRPr="00697E67" w:rsidRDefault="00E163EC" w:rsidP="00A6640B">
      <w:pPr>
        <w:pStyle w:val="Heading1"/>
        <w:ind w:firstLine="1080"/>
        <w:rPr>
          <w:rFonts w:ascii="Verdana" w:hAnsi="Verdana"/>
          <w:sz w:val="24"/>
          <w:szCs w:val="24"/>
        </w:rPr>
        <w:pPrChange w:id="1454" w:author="leighmcguinness" w:date="2021-05-07T15:13:00Z">
          <w:pPr>
            <w:jc w:val="both"/>
          </w:pPr>
        </w:pPrChange>
      </w:pPr>
    </w:p>
    <w:p w14:paraId="3CC20B7D" w14:textId="4DDF49C9" w:rsidR="00E163EC" w:rsidRDefault="00E163EC" w:rsidP="00520CFA"/>
    <w:p w14:paraId="4E896B0E" w14:textId="7D755A11" w:rsidR="00E163EC" w:rsidRDefault="00E163EC" w:rsidP="00520CFA"/>
    <w:p w14:paraId="1A8B017B" w14:textId="179CE8EB" w:rsidR="00E163EC" w:rsidRDefault="00C74A69" w:rsidP="00520CFA">
      <w:r>
        <w:rPr>
          <w:noProof/>
        </w:rPr>
        <mc:AlternateContent>
          <mc:Choice Requires="wpg">
            <w:drawing>
              <wp:anchor distT="0" distB="0" distL="114300" distR="114300" simplePos="0" relativeHeight="251658270" behindDoc="0" locked="0" layoutInCell="1" allowOverlap="1" wp14:anchorId="10320100" wp14:editId="79A02A9A">
                <wp:simplePos x="0" y="0"/>
                <wp:positionH relativeFrom="margin">
                  <wp:align>center</wp:align>
                </wp:positionH>
                <wp:positionV relativeFrom="paragraph">
                  <wp:posOffset>-2540</wp:posOffset>
                </wp:positionV>
                <wp:extent cx="5048250" cy="4095750"/>
                <wp:effectExtent l="57150" t="0" r="57150" b="114300"/>
                <wp:wrapNone/>
                <wp:docPr id="195" name="Group 195"/>
                <wp:cNvGraphicFramePr/>
                <a:graphic xmlns:a="http://schemas.openxmlformats.org/drawingml/2006/main">
                  <a:graphicData uri="http://schemas.microsoft.com/office/word/2010/wordprocessingGroup">
                    <wpg:wgp>
                      <wpg:cNvGrpSpPr/>
                      <wpg:grpSpPr>
                        <a:xfrm>
                          <a:off x="0" y="0"/>
                          <a:ext cx="5048250" cy="4095750"/>
                          <a:chOff x="0" y="0"/>
                          <a:chExt cx="5048250" cy="4095750"/>
                        </a:xfrm>
                        <a:effectLst>
                          <a:outerShdw blurRad="50800" dist="50800" dir="5400000" algn="ctr" rotWithShape="0">
                            <a:srgbClr val="000000">
                              <a:alpha val="82000"/>
                            </a:srgbClr>
                          </a:outerShdw>
                        </a:effectLst>
                      </wpg:grpSpPr>
                      <wps:wsp>
                        <wps:cNvPr id="478" name="Rectangle: Rounded Corners 478"/>
                        <wps:cNvSpPr/>
                        <wps:spPr>
                          <a:xfrm>
                            <a:off x="57150" y="0"/>
                            <a:ext cx="2419350" cy="2047875"/>
                          </a:xfrm>
                          <a:prstGeom prst="roundRect">
                            <a:avLst/>
                          </a:prstGeom>
                          <a:blipFill dpi="0" rotWithShape="1">
                            <a:blip r:embed="rId7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79" name="Rectangle: Rounded Corners 479"/>
                        <wps:cNvSpPr/>
                        <wps:spPr>
                          <a:xfrm>
                            <a:off x="0" y="2047875"/>
                            <a:ext cx="2447925" cy="2047875"/>
                          </a:xfrm>
                          <a:prstGeom prst="roundRect">
                            <a:avLst/>
                          </a:prstGeom>
                          <a:blipFill dpi="0" rotWithShape="1">
                            <a:blip r:embed="rId8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2" name="Rectangle: Rounded Corners 192"/>
                        <wps:cNvSpPr/>
                        <wps:spPr>
                          <a:xfrm>
                            <a:off x="2476500" y="19050"/>
                            <a:ext cx="2524125" cy="2047875"/>
                          </a:xfrm>
                          <a:prstGeom prst="roundRect">
                            <a:avLst/>
                          </a:prstGeom>
                          <a:blipFill dpi="0" rotWithShape="1">
                            <a:blip r:embed="rId8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3" name="Rectangle: Rounded Corners 193"/>
                        <wps:cNvSpPr/>
                        <wps:spPr>
                          <a:xfrm>
                            <a:off x="2457450" y="2047875"/>
                            <a:ext cx="2590800" cy="2047875"/>
                          </a:xfrm>
                          <a:prstGeom prst="roundRect">
                            <a:avLst/>
                          </a:prstGeom>
                          <a:blipFill dpi="0" rotWithShape="1">
                            <a:blip r:embed="rId8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7B1008B4" id="Group 195" o:spid="_x0000_s1026" style="position:absolute;margin-left:0;margin-top:-.2pt;width:397.5pt;height:322.5pt;z-index:251658270;mso-position-horizontal:center;mso-position-horizontal-relative:margin" coordsize="50482,4095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">
                <v:roundrect id="Rectangle: Rounded Corners 478" o:spid="_x0000_s1027" style="position:absolute;left:571;width:24194;height:20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" stroked="f" strokeweight="1pt">
                  <v:fill r:id="rId83" o:title="" recolor="t" rotate="t" type="frame"/>
                  <v:stroke joinstyle="miter"/>
                </v:roundrect>
                <v:roundrect id="Rectangle: Rounded Corners 479" o:spid="_x0000_s1028" style="position:absolute;top:20478;width:24479;height:204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" stroked="f" strokeweight="1pt">
                  <v:fill r:id="rId84" o:title="" recolor="t" rotate="t" type="frame"/>
                  <v:stroke joinstyle="miter"/>
                </v:roundrect>
                <v:roundrect id="Rectangle: Rounded Corners 192" o:spid="_x0000_s1029" style="position:absolute;left:24765;top:190;width:25241;height:204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" stroked="f" strokeweight="1pt">
                  <v:fill r:id="rId85" o:title="" recolor="t" rotate="t" type="frame"/>
                  <v:stroke joinstyle="miter"/>
                </v:roundrect>
                <v:roundrect id="Rectangle: Rounded Corners 193" o:spid="_x0000_s1030" style="position:absolute;left:24574;top:20478;width:25908;height:204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" stroked="f" strokeweight="1pt">
                  <v:fill r:id="rId86" o:title="" recolor="t" rotate="t" type="frame"/>
                  <v:stroke joinstyle="miter"/>
                </v:roundrect>
                <w10:wrap anchorx="margin"/>
              </v:group>
            </w:pict>
          </mc:Fallback>
        </mc:AlternateContent>
      </w:r>
    </w:p>
    <w:p w14:paraId="49D09F42" w14:textId="6E8707F2" w:rsidR="00E163EC" w:rsidRDefault="00E163EC" w:rsidP="00520CFA"/>
    <w:p w14:paraId="6C08F67A" w14:textId="4C87B83E" w:rsidR="00E163EC" w:rsidRDefault="00E163EC" w:rsidP="00520CFA"/>
    <w:p w14:paraId="116A2CF2" w14:textId="0FFD626B" w:rsidR="00E163EC" w:rsidDel="00C20186" w:rsidRDefault="00E163EC" w:rsidP="00520CFA">
      <w:pPr>
        <w:rPr>
          <w:del w:id="1455" w:author="Abdul Rahman Saif Al Adhubi" w:date="2021-05-07T14:56:00Z"/>
        </w:rPr>
      </w:pPr>
    </w:p>
    <w:p w14:paraId="6C1FD5E2" w14:textId="1C5D1D37" w:rsidR="009E030E" w:rsidRDefault="009E030E" w:rsidP="00520CFA"/>
    <w:p w14:paraId="3B367FDA" w14:textId="66BDF6C2" w:rsidR="009E030E" w:rsidRDefault="009E030E" w:rsidP="00520CFA"/>
    <w:p w14:paraId="1F41493D" w14:textId="586AE340" w:rsidR="00E163EC" w:rsidDel="00CC4085" w:rsidRDefault="00E163EC" w:rsidP="00520CFA">
      <w:pPr>
        <w:rPr>
          <w:del w:id="1456" w:author="Abdul Rahman Saif Al Adhubi" w:date="2021-05-07T15:00:00Z"/>
        </w:rPr>
      </w:pPr>
    </w:p>
    <w:p w14:paraId="72E1CFA5" w14:textId="77777777" w:rsidR="00CC4085" w:rsidRDefault="00CC4085" w:rsidP="00A6640B">
      <w:pPr>
        <w:rPr>
          <w:ins w:id="1457" w:author="Abdul Rahman Saif Al Adhubi" w:date="2021-05-07T15:00:00Z"/>
        </w:rPr>
        <w:pPrChange w:id="1458" w:author="leighmcguinness" w:date="2021-05-07T15:13:00Z">
          <w:pPr>
            <w:pStyle w:val="Heading1"/>
            <w:ind w:firstLine="1080"/>
          </w:pPr>
        </w:pPrChange>
      </w:pPr>
      <w:bookmarkStart w:id="1459" w:name="_Toc71198830"/>
    </w:p>
    <w:p w14:paraId="081FF194" w14:textId="1D78D7EB" w:rsidR="00CC4085" w:rsidRDefault="00CC4085" w:rsidP="00755A6A">
      <w:pPr>
        <w:rPr>
          <w:ins w:id="1460" w:author="Abdul Rahman Saif Al Adhubi" w:date="2021-05-07T15:00:00Z"/>
        </w:rPr>
        <w:pPrChange w:id="1461" w:author="leighmcguinness" w:date="2021-05-07T15:05:00Z">
          <w:pPr>
            <w:pStyle w:val="Heading1"/>
            <w:ind w:firstLine="1080"/>
          </w:pPr>
        </w:pPrChange>
      </w:pPr>
    </w:p>
    <w:p w14:paraId="5168C42D" w14:textId="2A6F1636" w:rsidR="00CC4085" w:rsidRDefault="00CC4085" w:rsidP="00755A6A">
      <w:pPr>
        <w:rPr>
          <w:ins w:id="1462" w:author="Abdul Rahman Saif Al Adhubi" w:date="2021-05-07T15:00:00Z"/>
        </w:rPr>
        <w:pPrChange w:id="1463" w:author="leighmcguinness" w:date="2021-05-07T15:05:00Z">
          <w:pPr>
            <w:pStyle w:val="Heading1"/>
            <w:ind w:firstLine="1080"/>
          </w:pPr>
        </w:pPrChange>
      </w:pPr>
    </w:p>
    <w:p w14:paraId="360BDA43" w14:textId="485F48B4" w:rsidR="00EE6007" w:rsidRDefault="00EE6007" w:rsidP="00755A6A">
      <w:pPr>
        <w:rPr>
          <w:ins w:id="1464" w:author="Abdul Rahman Saif Al Adhubi" w:date="2021-05-07T15:01:00Z"/>
        </w:rPr>
        <w:pPrChange w:id="1465" w:author="leighmcguinness" w:date="2021-05-07T15:05:00Z">
          <w:pPr>
            <w:pStyle w:val="Heading1"/>
            <w:ind w:firstLine="1080"/>
          </w:pPr>
        </w:pPrChange>
      </w:pPr>
    </w:p>
    <w:p w14:paraId="52FB5D7C" w14:textId="130576B7" w:rsidR="00EE6007" w:rsidRDefault="00EE6007" w:rsidP="00755A6A">
      <w:pPr>
        <w:rPr>
          <w:ins w:id="1466" w:author="Abdul Rahman Saif Al Adhubi" w:date="2021-05-07T15:01:00Z"/>
        </w:rPr>
        <w:pPrChange w:id="1467" w:author="leighmcguinness" w:date="2021-05-07T15:05:00Z">
          <w:pPr>
            <w:pStyle w:val="Heading1"/>
            <w:ind w:firstLine="1080"/>
          </w:pPr>
        </w:pPrChange>
      </w:pPr>
    </w:p>
    <w:p w14:paraId="3DA81480" w14:textId="089DCAE0" w:rsidR="00EE6007" w:rsidRDefault="00EE6007" w:rsidP="00755A6A">
      <w:pPr>
        <w:rPr>
          <w:ins w:id="1468" w:author="Abdul Rahman Saif Al Adhubi" w:date="2021-05-07T15:01:00Z"/>
        </w:rPr>
        <w:pPrChange w:id="1469" w:author="leighmcguinness" w:date="2021-05-07T15:05:00Z">
          <w:pPr>
            <w:pStyle w:val="Heading1"/>
            <w:ind w:firstLine="1080"/>
          </w:pPr>
        </w:pPrChange>
      </w:pPr>
    </w:p>
    <w:p w14:paraId="216685C4" w14:textId="725FCA41" w:rsidR="00EE6007" w:rsidRDefault="00EE6007" w:rsidP="00755A6A">
      <w:pPr>
        <w:rPr>
          <w:ins w:id="1470" w:author="Abdul Rahman Saif Al Adhubi" w:date="2021-05-07T15:01:00Z"/>
        </w:rPr>
        <w:pPrChange w:id="1471" w:author="leighmcguinness" w:date="2021-05-07T15:05:00Z">
          <w:pPr>
            <w:pStyle w:val="Heading1"/>
            <w:ind w:firstLine="1080"/>
          </w:pPr>
        </w:pPrChange>
      </w:pPr>
    </w:p>
    <w:p w14:paraId="5CED5A54" w14:textId="514857CA" w:rsidR="00EE6007" w:rsidRDefault="00EE6007" w:rsidP="00755A6A">
      <w:pPr>
        <w:rPr>
          <w:ins w:id="1472" w:author="Abdul Rahman Saif Al Adhubi" w:date="2021-05-07T15:01:00Z"/>
        </w:rPr>
        <w:pPrChange w:id="1473" w:author="leighmcguinness" w:date="2021-05-07T15:05:00Z">
          <w:pPr>
            <w:pStyle w:val="Heading1"/>
            <w:ind w:firstLine="1080"/>
          </w:pPr>
        </w:pPrChange>
      </w:pPr>
    </w:p>
    <w:p w14:paraId="15D0A02D" w14:textId="5FCE23BB" w:rsidR="00EE6007" w:rsidRDefault="00EE6007" w:rsidP="00755A6A">
      <w:pPr>
        <w:rPr>
          <w:ins w:id="1474" w:author="Abdul Rahman Saif Al Adhubi" w:date="2021-05-07T15:01:00Z"/>
        </w:rPr>
        <w:pPrChange w:id="1475" w:author="leighmcguinness" w:date="2021-05-07T15:05:00Z">
          <w:pPr>
            <w:pStyle w:val="Heading1"/>
            <w:ind w:firstLine="1080"/>
          </w:pPr>
        </w:pPrChange>
      </w:pPr>
    </w:p>
    <w:p w14:paraId="27B15D5D" w14:textId="6E61E316" w:rsidR="008447F1" w:rsidRDefault="008447F1" w:rsidP="00A6640B">
      <w:pPr>
        <w:rPr>
          <w:ins w:id="1476" w:author="Abdul Rahman Saif Al Adhubi" w:date="2021-05-07T15:08:00Z"/>
        </w:rPr>
        <w:pPrChange w:id="1477" w:author="leighmcguinness" w:date="2021-05-07T15:13:00Z">
          <w:pPr>
            <w:pStyle w:val="Heading1"/>
            <w:ind w:firstLine="1080"/>
          </w:pPr>
        </w:pPrChange>
      </w:pPr>
    </w:p>
    <w:p w14:paraId="680C0A8F" w14:textId="3C51BCAD" w:rsidR="008447F1" w:rsidRDefault="00C74A69" w:rsidP="00A6640B">
      <w:pPr>
        <w:rPr>
          <w:ins w:id="1478" w:author="Abdul Rahman Saif Al Adhubi" w:date="2021-05-07T15:08:00Z"/>
        </w:rPr>
        <w:pPrChange w:id="1479" w:author="leighmcguinness" w:date="2021-05-07T15:13:00Z">
          <w:pPr>
            <w:pStyle w:val="Heading1"/>
            <w:ind w:firstLine="1080"/>
          </w:pPr>
        </w:pPrChange>
      </w:pPr>
      <w:ins w:id="1480" w:author="Abdul Rahman Saif Al Adhubi" w:date="2021-05-07T15:09:00Z">
        <w:r>
          <w:rPr>
            <w:noProof/>
          </w:rPr>
          <mc:AlternateContent>
            <mc:Choice Requires="wps">
              <w:drawing>
                <wp:anchor distT="0" distB="0" distL="114300" distR="114300" simplePos="0" relativeHeight="251658271" behindDoc="0" locked="0" layoutInCell="1" allowOverlap="1" wp14:anchorId="0E0ED6E8" wp14:editId="212F118B">
                  <wp:simplePos x="0" y="0"/>
                  <wp:positionH relativeFrom="margin">
                    <wp:posOffset>333375</wp:posOffset>
                  </wp:positionH>
                  <wp:positionV relativeFrom="paragraph">
                    <wp:posOffset>56515</wp:posOffset>
                  </wp:positionV>
                  <wp:extent cx="5000625" cy="2343150"/>
                  <wp:effectExtent l="57150" t="0" r="66675" b="114300"/>
                  <wp:wrapNone/>
                  <wp:docPr id="194" name="Rectangle: Rounded Corners 194"/>
                  <wp:cNvGraphicFramePr/>
                  <a:graphic xmlns:a="http://schemas.openxmlformats.org/drawingml/2006/main">
                    <a:graphicData uri="http://schemas.microsoft.com/office/word/2010/wordprocessingShape">
                      <wps:wsp>
                        <wps:cNvSpPr/>
                        <wps:spPr>
                          <a:xfrm>
                            <a:off x="0" y="0"/>
                            <a:ext cx="5000625" cy="2343150"/>
                          </a:xfrm>
                          <a:prstGeom prst="roundRect">
                            <a:avLst/>
                          </a:prstGeom>
                          <a:blipFill dpi="0" rotWithShape="1">
                            <a:blip r:embed="rId87" cstate="print">
                              <a:extLst>
                                <a:ext uri="{28A0092B-C50C-407E-A947-70E740481C1C}">
                                  <a14:useLocalDpi xmlns:a14="http://schemas.microsoft.com/office/drawing/2010/main" val="0"/>
                                </a:ext>
                              </a:extLst>
                            </a:blip>
                            <a:srcRect/>
                            <a:stretch>
                              <a:fillRect/>
                            </a:stretch>
                          </a:blipFill>
                          <a:ln>
                            <a:noFill/>
                          </a:ln>
                          <a:effectLst>
                            <a:outerShdw blurRad="50800" dist="50800" dir="5400000" algn="ctr" rotWithShape="0">
                              <a:srgbClr val="000000">
                                <a:alpha val="81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562783" id="Rectangle: Rounded Corners 194" o:spid="_x0000_s1026" style="position:absolute;margin-left:26.25pt;margin-top:4.45pt;width:393.75pt;height:184.5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" stroked="f" strokeweight="1pt">
                  <v:fill r:id="rId88" o:title="" recolor="t" rotate="t" type="frame"/>
                  <v:stroke joinstyle="miter"/>
                  <v:shadow on="t" color="black" opacity="53084f" offset="0,4pt"/>
                  <w10:wrap anchorx="margin"/>
                </v:roundrect>
              </w:pict>
            </mc:Fallback>
          </mc:AlternateContent>
        </w:r>
      </w:ins>
    </w:p>
    <w:p w14:paraId="1CB04600" w14:textId="55BC357E" w:rsidR="008447F1" w:rsidRDefault="008447F1" w:rsidP="00A6640B">
      <w:pPr>
        <w:rPr>
          <w:ins w:id="1481" w:author="Abdul Rahman Saif Al Adhubi" w:date="2021-05-07T15:08:00Z"/>
        </w:rPr>
        <w:pPrChange w:id="1482" w:author="leighmcguinness" w:date="2021-05-07T15:13:00Z">
          <w:pPr>
            <w:pStyle w:val="Heading1"/>
            <w:ind w:firstLine="1080"/>
          </w:pPr>
        </w:pPrChange>
      </w:pPr>
    </w:p>
    <w:p w14:paraId="35E1914E" w14:textId="76BF273D" w:rsidR="008447F1" w:rsidRDefault="008447F1" w:rsidP="00A6640B">
      <w:pPr>
        <w:rPr>
          <w:ins w:id="1483" w:author="Abdul Rahman Saif Al Adhubi" w:date="2021-05-07T15:08:00Z"/>
        </w:rPr>
        <w:pPrChange w:id="1484" w:author="leighmcguinness" w:date="2021-05-07T15:13:00Z">
          <w:pPr>
            <w:pStyle w:val="Heading1"/>
            <w:ind w:firstLine="1080"/>
          </w:pPr>
        </w:pPrChange>
      </w:pPr>
    </w:p>
    <w:p w14:paraId="1862FBE8" w14:textId="77777777" w:rsidR="008447F1" w:rsidRDefault="008447F1" w:rsidP="00A6640B">
      <w:pPr>
        <w:rPr>
          <w:ins w:id="1485" w:author="Abdul Rahman Saif Al Adhubi" w:date="2021-05-07T15:08:00Z"/>
        </w:rPr>
        <w:pPrChange w:id="1486" w:author="leighmcguinness" w:date="2021-05-07T15:13:00Z">
          <w:pPr>
            <w:pStyle w:val="Heading1"/>
            <w:ind w:firstLine="1080"/>
          </w:pPr>
        </w:pPrChange>
      </w:pPr>
    </w:p>
    <w:p w14:paraId="08820AD6" w14:textId="77777777" w:rsidR="008447F1" w:rsidRDefault="008447F1" w:rsidP="00A6640B">
      <w:pPr>
        <w:rPr>
          <w:ins w:id="1487" w:author="Abdul Rahman Saif Al Adhubi" w:date="2021-05-07T15:08:00Z"/>
        </w:rPr>
        <w:pPrChange w:id="1488" w:author="leighmcguinness" w:date="2021-05-07T15:13:00Z">
          <w:pPr>
            <w:pStyle w:val="Heading1"/>
            <w:ind w:firstLine="1080"/>
          </w:pPr>
        </w:pPrChange>
      </w:pPr>
    </w:p>
    <w:p w14:paraId="3A26422A" w14:textId="77777777" w:rsidR="00F835B8" w:rsidRDefault="00F835B8" w:rsidP="00A6640B">
      <w:pPr>
        <w:rPr>
          <w:ins w:id="1489" w:author="Abdul Rahman Saif Al Adhubi" w:date="2021-05-07T15:15:00Z"/>
        </w:rPr>
      </w:pPr>
    </w:p>
    <w:p w14:paraId="6D90394A" w14:textId="77777777" w:rsidR="00C74A69" w:rsidRDefault="00C74A69" w:rsidP="00A6640B">
      <w:pPr>
        <w:rPr>
          <w:ins w:id="1490" w:author="Abdul Rahman Saif Al Adhubi" w:date="2021-05-07T15:15:00Z"/>
        </w:rPr>
      </w:pPr>
    </w:p>
    <w:p w14:paraId="0B9DCFFD" w14:textId="77777777" w:rsidR="00C74A69" w:rsidRDefault="00C74A69" w:rsidP="00A6640B">
      <w:pPr>
        <w:rPr>
          <w:ins w:id="1491" w:author="Abdul Rahman Saif Al Adhubi" w:date="2021-05-07T15:15:00Z"/>
        </w:rPr>
      </w:pPr>
    </w:p>
    <w:p w14:paraId="0F7EEF0C" w14:textId="77777777" w:rsidR="00C74A69" w:rsidRDefault="00C74A69" w:rsidP="00A6640B">
      <w:pPr>
        <w:rPr>
          <w:ins w:id="1492" w:author="Abdul Rahman Saif Al Adhubi" w:date="2021-05-07T15:15:00Z"/>
        </w:rPr>
      </w:pPr>
    </w:p>
    <w:p w14:paraId="4AE2F0D5" w14:textId="77777777" w:rsidR="00C74A69" w:rsidRDefault="00C74A69" w:rsidP="00A6640B">
      <w:pPr>
        <w:rPr>
          <w:ins w:id="1493" w:author="Abdul Rahman Saif Al Adhubi" w:date="2021-05-07T15:08:00Z"/>
        </w:rPr>
        <w:pPrChange w:id="1494" w:author="leighmcguinness" w:date="2021-05-07T15:13:00Z">
          <w:pPr>
            <w:pStyle w:val="Heading1"/>
            <w:ind w:firstLine="1080"/>
          </w:pPr>
        </w:pPrChange>
      </w:pPr>
    </w:p>
    <w:p w14:paraId="08DC5C0B" w14:textId="73C2ECBA" w:rsidR="00920046" w:rsidRDefault="00445934" w:rsidP="00415C0B">
      <w:pPr>
        <w:pStyle w:val="Heading1"/>
        <w:ind w:firstLine="1080"/>
      </w:pPr>
      <w:r w:rsidRPr="001A322F">
        <w:rPr>
          <w:color w:val="538135" w:themeColor="accent6" w:themeShade="BF"/>
        </w:rPr>
        <w:t>REFERENCES</w:t>
      </w:r>
      <w:bookmarkEnd w:id="1459"/>
    </w:p>
    <w:p w14:paraId="3E2F79E8" w14:textId="77777777" w:rsidR="00777171" w:rsidRPr="00777171" w:rsidRDefault="00840023">
      <w:pPr>
        <w:pStyle w:val="Bibliography"/>
        <w:rPr>
          <w:ins w:id="1495" w:author="Leigh Mc Guinness" w:date="2021-05-06T12:58:00Z"/>
          <w:rFonts w:ascii="Verdana" w:hAnsi="Verdana" w:cs="Times New Roman"/>
          <w:sz w:val="24"/>
          <w:szCs w:val="24"/>
          <w:rPrChange w:id="1496" w:author="Leigh Mc Guinness" w:date="2021-05-06T12:58:00Z">
            <w:rPr>
              <w:ins w:id="1497" w:author="Leigh Mc Guinness" w:date="2021-05-06T12:58:00Z"/>
              <w:rFonts w:ascii="Times New Roman" w:hAnsi="Times New Roman" w:cs="Times New Roman"/>
              <w:sz w:val="24"/>
              <w:szCs w:val="24"/>
            </w:rPr>
          </w:rPrChange>
        </w:rPr>
        <w:pPrChange w:id="1498" w:author="Leigh Mc Guinness" w:date="2021-05-06T12:58:00Z">
          <w:pPr>
            <w:widowControl w:val="0"/>
            <w:autoSpaceDE w:val="0"/>
            <w:autoSpaceDN w:val="0"/>
            <w:adjustRightInd w:val="0"/>
            <w:spacing w:after="0" w:line="240" w:lineRule="auto"/>
          </w:pPr>
        </w:pPrChange>
      </w:pPr>
      <w:r w:rsidRPr="00E163EC">
        <w:fldChar w:fldCharType="begin"/>
      </w:r>
      <w:r w:rsidR="00F635BD" w:rsidRPr="00E163EC">
        <w:instrText xml:space="preserve"> ADDIN ZOTERO_BIBL {"uncited":[["http://zotero.org/users/7535039/items/F9X6CFLL"],["http://zotero.org/users/7535039/items/6QRSEYZF"],["http://zotero.org/users/7535039/items/MFPFGLZW"],["http://zotero.org/users/7535039/items/M2AJW2GD"],["http://zotero.org/users/7535039/items/U9T4M3JI"],["http://zotero.org/users/7535039/items/F84JI3H2"],["http://zotero.org/users/7535039/items/MLAMEYJV"],["http://zotero.org/users/7535039/items/3ECT3CI5"],["http://zotero.org/users/7535039/items/V2II54PI"],["http://zotero.org/users/7535039/items/RWMK32CD"],["http://zotero.org/users/7535039/items/ATIN9T6Q"],["http://zotero.org/users/7535039/items/VAFZAWRB"],["http://zotero.org/users/7535039/items/SI7P5YD4"],["http://zotero.org/users/7535039/items/U3V3Z8YK"]],"omitted":[["http://zotero.org/users/7535039/items/TH5MXYID"]],"custom":[]} CSL_BIBLIOGRAPHY </w:instrText>
      </w:r>
      <w:r w:rsidRPr="00E163EC">
        <w:fldChar w:fldCharType="separate"/>
      </w:r>
      <w:ins w:id="1499" w:author="Leigh Mc Guinness" w:date="2021-05-06T12:58:00Z">
        <w:r w:rsidR="00777171" w:rsidRPr="00777171">
          <w:rPr>
            <w:rFonts w:ascii="Verdana" w:hAnsi="Verdana" w:cs="Times New Roman"/>
            <w:i/>
            <w:iCs/>
            <w:sz w:val="24"/>
            <w:szCs w:val="24"/>
            <w:rPrChange w:id="1500" w:author="Leigh Mc Guinness" w:date="2021-05-06T12:58:00Z">
              <w:rPr>
                <w:rFonts w:ascii="Times New Roman" w:hAnsi="Times New Roman" w:cs="Times New Roman"/>
                <w:i/>
                <w:iCs/>
                <w:sz w:val="24"/>
                <w:szCs w:val="24"/>
              </w:rPr>
            </w:rPrChange>
          </w:rPr>
          <w:t>Angel Eyes AI - Microsoft AI Lab</w:t>
        </w:r>
        <w:r w:rsidR="00777171" w:rsidRPr="00777171">
          <w:rPr>
            <w:rFonts w:ascii="Verdana" w:hAnsi="Verdana" w:cs="Times New Roman"/>
            <w:sz w:val="24"/>
            <w:szCs w:val="24"/>
            <w:rPrChange w:id="1501" w:author="Leigh Mc Guinness" w:date="2021-05-06T12:58:00Z">
              <w:rPr>
                <w:rFonts w:ascii="Times New Roman" w:hAnsi="Times New Roman" w:cs="Times New Roman"/>
                <w:sz w:val="24"/>
                <w:szCs w:val="24"/>
              </w:rPr>
            </w:rPrChange>
          </w:rPr>
          <w:t xml:space="preserve"> (no date). Available at: https://www.microsoft.com/en-us/ai/ai-lab-angel-eyes (Accessed: 6 May 2021).</w:t>
        </w:r>
      </w:ins>
    </w:p>
    <w:p w14:paraId="3E648CC1" w14:textId="77777777" w:rsidR="00777171" w:rsidRPr="00777171" w:rsidRDefault="00777171">
      <w:pPr>
        <w:pStyle w:val="Bibliography"/>
        <w:rPr>
          <w:ins w:id="1502" w:author="Leigh Mc Guinness" w:date="2021-05-06T12:58:00Z"/>
          <w:rFonts w:ascii="Verdana" w:hAnsi="Verdana" w:cs="Times New Roman"/>
          <w:sz w:val="24"/>
          <w:szCs w:val="24"/>
          <w:rPrChange w:id="1503" w:author="Leigh Mc Guinness" w:date="2021-05-06T12:58:00Z">
            <w:rPr>
              <w:ins w:id="1504" w:author="Leigh Mc Guinness" w:date="2021-05-06T12:58:00Z"/>
              <w:rFonts w:ascii="Times New Roman" w:hAnsi="Times New Roman" w:cs="Times New Roman"/>
              <w:sz w:val="24"/>
              <w:szCs w:val="24"/>
            </w:rPr>
          </w:rPrChange>
        </w:rPr>
        <w:pPrChange w:id="1505" w:author="Leigh Mc Guinness" w:date="2021-05-06T12:58:00Z">
          <w:pPr>
            <w:widowControl w:val="0"/>
            <w:autoSpaceDE w:val="0"/>
            <w:autoSpaceDN w:val="0"/>
            <w:adjustRightInd w:val="0"/>
            <w:spacing w:after="0" w:line="240" w:lineRule="auto"/>
          </w:pPr>
        </w:pPrChange>
      </w:pPr>
      <w:ins w:id="1506" w:author="Leigh Mc Guinness" w:date="2021-05-06T12:58:00Z">
        <w:r w:rsidRPr="00777171">
          <w:rPr>
            <w:rFonts w:ascii="Verdana" w:hAnsi="Verdana" w:cs="Times New Roman"/>
            <w:i/>
            <w:iCs/>
            <w:sz w:val="24"/>
            <w:szCs w:val="24"/>
            <w:rPrChange w:id="1507" w:author="Leigh Mc Guinness" w:date="2021-05-06T12:58:00Z">
              <w:rPr>
                <w:rFonts w:ascii="Times New Roman" w:hAnsi="Times New Roman" w:cs="Times New Roman"/>
                <w:i/>
                <w:iCs/>
                <w:sz w:val="24"/>
                <w:szCs w:val="24"/>
              </w:rPr>
            </w:rPrChange>
          </w:rPr>
          <w:t>Baby Monitor Market Size, Share &amp; Demand | Research Report 2027</w:t>
        </w:r>
        <w:r w:rsidRPr="00777171">
          <w:rPr>
            <w:rFonts w:ascii="Verdana" w:hAnsi="Verdana" w:cs="Times New Roman"/>
            <w:sz w:val="24"/>
            <w:szCs w:val="24"/>
            <w:rPrChange w:id="1508" w:author="Leigh Mc Guinness" w:date="2021-05-06T12:58:00Z">
              <w:rPr>
                <w:rFonts w:ascii="Times New Roman" w:hAnsi="Times New Roman" w:cs="Times New Roman"/>
                <w:sz w:val="24"/>
                <w:szCs w:val="24"/>
              </w:rPr>
            </w:rPrChange>
          </w:rPr>
          <w:t xml:space="preserve"> (no date) </w:t>
        </w:r>
        <w:r w:rsidRPr="00777171">
          <w:rPr>
            <w:rFonts w:ascii="Verdana" w:hAnsi="Verdana" w:cs="Times New Roman"/>
            <w:i/>
            <w:iCs/>
            <w:sz w:val="24"/>
            <w:szCs w:val="24"/>
            <w:rPrChange w:id="1509" w:author="Leigh Mc Guinness" w:date="2021-05-06T12:58:00Z">
              <w:rPr>
                <w:rFonts w:ascii="Times New Roman" w:hAnsi="Times New Roman" w:cs="Times New Roman"/>
                <w:i/>
                <w:iCs/>
                <w:sz w:val="24"/>
                <w:szCs w:val="24"/>
              </w:rPr>
            </w:rPrChange>
          </w:rPr>
          <w:t>Allied Market Research</w:t>
        </w:r>
        <w:r w:rsidRPr="00777171">
          <w:rPr>
            <w:rFonts w:ascii="Verdana" w:hAnsi="Verdana" w:cs="Times New Roman"/>
            <w:sz w:val="24"/>
            <w:szCs w:val="24"/>
            <w:rPrChange w:id="1510" w:author="Leigh Mc Guinness" w:date="2021-05-06T12:58:00Z">
              <w:rPr>
                <w:rFonts w:ascii="Times New Roman" w:hAnsi="Times New Roman" w:cs="Times New Roman"/>
                <w:sz w:val="24"/>
                <w:szCs w:val="24"/>
              </w:rPr>
            </w:rPrChange>
          </w:rPr>
          <w:t>. Available at: https://www.alliedmarketresearch.com/baby-monitor-market (Accessed: 18 February 2021).</w:t>
        </w:r>
      </w:ins>
    </w:p>
    <w:p w14:paraId="32789FEE" w14:textId="77777777" w:rsidR="00777171" w:rsidRPr="00777171" w:rsidRDefault="00777171">
      <w:pPr>
        <w:pStyle w:val="Bibliography"/>
        <w:rPr>
          <w:ins w:id="1511" w:author="Leigh Mc Guinness" w:date="2021-05-06T12:58:00Z"/>
          <w:rFonts w:ascii="Verdana" w:hAnsi="Verdana" w:cs="Times New Roman"/>
          <w:sz w:val="24"/>
          <w:szCs w:val="24"/>
          <w:rPrChange w:id="1512" w:author="Leigh Mc Guinness" w:date="2021-05-06T12:58:00Z">
            <w:rPr>
              <w:ins w:id="1513" w:author="Leigh Mc Guinness" w:date="2021-05-06T12:58:00Z"/>
              <w:rFonts w:ascii="Times New Roman" w:hAnsi="Times New Roman" w:cs="Times New Roman"/>
              <w:sz w:val="24"/>
              <w:szCs w:val="24"/>
            </w:rPr>
          </w:rPrChange>
        </w:rPr>
        <w:pPrChange w:id="1514" w:author="Leigh Mc Guinness" w:date="2021-05-06T12:58:00Z">
          <w:pPr>
            <w:widowControl w:val="0"/>
            <w:autoSpaceDE w:val="0"/>
            <w:autoSpaceDN w:val="0"/>
            <w:adjustRightInd w:val="0"/>
            <w:spacing w:after="0" w:line="240" w:lineRule="auto"/>
          </w:pPr>
        </w:pPrChange>
      </w:pPr>
      <w:ins w:id="1515" w:author="Leigh Mc Guinness" w:date="2021-05-06T12:58:00Z">
        <w:r w:rsidRPr="00777171">
          <w:rPr>
            <w:rFonts w:ascii="Verdana" w:hAnsi="Verdana" w:cs="Times New Roman"/>
            <w:i/>
            <w:iCs/>
            <w:sz w:val="24"/>
            <w:szCs w:val="24"/>
            <w:rPrChange w:id="1516" w:author="Leigh Mc Guinness" w:date="2021-05-06T12:58:00Z">
              <w:rPr>
                <w:rFonts w:ascii="Times New Roman" w:hAnsi="Times New Roman" w:cs="Times New Roman"/>
                <w:i/>
                <w:iCs/>
                <w:sz w:val="24"/>
                <w:szCs w:val="24"/>
              </w:rPr>
            </w:rPrChange>
          </w:rPr>
          <w:t>Baby monitors in the U.S. 2017</w:t>
        </w:r>
        <w:r w:rsidRPr="00777171">
          <w:rPr>
            <w:rFonts w:ascii="Verdana" w:hAnsi="Verdana" w:cs="Times New Roman"/>
            <w:sz w:val="24"/>
            <w:szCs w:val="24"/>
            <w:rPrChange w:id="1517" w:author="Leigh Mc Guinness" w:date="2021-05-06T12:58:00Z">
              <w:rPr>
                <w:rFonts w:ascii="Times New Roman" w:hAnsi="Times New Roman" w:cs="Times New Roman"/>
                <w:sz w:val="24"/>
                <w:szCs w:val="24"/>
              </w:rPr>
            </w:rPrChange>
          </w:rPr>
          <w:t xml:space="preserve"> (no date) </w:t>
        </w:r>
        <w:r w:rsidRPr="00777171">
          <w:rPr>
            <w:rFonts w:ascii="Verdana" w:hAnsi="Verdana" w:cs="Times New Roman"/>
            <w:i/>
            <w:iCs/>
            <w:sz w:val="24"/>
            <w:szCs w:val="24"/>
            <w:rPrChange w:id="1518" w:author="Leigh Mc Guinness" w:date="2021-05-06T12:58:00Z">
              <w:rPr>
                <w:rFonts w:ascii="Times New Roman" w:hAnsi="Times New Roman" w:cs="Times New Roman"/>
                <w:i/>
                <w:iCs/>
                <w:sz w:val="24"/>
                <w:szCs w:val="24"/>
              </w:rPr>
            </w:rPrChange>
          </w:rPr>
          <w:t>Statista</w:t>
        </w:r>
        <w:r w:rsidRPr="00777171">
          <w:rPr>
            <w:rFonts w:ascii="Verdana" w:hAnsi="Verdana" w:cs="Times New Roman"/>
            <w:sz w:val="24"/>
            <w:szCs w:val="24"/>
            <w:rPrChange w:id="1519" w:author="Leigh Mc Guinness" w:date="2021-05-06T12:58:00Z">
              <w:rPr>
                <w:rFonts w:ascii="Times New Roman" w:hAnsi="Times New Roman" w:cs="Times New Roman"/>
                <w:sz w:val="24"/>
                <w:szCs w:val="24"/>
              </w:rPr>
            </w:rPrChange>
          </w:rPr>
          <w:t>. Available at: https://www.statista.com/forecasts/987427/ownership-of-baby-monitors-in-the-us (Accessed: 18 February 2021).</w:t>
        </w:r>
      </w:ins>
    </w:p>
    <w:p w14:paraId="589C42CE" w14:textId="77777777" w:rsidR="00777171" w:rsidRPr="00777171" w:rsidRDefault="00777171">
      <w:pPr>
        <w:pStyle w:val="Bibliography"/>
        <w:rPr>
          <w:ins w:id="1520" w:author="Leigh Mc Guinness" w:date="2021-05-06T12:58:00Z"/>
          <w:rFonts w:ascii="Verdana" w:hAnsi="Verdana" w:cs="Times New Roman"/>
          <w:sz w:val="24"/>
          <w:szCs w:val="24"/>
          <w:rPrChange w:id="1521" w:author="Leigh Mc Guinness" w:date="2021-05-06T12:58:00Z">
            <w:rPr>
              <w:ins w:id="1522" w:author="Leigh Mc Guinness" w:date="2021-05-06T12:58:00Z"/>
              <w:rFonts w:ascii="Times New Roman" w:hAnsi="Times New Roman" w:cs="Times New Roman"/>
              <w:sz w:val="24"/>
              <w:szCs w:val="24"/>
            </w:rPr>
          </w:rPrChange>
        </w:rPr>
        <w:pPrChange w:id="1523" w:author="Leigh Mc Guinness" w:date="2021-05-06T12:58:00Z">
          <w:pPr>
            <w:widowControl w:val="0"/>
            <w:autoSpaceDE w:val="0"/>
            <w:autoSpaceDN w:val="0"/>
            <w:adjustRightInd w:val="0"/>
            <w:spacing w:after="0" w:line="240" w:lineRule="auto"/>
          </w:pPr>
        </w:pPrChange>
      </w:pPr>
      <w:ins w:id="1524" w:author="Leigh Mc Guinness" w:date="2021-05-06T12:58:00Z">
        <w:r w:rsidRPr="00777171">
          <w:rPr>
            <w:rFonts w:ascii="Verdana" w:hAnsi="Verdana" w:cs="Times New Roman"/>
            <w:sz w:val="24"/>
            <w:szCs w:val="24"/>
            <w:rPrChange w:id="1525" w:author="Leigh Mc Guinness" w:date="2021-05-06T12:58:00Z">
              <w:rPr>
                <w:rFonts w:ascii="Times New Roman" w:hAnsi="Times New Roman" w:cs="Times New Roman"/>
                <w:sz w:val="24"/>
                <w:szCs w:val="24"/>
              </w:rPr>
            </w:rPrChange>
          </w:rPr>
          <w:t>‘Baby Monitors: Purchase, Usage &amp; Influence Survey’ (no date). Available at: https://www.surveymonkey.com/r/RTJ2ZHK (Accessed: 18 February 2021).</w:t>
        </w:r>
      </w:ins>
    </w:p>
    <w:p w14:paraId="7DBBAE67" w14:textId="77777777" w:rsidR="00777171" w:rsidRPr="00777171" w:rsidRDefault="00777171">
      <w:pPr>
        <w:pStyle w:val="Bibliography"/>
        <w:rPr>
          <w:ins w:id="1526" w:author="Leigh Mc Guinness" w:date="2021-05-06T12:58:00Z"/>
          <w:rFonts w:ascii="Verdana" w:hAnsi="Verdana" w:cs="Times New Roman"/>
          <w:sz w:val="24"/>
          <w:szCs w:val="24"/>
          <w:rPrChange w:id="1527" w:author="Leigh Mc Guinness" w:date="2021-05-06T12:58:00Z">
            <w:rPr>
              <w:ins w:id="1528" w:author="Leigh Mc Guinness" w:date="2021-05-06T12:58:00Z"/>
              <w:rFonts w:ascii="Times New Roman" w:hAnsi="Times New Roman" w:cs="Times New Roman"/>
              <w:sz w:val="24"/>
              <w:szCs w:val="24"/>
            </w:rPr>
          </w:rPrChange>
        </w:rPr>
        <w:pPrChange w:id="1529" w:author="Leigh Mc Guinness" w:date="2021-05-06T12:58:00Z">
          <w:pPr>
            <w:widowControl w:val="0"/>
            <w:autoSpaceDE w:val="0"/>
            <w:autoSpaceDN w:val="0"/>
            <w:adjustRightInd w:val="0"/>
            <w:spacing w:after="0" w:line="240" w:lineRule="auto"/>
          </w:pPr>
        </w:pPrChange>
      </w:pPr>
      <w:ins w:id="1530" w:author="Leigh Mc Guinness" w:date="2021-05-06T12:58:00Z">
        <w:r w:rsidRPr="00777171">
          <w:rPr>
            <w:rFonts w:ascii="Verdana" w:hAnsi="Verdana" w:cs="Times New Roman"/>
            <w:sz w:val="24"/>
            <w:szCs w:val="24"/>
            <w:rPrChange w:id="1531" w:author="Leigh Mc Guinness" w:date="2021-05-06T12:58:00Z">
              <w:rPr>
                <w:rFonts w:ascii="Times New Roman" w:hAnsi="Times New Roman" w:cs="Times New Roman"/>
                <w:sz w:val="24"/>
                <w:szCs w:val="24"/>
              </w:rPr>
            </w:rPrChange>
          </w:rPr>
          <w:t xml:space="preserve">cassidy (2013) </w:t>
        </w:r>
        <w:r w:rsidRPr="00777171">
          <w:rPr>
            <w:rFonts w:ascii="Verdana" w:hAnsi="Verdana" w:cs="Times New Roman"/>
            <w:i/>
            <w:iCs/>
            <w:sz w:val="24"/>
            <w:szCs w:val="24"/>
            <w:rPrChange w:id="1532" w:author="Leigh Mc Guinness" w:date="2021-05-06T12:58:00Z">
              <w:rPr>
                <w:rFonts w:ascii="Times New Roman" w:hAnsi="Times New Roman" w:cs="Times New Roman"/>
                <w:i/>
                <w:iCs/>
                <w:sz w:val="24"/>
                <w:szCs w:val="24"/>
              </w:rPr>
            </w:rPrChange>
          </w:rPr>
          <w:t>Discover how to use this guide on when to teach what for your toddler.</w:t>
        </w:r>
        <w:r w:rsidRPr="00777171">
          <w:rPr>
            <w:rFonts w:ascii="Verdana" w:hAnsi="Verdana" w:cs="Times New Roman"/>
            <w:sz w:val="24"/>
            <w:szCs w:val="24"/>
            <w:rPrChange w:id="1533" w:author="Leigh Mc Guinness" w:date="2021-05-06T12:58:00Z">
              <w:rPr>
                <w:rFonts w:ascii="Times New Roman" w:hAnsi="Times New Roman" w:cs="Times New Roman"/>
                <w:sz w:val="24"/>
                <w:szCs w:val="24"/>
              </w:rPr>
            </w:rPrChange>
          </w:rPr>
          <w:t xml:space="preserve">, </w:t>
        </w:r>
        <w:r w:rsidRPr="00777171">
          <w:rPr>
            <w:rFonts w:ascii="Verdana" w:hAnsi="Verdana" w:cs="Times New Roman"/>
            <w:i/>
            <w:iCs/>
            <w:sz w:val="24"/>
            <w:szCs w:val="24"/>
            <w:rPrChange w:id="1534" w:author="Leigh Mc Guinness" w:date="2021-05-06T12:58:00Z">
              <w:rPr>
                <w:rFonts w:ascii="Times New Roman" w:hAnsi="Times New Roman" w:cs="Times New Roman"/>
                <w:i/>
                <w:iCs/>
                <w:sz w:val="24"/>
                <w:szCs w:val="24"/>
              </w:rPr>
            </w:rPrChange>
          </w:rPr>
          <w:t>Teach My Toddlers</w:t>
        </w:r>
        <w:r w:rsidRPr="00777171">
          <w:rPr>
            <w:rFonts w:ascii="Verdana" w:hAnsi="Verdana" w:cs="Times New Roman"/>
            <w:sz w:val="24"/>
            <w:szCs w:val="24"/>
            <w:rPrChange w:id="1535" w:author="Leigh Mc Guinness" w:date="2021-05-06T12:58:00Z">
              <w:rPr>
                <w:rFonts w:ascii="Times New Roman" w:hAnsi="Times New Roman" w:cs="Times New Roman"/>
                <w:sz w:val="24"/>
                <w:szCs w:val="24"/>
              </w:rPr>
            </w:rPrChange>
          </w:rPr>
          <w:t>. Available at: https://teachmytoddlers.com/when-to-teach-what-a-guide-for-teaching-your-toddler-colors-shapes-letters-and-more/ (Accessed: 12 March 2021).</w:t>
        </w:r>
      </w:ins>
    </w:p>
    <w:p w14:paraId="241E8FE5" w14:textId="77777777" w:rsidR="00777171" w:rsidRPr="00777171" w:rsidRDefault="00777171">
      <w:pPr>
        <w:pStyle w:val="Bibliography"/>
        <w:rPr>
          <w:ins w:id="1536" w:author="Leigh Mc Guinness" w:date="2021-05-06T12:58:00Z"/>
          <w:rFonts w:ascii="Verdana" w:hAnsi="Verdana" w:cs="Times New Roman"/>
          <w:sz w:val="24"/>
          <w:szCs w:val="24"/>
          <w:rPrChange w:id="1537" w:author="Leigh Mc Guinness" w:date="2021-05-06T12:58:00Z">
            <w:rPr>
              <w:ins w:id="1538" w:author="Leigh Mc Guinness" w:date="2021-05-06T12:58:00Z"/>
              <w:rFonts w:ascii="Times New Roman" w:hAnsi="Times New Roman" w:cs="Times New Roman"/>
              <w:sz w:val="24"/>
              <w:szCs w:val="24"/>
            </w:rPr>
          </w:rPrChange>
        </w:rPr>
        <w:pPrChange w:id="1539" w:author="Leigh Mc Guinness" w:date="2021-05-06T12:58:00Z">
          <w:pPr>
            <w:widowControl w:val="0"/>
            <w:autoSpaceDE w:val="0"/>
            <w:autoSpaceDN w:val="0"/>
            <w:adjustRightInd w:val="0"/>
            <w:spacing w:after="0" w:line="240" w:lineRule="auto"/>
          </w:pPr>
        </w:pPrChange>
      </w:pPr>
      <w:ins w:id="1540" w:author="Leigh Mc Guinness" w:date="2021-05-06T12:58:00Z">
        <w:r w:rsidRPr="00777171">
          <w:rPr>
            <w:rFonts w:ascii="Verdana" w:hAnsi="Verdana" w:cs="Times New Roman"/>
            <w:i/>
            <w:iCs/>
            <w:sz w:val="24"/>
            <w:szCs w:val="24"/>
            <w:rPrChange w:id="1541" w:author="Leigh Mc Guinness" w:date="2021-05-06T12:58:00Z">
              <w:rPr>
                <w:rFonts w:ascii="Times New Roman" w:hAnsi="Times New Roman" w:cs="Times New Roman"/>
                <w:i/>
                <w:iCs/>
                <w:sz w:val="24"/>
                <w:szCs w:val="24"/>
              </w:rPr>
            </w:rPrChange>
          </w:rPr>
          <w:t>Crying Baby Detector Using 1Sheeld - Arduino Project Hub</w:t>
        </w:r>
        <w:r w:rsidRPr="00777171">
          <w:rPr>
            <w:rFonts w:ascii="Verdana" w:hAnsi="Verdana" w:cs="Times New Roman"/>
            <w:sz w:val="24"/>
            <w:szCs w:val="24"/>
            <w:rPrChange w:id="1542" w:author="Leigh Mc Guinness" w:date="2021-05-06T12:58:00Z">
              <w:rPr>
                <w:rFonts w:ascii="Times New Roman" w:hAnsi="Times New Roman" w:cs="Times New Roman"/>
                <w:sz w:val="24"/>
                <w:szCs w:val="24"/>
              </w:rPr>
            </w:rPrChange>
          </w:rPr>
          <w:t xml:space="preserve"> (no date a). Available at: https://create.arduino.cc/projecthub/kirollosawad/crying-baby-detector-using-1sheeld-9f23c9?ref=search&amp;ref_id=baby%20monitor&amp;offset=1 (Accessed: 19 February 2021).</w:t>
        </w:r>
      </w:ins>
    </w:p>
    <w:p w14:paraId="4382FC03" w14:textId="26C803B7" w:rsidR="00777171" w:rsidRPr="00777171" w:rsidRDefault="00777171">
      <w:pPr>
        <w:pStyle w:val="Bibliography"/>
        <w:rPr>
          <w:ins w:id="1543" w:author="Leigh Mc Guinness" w:date="2021-05-06T12:58:00Z"/>
          <w:del w:id="1544" w:author="leighmcguinness" w:date="2021-05-07T11:53:00Z"/>
          <w:rFonts w:ascii="Verdana" w:hAnsi="Verdana" w:cs="Times New Roman"/>
          <w:sz w:val="24"/>
          <w:szCs w:val="24"/>
          <w:rPrChange w:id="1545" w:author="Leigh Mc Guinness" w:date="2021-05-06T12:58:00Z">
            <w:rPr>
              <w:ins w:id="1546" w:author="Leigh Mc Guinness" w:date="2021-05-06T12:58:00Z"/>
              <w:del w:id="1547" w:author="leighmcguinness" w:date="2021-05-07T11:53:00Z"/>
              <w:rFonts w:ascii="Times New Roman" w:hAnsi="Times New Roman" w:cs="Times New Roman"/>
              <w:sz w:val="24"/>
              <w:szCs w:val="24"/>
            </w:rPr>
          </w:rPrChange>
        </w:rPr>
        <w:pPrChange w:id="1548" w:author="Leigh Mc Guinness" w:date="2021-05-06T12:58:00Z">
          <w:pPr>
            <w:widowControl w:val="0"/>
            <w:autoSpaceDE w:val="0"/>
            <w:autoSpaceDN w:val="0"/>
            <w:adjustRightInd w:val="0"/>
            <w:spacing w:after="0" w:line="240" w:lineRule="auto"/>
          </w:pPr>
        </w:pPrChange>
      </w:pPr>
      <w:ins w:id="1549" w:author="Leigh Mc Guinness" w:date="2021-05-06T12:58:00Z">
        <w:del w:id="1550" w:author="leighmcguinness" w:date="2021-05-07T11:53:00Z">
          <w:r w:rsidRPr="00777171">
            <w:rPr>
              <w:rFonts w:ascii="Verdana" w:hAnsi="Verdana" w:cs="Times New Roman"/>
              <w:sz w:val="24"/>
              <w:szCs w:val="24"/>
              <w:rPrChange w:id="1551" w:author="Leigh Mc Guinness" w:date="2021-05-06T12:58:00Z">
                <w:rPr>
                  <w:rFonts w:ascii="Times New Roman" w:hAnsi="Times New Roman" w:cs="Times New Roman"/>
                  <w:sz w:val="24"/>
                  <w:szCs w:val="24"/>
                </w:rPr>
              </w:rPrChange>
            </w:rPr>
            <w:delText>‘Crying Baby Detector Using 1Sheeld - Arduino Project Hub’ (no date b). Available at: https://create.arduino.cc/projecthub/kirollosawad/crying-baby-detector-using-1sheeld-9f23c9?ref=search&amp;ref_id=baby%20monitor&amp;offset=1 (Accessed: 19 February 2021).</w:delText>
          </w:r>
        </w:del>
      </w:ins>
    </w:p>
    <w:p w14:paraId="130AE54C" w14:textId="77777777" w:rsidR="00777171" w:rsidRPr="00777171" w:rsidRDefault="00777171">
      <w:pPr>
        <w:pStyle w:val="Bibliography"/>
        <w:rPr>
          <w:ins w:id="1552" w:author="Leigh Mc Guinness" w:date="2021-05-06T12:58:00Z"/>
          <w:rFonts w:ascii="Verdana" w:hAnsi="Verdana" w:cs="Times New Roman"/>
          <w:sz w:val="24"/>
          <w:szCs w:val="24"/>
          <w:rPrChange w:id="1553" w:author="Leigh Mc Guinness" w:date="2021-05-06T12:58:00Z">
            <w:rPr>
              <w:ins w:id="1554" w:author="Leigh Mc Guinness" w:date="2021-05-06T12:58:00Z"/>
              <w:rFonts w:ascii="Times New Roman" w:hAnsi="Times New Roman" w:cs="Times New Roman"/>
              <w:sz w:val="24"/>
              <w:szCs w:val="24"/>
            </w:rPr>
          </w:rPrChange>
        </w:rPr>
        <w:pPrChange w:id="1555" w:author="Leigh Mc Guinness" w:date="2021-05-06T12:58:00Z">
          <w:pPr>
            <w:widowControl w:val="0"/>
            <w:autoSpaceDE w:val="0"/>
            <w:autoSpaceDN w:val="0"/>
            <w:adjustRightInd w:val="0"/>
            <w:spacing w:after="0" w:line="240" w:lineRule="auto"/>
          </w:pPr>
        </w:pPrChange>
      </w:pPr>
      <w:ins w:id="1556" w:author="Leigh Mc Guinness" w:date="2021-05-06T12:58:00Z">
        <w:r w:rsidRPr="00777171">
          <w:rPr>
            <w:rFonts w:ascii="Verdana" w:hAnsi="Verdana" w:cs="Times New Roman"/>
            <w:sz w:val="24"/>
            <w:szCs w:val="24"/>
            <w:rPrChange w:id="1557" w:author="Leigh Mc Guinness" w:date="2021-05-06T12:58:00Z">
              <w:rPr>
                <w:rFonts w:ascii="Times New Roman" w:hAnsi="Times New Roman" w:cs="Times New Roman"/>
                <w:sz w:val="24"/>
                <w:szCs w:val="24"/>
              </w:rPr>
            </w:rPrChange>
          </w:rPr>
          <w:t>‘Fulltext PDF’ (no date a). Available at: https://patentimages.storage.googleapis.com/f7/9a/21/a8c8e230b4ae5b/US7049968.pdf (Accessed: 18 February 2021).</w:t>
        </w:r>
      </w:ins>
    </w:p>
    <w:p w14:paraId="240B3ECC" w14:textId="77777777" w:rsidR="00777171" w:rsidRPr="00777171" w:rsidRDefault="00777171">
      <w:pPr>
        <w:pStyle w:val="Bibliography"/>
        <w:rPr>
          <w:ins w:id="1558" w:author="Leigh Mc Guinness" w:date="2021-05-06T12:58:00Z"/>
          <w:rFonts w:ascii="Verdana" w:hAnsi="Verdana" w:cs="Times New Roman"/>
          <w:sz w:val="24"/>
          <w:szCs w:val="24"/>
          <w:rPrChange w:id="1559" w:author="Leigh Mc Guinness" w:date="2021-05-06T12:58:00Z">
            <w:rPr>
              <w:ins w:id="1560" w:author="Leigh Mc Guinness" w:date="2021-05-06T12:58:00Z"/>
              <w:rFonts w:ascii="Times New Roman" w:hAnsi="Times New Roman" w:cs="Times New Roman"/>
              <w:sz w:val="24"/>
              <w:szCs w:val="24"/>
            </w:rPr>
          </w:rPrChange>
        </w:rPr>
        <w:pPrChange w:id="1561" w:author="Leigh Mc Guinness" w:date="2021-05-06T12:58:00Z">
          <w:pPr>
            <w:widowControl w:val="0"/>
            <w:autoSpaceDE w:val="0"/>
            <w:autoSpaceDN w:val="0"/>
            <w:adjustRightInd w:val="0"/>
            <w:spacing w:after="0" w:line="240" w:lineRule="auto"/>
          </w:pPr>
        </w:pPrChange>
      </w:pPr>
      <w:ins w:id="1562" w:author="Leigh Mc Guinness" w:date="2021-05-06T12:58:00Z">
        <w:r w:rsidRPr="00777171">
          <w:rPr>
            <w:rFonts w:ascii="Verdana" w:hAnsi="Verdana" w:cs="Times New Roman"/>
            <w:sz w:val="24"/>
            <w:szCs w:val="24"/>
            <w:rPrChange w:id="1563" w:author="Leigh Mc Guinness" w:date="2021-05-06T12:58:00Z">
              <w:rPr>
                <w:rFonts w:ascii="Times New Roman" w:hAnsi="Times New Roman" w:cs="Times New Roman"/>
                <w:sz w:val="24"/>
                <w:szCs w:val="24"/>
              </w:rPr>
            </w:rPrChange>
          </w:rPr>
          <w:t>‘Fulltext PDF’ (no date b). Available at: https://patentimages.storage.googleapis.com/2c/a2/02/c325e8af74bb6d/US20060103522A1.pdf (Accessed: 18 February 2021).</w:t>
        </w:r>
      </w:ins>
    </w:p>
    <w:p w14:paraId="5E74D5B3" w14:textId="77777777" w:rsidR="00777171" w:rsidRPr="00777171" w:rsidRDefault="00777171">
      <w:pPr>
        <w:pStyle w:val="Bibliography"/>
        <w:rPr>
          <w:ins w:id="1564" w:author="Leigh Mc Guinness" w:date="2021-05-06T12:58:00Z"/>
          <w:rFonts w:ascii="Verdana" w:hAnsi="Verdana" w:cs="Times New Roman"/>
          <w:sz w:val="24"/>
          <w:szCs w:val="24"/>
          <w:rPrChange w:id="1565" w:author="Leigh Mc Guinness" w:date="2021-05-06T12:58:00Z">
            <w:rPr>
              <w:ins w:id="1566" w:author="Leigh Mc Guinness" w:date="2021-05-06T12:58:00Z"/>
              <w:rFonts w:ascii="Times New Roman" w:hAnsi="Times New Roman" w:cs="Times New Roman"/>
              <w:sz w:val="24"/>
              <w:szCs w:val="24"/>
            </w:rPr>
          </w:rPrChange>
        </w:rPr>
        <w:pPrChange w:id="1567" w:author="Leigh Mc Guinness" w:date="2021-05-06T12:58:00Z">
          <w:pPr>
            <w:widowControl w:val="0"/>
            <w:autoSpaceDE w:val="0"/>
            <w:autoSpaceDN w:val="0"/>
            <w:adjustRightInd w:val="0"/>
            <w:spacing w:after="0" w:line="240" w:lineRule="auto"/>
          </w:pPr>
        </w:pPrChange>
      </w:pPr>
      <w:ins w:id="1568" w:author="Leigh Mc Guinness" w:date="2021-05-06T12:58:00Z">
        <w:r w:rsidRPr="00777171">
          <w:rPr>
            <w:rFonts w:ascii="Verdana" w:hAnsi="Verdana" w:cs="Times New Roman"/>
            <w:sz w:val="24"/>
            <w:szCs w:val="24"/>
            <w:rPrChange w:id="1569" w:author="Leigh Mc Guinness" w:date="2021-05-06T12:58:00Z">
              <w:rPr>
                <w:rFonts w:ascii="Times New Roman" w:hAnsi="Times New Roman" w:cs="Times New Roman"/>
                <w:sz w:val="24"/>
                <w:szCs w:val="24"/>
              </w:rPr>
            </w:rPrChange>
          </w:rPr>
          <w:t xml:space="preserve">Harwell, D. (2021) ‘AI baby monitors attract anxious parents: “Fear is the quickest way to get people’s attention”’, </w:t>
        </w:r>
        <w:r w:rsidRPr="00777171">
          <w:rPr>
            <w:rFonts w:ascii="Verdana" w:hAnsi="Verdana" w:cs="Times New Roman"/>
            <w:i/>
            <w:iCs/>
            <w:sz w:val="24"/>
            <w:szCs w:val="24"/>
            <w:rPrChange w:id="1570" w:author="Leigh Mc Guinness" w:date="2021-05-06T12:58:00Z">
              <w:rPr>
                <w:rFonts w:ascii="Times New Roman" w:hAnsi="Times New Roman" w:cs="Times New Roman"/>
                <w:i/>
                <w:iCs/>
                <w:sz w:val="24"/>
                <w:szCs w:val="24"/>
              </w:rPr>
            </w:rPrChange>
          </w:rPr>
          <w:t>Washington Post</w:t>
        </w:r>
        <w:r w:rsidRPr="00777171">
          <w:rPr>
            <w:rFonts w:ascii="Verdana" w:hAnsi="Verdana" w:cs="Times New Roman"/>
            <w:sz w:val="24"/>
            <w:szCs w:val="24"/>
            <w:rPrChange w:id="1571" w:author="Leigh Mc Guinness" w:date="2021-05-06T12:58:00Z">
              <w:rPr>
                <w:rFonts w:ascii="Times New Roman" w:hAnsi="Times New Roman" w:cs="Times New Roman"/>
                <w:sz w:val="24"/>
                <w:szCs w:val="24"/>
              </w:rPr>
            </w:rPrChange>
          </w:rPr>
          <w:t>, 18 February. Available at: https://www.washingtonpost.com/technology/2020/02/25/ai-baby-monitors/ (Accessed: 18 February 2021).</w:t>
        </w:r>
      </w:ins>
    </w:p>
    <w:p w14:paraId="433719B5" w14:textId="7F3B9794" w:rsidR="00777171" w:rsidRPr="00777171" w:rsidRDefault="00777171">
      <w:pPr>
        <w:pStyle w:val="Bibliography"/>
        <w:rPr>
          <w:ins w:id="1572" w:author="Leigh Mc Guinness" w:date="2021-05-06T12:58:00Z"/>
          <w:del w:id="1573" w:author="leighmcguinness" w:date="2021-05-07T11:53:00Z"/>
          <w:rFonts w:ascii="Verdana" w:hAnsi="Verdana" w:cs="Times New Roman"/>
          <w:sz w:val="24"/>
          <w:szCs w:val="24"/>
          <w:rPrChange w:id="1574" w:author="Leigh Mc Guinness" w:date="2021-05-06T12:58:00Z">
            <w:rPr>
              <w:ins w:id="1575" w:author="Leigh Mc Guinness" w:date="2021-05-06T12:58:00Z"/>
              <w:del w:id="1576" w:author="leighmcguinness" w:date="2021-05-07T11:53:00Z"/>
              <w:rFonts w:ascii="Times New Roman" w:hAnsi="Times New Roman" w:cs="Times New Roman"/>
              <w:sz w:val="24"/>
              <w:szCs w:val="24"/>
            </w:rPr>
          </w:rPrChange>
        </w:rPr>
        <w:pPrChange w:id="1577" w:author="Leigh Mc Guinness" w:date="2021-05-06T12:58:00Z">
          <w:pPr>
            <w:widowControl w:val="0"/>
            <w:autoSpaceDE w:val="0"/>
            <w:autoSpaceDN w:val="0"/>
            <w:adjustRightInd w:val="0"/>
            <w:spacing w:after="0" w:line="240" w:lineRule="auto"/>
          </w:pPr>
        </w:pPrChange>
      </w:pPr>
      <w:ins w:id="1578" w:author="Leigh Mc Guinness" w:date="2021-05-06T12:58:00Z">
        <w:del w:id="1579" w:author="leighmcguinness" w:date="2021-05-07T11:53:00Z">
          <w:r w:rsidRPr="00777171">
            <w:rPr>
              <w:rFonts w:ascii="Verdana" w:hAnsi="Verdana" w:cs="Times New Roman"/>
              <w:sz w:val="24"/>
              <w:szCs w:val="24"/>
              <w:rPrChange w:id="1580" w:author="Leigh Mc Guinness" w:date="2021-05-06T12:58:00Z">
                <w:rPr>
                  <w:rFonts w:ascii="Times New Roman" w:hAnsi="Times New Roman" w:cs="Times New Roman"/>
                  <w:sz w:val="24"/>
                  <w:szCs w:val="24"/>
                </w:rPr>
              </w:rPrChange>
            </w:rPr>
            <w:delText xml:space="preserve">Harwell, D. (no date) ‘AI baby monitors attract anxious parents: “Fear is the quickest way to get people’s attention”’, </w:delText>
          </w:r>
          <w:r w:rsidRPr="00777171">
            <w:rPr>
              <w:rFonts w:ascii="Verdana" w:hAnsi="Verdana" w:cs="Times New Roman"/>
              <w:i/>
              <w:iCs/>
              <w:sz w:val="24"/>
              <w:szCs w:val="24"/>
              <w:rPrChange w:id="1581" w:author="Leigh Mc Guinness" w:date="2021-05-06T12:58:00Z">
                <w:rPr>
                  <w:rFonts w:ascii="Times New Roman" w:hAnsi="Times New Roman" w:cs="Times New Roman"/>
                  <w:i/>
                  <w:iCs/>
                  <w:sz w:val="24"/>
                  <w:szCs w:val="24"/>
                </w:rPr>
              </w:rPrChange>
            </w:rPr>
            <w:delText>Washington Post</w:delText>
          </w:r>
          <w:r w:rsidRPr="00777171">
            <w:rPr>
              <w:rFonts w:ascii="Verdana" w:hAnsi="Verdana" w:cs="Times New Roman"/>
              <w:sz w:val="24"/>
              <w:szCs w:val="24"/>
              <w:rPrChange w:id="1582" w:author="Leigh Mc Guinness" w:date="2021-05-06T12:58:00Z">
                <w:rPr>
                  <w:rFonts w:ascii="Times New Roman" w:hAnsi="Times New Roman" w:cs="Times New Roman"/>
                  <w:sz w:val="24"/>
                  <w:szCs w:val="24"/>
                </w:rPr>
              </w:rPrChange>
            </w:rPr>
            <w:delText>. Available at: https://www.washingtonpost.com/technology/2020/02/25/ai-baby-monitors/ (Accessed: 18 February 2021).</w:delText>
          </w:r>
        </w:del>
      </w:ins>
    </w:p>
    <w:p w14:paraId="33E1FAE3" w14:textId="77777777" w:rsidR="00777171" w:rsidRPr="00777171" w:rsidRDefault="00777171">
      <w:pPr>
        <w:pStyle w:val="Bibliography"/>
        <w:rPr>
          <w:ins w:id="1583" w:author="Leigh Mc Guinness" w:date="2021-05-06T12:58:00Z"/>
          <w:rFonts w:ascii="Verdana" w:hAnsi="Verdana" w:cs="Times New Roman"/>
          <w:sz w:val="24"/>
          <w:szCs w:val="24"/>
          <w:rPrChange w:id="1584" w:author="Leigh Mc Guinness" w:date="2021-05-06T12:58:00Z">
            <w:rPr>
              <w:ins w:id="1585" w:author="Leigh Mc Guinness" w:date="2021-05-06T12:58:00Z"/>
              <w:rFonts w:ascii="Times New Roman" w:hAnsi="Times New Roman" w:cs="Times New Roman"/>
              <w:sz w:val="24"/>
              <w:szCs w:val="24"/>
            </w:rPr>
          </w:rPrChange>
        </w:rPr>
        <w:pPrChange w:id="1586" w:author="Leigh Mc Guinness" w:date="2021-05-06T12:58:00Z">
          <w:pPr>
            <w:widowControl w:val="0"/>
            <w:autoSpaceDE w:val="0"/>
            <w:autoSpaceDN w:val="0"/>
            <w:adjustRightInd w:val="0"/>
            <w:spacing w:after="0" w:line="240" w:lineRule="auto"/>
          </w:pPr>
        </w:pPrChange>
      </w:pPr>
      <w:ins w:id="1587" w:author="Leigh Mc Guinness" w:date="2021-05-06T12:58:00Z">
        <w:r w:rsidRPr="00777171">
          <w:rPr>
            <w:rFonts w:ascii="Verdana" w:hAnsi="Verdana" w:cs="Times New Roman"/>
            <w:sz w:val="24"/>
            <w:szCs w:val="24"/>
            <w:rPrChange w:id="1588" w:author="Leigh Mc Guinness" w:date="2021-05-06T12:58:00Z">
              <w:rPr>
                <w:rFonts w:ascii="Times New Roman" w:hAnsi="Times New Roman" w:cs="Times New Roman"/>
                <w:sz w:val="24"/>
                <w:szCs w:val="24"/>
              </w:rPr>
            </w:rPrChange>
          </w:rPr>
          <w:t xml:space="preserve">Jabbar, W. A. </w:t>
        </w:r>
        <w:r w:rsidRPr="00777171">
          <w:rPr>
            <w:rFonts w:ascii="Verdana" w:hAnsi="Verdana" w:cs="Times New Roman"/>
            <w:i/>
            <w:iCs/>
            <w:sz w:val="24"/>
            <w:szCs w:val="24"/>
            <w:rPrChange w:id="1589" w:author="Leigh Mc Guinness" w:date="2021-05-06T12:58:00Z">
              <w:rPr>
                <w:rFonts w:ascii="Times New Roman" w:hAnsi="Times New Roman" w:cs="Times New Roman"/>
                <w:i/>
                <w:iCs/>
                <w:sz w:val="24"/>
                <w:szCs w:val="24"/>
              </w:rPr>
            </w:rPrChange>
          </w:rPr>
          <w:t>et al.</w:t>
        </w:r>
        <w:r w:rsidRPr="00777171">
          <w:rPr>
            <w:rFonts w:ascii="Verdana" w:hAnsi="Verdana" w:cs="Times New Roman"/>
            <w:sz w:val="24"/>
            <w:szCs w:val="24"/>
            <w:rPrChange w:id="1590" w:author="Leigh Mc Guinness" w:date="2021-05-06T12:58:00Z">
              <w:rPr>
                <w:rFonts w:ascii="Times New Roman" w:hAnsi="Times New Roman" w:cs="Times New Roman"/>
                <w:sz w:val="24"/>
                <w:szCs w:val="24"/>
              </w:rPr>
            </w:rPrChange>
          </w:rPr>
          <w:t xml:space="preserve"> (2019) ‘IoT-BBMS: Internet of Things-Based Baby Monitoring System for Smart Cradle’, </w:t>
        </w:r>
        <w:r w:rsidRPr="00777171">
          <w:rPr>
            <w:rFonts w:ascii="Verdana" w:hAnsi="Verdana" w:cs="Times New Roman"/>
            <w:i/>
            <w:iCs/>
            <w:sz w:val="24"/>
            <w:szCs w:val="24"/>
            <w:rPrChange w:id="1591" w:author="Leigh Mc Guinness" w:date="2021-05-06T12:58:00Z">
              <w:rPr>
                <w:rFonts w:ascii="Times New Roman" w:hAnsi="Times New Roman" w:cs="Times New Roman"/>
                <w:i/>
                <w:iCs/>
                <w:sz w:val="24"/>
                <w:szCs w:val="24"/>
              </w:rPr>
            </w:rPrChange>
          </w:rPr>
          <w:t>IEEE Access</w:t>
        </w:r>
        <w:r w:rsidRPr="00777171">
          <w:rPr>
            <w:rFonts w:ascii="Verdana" w:hAnsi="Verdana" w:cs="Times New Roman"/>
            <w:sz w:val="24"/>
            <w:szCs w:val="24"/>
            <w:rPrChange w:id="1592" w:author="Leigh Mc Guinness" w:date="2021-05-06T12:58:00Z">
              <w:rPr>
                <w:rFonts w:ascii="Times New Roman" w:hAnsi="Times New Roman" w:cs="Times New Roman"/>
                <w:sz w:val="24"/>
                <w:szCs w:val="24"/>
              </w:rPr>
            </w:rPrChange>
          </w:rPr>
          <w:t>, 7, pp. 93791–93805. doi: 10.1109/ACCESS.2019.2928481.</w:t>
        </w:r>
      </w:ins>
    </w:p>
    <w:p w14:paraId="7F62B0E6" w14:textId="77777777" w:rsidR="00777171" w:rsidRPr="00777171" w:rsidRDefault="00777171">
      <w:pPr>
        <w:pStyle w:val="Bibliography"/>
        <w:rPr>
          <w:ins w:id="1593" w:author="Leigh Mc Guinness" w:date="2021-05-06T12:58:00Z"/>
          <w:rFonts w:ascii="Verdana" w:hAnsi="Verdana" w:cs="Times New Roman"/>
          <w:sz w:val="24"/>
          <w:szCs w:val="24"/>
          <w:rPrChange w:id="1594" w:author="Leigh Mc Guinness" w:date="2021-05-06T12:58:00Z">
            <w:rPr>
              <w:ins w:id="1595" w:author="Leigh Mc Guinness" w:date="2021-05-06T12:58:00Z"/>
              <w:rFonts w:ascii="Times New Roman" w:hAnsi="Times New Roman" w:cs="Times New Roman"/>
              <w:sz w:val="24"/>
              <w:szCs w:val="24"/>
            </w:rPr>
          </w:rPrChange>
        </w:rPr>
        <w:pPrChange w:id="1596" w:author="Leigh Mc Guinness" w:date="2021-05-06T12:58:00Z">
          <w:pPr>
            <w:widowControl w:val="0"/>
            <w:autoSpaceDE w:val="0"/>
            <w:autoSpaceDN w:val="0"/>
            <w:adjustRightInd w:val="0"/>
            <w:spacing w:after="0" w:line="240" w:lineRule="auto"/>
          </w:pPr>
        </w:pPrChange>
      </w:pPr>
      <w:ins w:id="1597" w:author="Leigh Mc Guinness" w:date="2021-05-06T12:58:00Z">
        <w:r w:rsidRPr="00777171">
          <w:rPr>
            <w:rFonts w:ascii="Verdana" w:hAnsi="Verdana" w:cs="Times New Roman"/>
            <w:sz w:val="24"/>
            <w:szCs w:val="24"/>
            <w:rPrChange w:id="1598" w:author="Leigh Mc Guinness" w:date="2021-05-06T12:58:00Z">
              <w:rPr>
                <w:rFonts w:ascii="Times New Roman" w:hAnsi="Times New Roman" w:cs="Times New Roman"/>
                <w:sz w:val="24"/>
                <w:szCs w:val="24"/>
              </w:rPr>
            </w:rPrChange>
          </w:rPr>
          <w:t xml:space="preserve">Ramesh, S. </w:t>
        </w:r>
        <w:r w:rsidRPr="00777171">
          <w:rPr>
            <w:rFonts w:ascii="Verdana" w:hAnsi="Verdana" w:cs="Times New Roman"/>
            <w:i/>
            <w:iCs/>
            <w:sz w:val="24"/>
            <w:szCs w:val="24"/>
            <w:rPrChange w:id="1599" w:author="Leigh Mc Guinness" w:date="2021-05-06T12:58:00Z">
              <w:rPr>
                <w:rFonts w:ascii="Times New Roman" w:hAnsi="Times New Roman" w:cs="Times New Roman"/>
                <w:i/>
                <w:iCs/>
                <w:sz w:val="24"/>
                <w:szCs w:val="24"/>
              </w:rPr>
            </w:rPrChange>
          </w:rPr>
          <w:t>et al.</w:t>
        </w:r>
        <w:r w:rsidRPr="00777171">
          <w:rPr>
            <w:rFonts w:ascii="Verdana" w:hAnsi="Verdana" w:cs="Times New Roman"/>
            <w:sz w:val="24"/>
            <w:szCs w:val="24"/>
            <w:rPrChange w:id="1600" w:author="Leigh Mc Guinness" w:date="2021-05-06T12:58:00Z">
              <w:rPr>
                <w:rFonts w:ascii="Times New Roman" w:hAnsi="Times New Roman" w:cs="Times New Roman"/>
                <w:sz w:val="24"/>
                <w:szCs w:val="24"/>
              </w:rPr>
            </w:rPrChange>
          </w:rPr>
          <w:t xml:space="preserve"> (2019) ‘A Smart Baby Cradle’, </w:t>
        </w:r>
        <w:r w:rsidRPr="00777171">
          <w:rPr>
            <w:rFonts w:ascii="Verdana" w:hAnsi="Verdana" w:cs="Times New Roman"/>
            <w:i/>
            <w:iCs/>
            <w:sz w:val="24"/>
            <w:szCs w:val="24"/>
            <w:rPrChange w:id="1601" w:author="Leigh Mc Guinness" w:date="2021-05-06T12:58:00Z">
              <w:rPr>
                <w:rFonts w:ascii="Times New Roman" w:hAnsi="Times New Roman" w:cs="Times New Roman"/>
                <w:i/>
                <w:iCs/>
                <w:sz w:val="24"/>
                <w:szCs w:val="24"/>
              </w:rPr>
            </w:rPrChange>
          </w:rPr>
          <w:t>Global Journal of Computer Science and Technology</w:t>
        </w:r>
        <w:r w:rsidRPr="00777171">
          <w:rPr>
            <w:rFonts w:ascii="Verdana" w:hAnsi="Verdana" w:cs="Times New Roman"/>
            <w:sz w:val="24"/>
            <w:szCs w:val="24"/>
            <w:rPrChange w:id="1602" w:author="Leigh Mc Guinness" w:date="2021-05-06T12:58:00Z">
              <w:rPr>
                <w:rFonts w:ascii="Times New Roman" w:hAnsi="Times New Roman" w:cs="Times New Roman"/>
                <w:sz w:val="24"/>
                <w:szCs w:val="24"/>
              </w:rPr>
            </w:rPrChange>
          </w:rPr>
          <w:t>. Available at: https://computerresearch.org/index.php/computer/article/view/1815 (Accessed: 14 March 2021).</w:t>
        </w:r>
      </w:ins>
    </w:p>
    <w:p w14:paraId="082970FA" w14:textId="77777777" w:rsidR="00777171" w:rsidRPr="00777171" w:rsidRDefault="00777171">
      <w:pPr>
        <w:pStyle w:val="Bibliography"/>
        <w:rPr>
          <w:ins w:id="1603" w:author="Leigh Mc Guinness" w:date="2021-05-06T12:58:00Z"/>
          <w:rFonts w:ascii="Verdana" w:hAnsi="Verdana" w:cs="Times New Roman"/>
          <w:sz w:val="24"/>
          <w:szCs w:val="24"/>
          <w:rPrChange w:id="1604" w:author="Leigh Mc Guinness" w:date="2021-05-06T12:58:00Z">
            <w:rPr>
              <w:ins w:id="1605" w:author="Leigh Mc Guinness" w:date="2021-05-06T12:58:00Z"/>
              <w:rFonts w:ascii="Times New Roman" w:hAnsi="Times New Roman" w:cs="Times New Roman"/>
              <w:sz w:val="24"/>
              <w:szCs w:val="24"/>
            </w:rPr>
          </w:rPrChange>
        </w:rPr>
        <w:pPrChange w:id="1606" w:author="Leigh Mc Guinness" w:date="2021-05-06T12:58:00Z">
          <w:pPr>
            <w:widowControl w:val="0"/>
            <w:autoSpaceDE w:val="0"/>
            <w:autoSpaceDN w:val="0"/>
            <w:adjustRightInd w:val="0"/>
            <w:spacing w:after="0" w:line="240" w:lineRule="auto"/>
          </w:pPr>
        </w:pPrChange>
      </w:pPr>
      <w:ins w:id="1607" w:author="Leigh Mc Guinness" w:date="2021-05-06T12:58:00Z">
        <w:r w:rsidRPr="00777171">
          <w:rPr>
            <w:rFonts w:ascii="Verdana" w:hAnsi="Verdana" w:cs="Times New Roman"/>
            <w:i/>
            <w:iCs/>
            <w:sz w:val="24"/>
            <w:szCs w:val="24"/>
            <w:rPrChange w:id="1608" w:author="Leigh Mc Guinness" w:date="2021-05-06T12:58:00Z">
              <w:rPr>
                <w:rFonts w:ascii="Times New Roman" w:hAnsi="Times New Roman" w:cs="Times New Roman"/>
                <w:i/>
                <w:iCs/>
                <w:sz w:val="24"/>
                <w:szCs w:val="24"/>
              </w:rPr>
            </w:rPrChange>
          </w:rPr>
          <w:t>Sensor Data Streaming with Arduino</w:t>
        </w:r>
        <w:r w:rsidRPr="00777171">
          <w:rPr>
            <w:rFonts w:ascii="Verdana" w:hAnsi="Verdana" w:cs="Times New Roman"/>
            <w:sz w:val="24"/>
            <w:szCs w:val="24"/>
            <w:rPrChange w:id="1609" w:author="Leigh Mc Guinness" w:date="2021-05-06T12:58:00Z">
              <w:rPr>
                <w:rFonts w:ascii="Times New Roman" w:hAnsi="Times New Roman" w:cs="Times New Roman"/>
                <w:sz w:val="24"/>
                <w:szCs w:val="24"/>
              </w:rPr>
            </w:rPrChange>
          </w:rPr>
          <w:t xml:space="preserve"> (no date) </w:t>
        </w:r>
        <w:r w:rsidRPr="00777171">
          <w:rPr>
            <w:rFonts w:ascii="Verdana" w:hAnsi="Verdana" w:cs="Times New Roman"/>
            <w:i/>
            <w:iCs/>
            <w:sz w:val="24"/>
            <w:szCs w:val="24"/>
            <w:rPrChange w:id="1610" w:author="Leigh Mc Guinness" w:date="2021-05-06T12:58:00Z">
              <w:rPr>
                <w:rFonts w:ascii="Times New Roman" w:hAnsi="Times New Roman" w:cs="Times New Roman"/>
                <w:i/>
                <w:iCs/>
                <w:sz w:val="24"/>
                <w:szCs w:val="24"/>
              </w:rPr>
            </w:rPrChange>
          </w:rPr>
          <w:t>Arduino Project Hub</w:t>
        </w:r>
        <w:r w:rsidRPr="00777171">
          <w:rPr>
            <w:rFonts w:ascii="Verdana" w:hAnsi="Verdana" w:cs="Times New Roman"/>
            <w:sz w:val="24"/>
            <w:szCs w:val="24"/>
            <w:rPrChange w:id="1611" w:author="Leigh Mc Guinness" w:date="2021-05-06T12:58:00Z">
              <w:rPr>
                <w:rFonts w:ascii="Times New Roman" w:hAnsi="Times New Roman" w:cs="Times New Roman"/>
                <w:sz w:val="24"/>
                <w:szCs w:val="24"/>
              </w:rPr>
            </w:rPrChange>
          </w:rPr>
          <w:t>. Available at: https://create.arduino.cc/projecthub/8bitkick/sensor-data-streaming-with-arduino-683a6c (Accessed: 19 February 2021).</w:t>
        </w:r>
      </w:ins>
    </w:p>
    <w:p w14:paraId="38DFDF64" w14:textId="77777777" w:rsidR="00777171" w:rsidRPr="00777171" w:rsidRDefault="00777171">
      <w:pPr>
        <w:pStyle w:val="Bibliography"/>
        <w:rPr>
          <w:ins w:id="1612" w:author="Leigh Mc Guinness" w:date="2021-05-06T12:58:00Z"/>
          <w:rFonts w:ascii="Verdana" w:hAnsi="Verdana" w:cs="Times New Roman"/>
          <w:sz w:val="24"/>
          <w:szCs w:val="24"/>
          <w:rPrChange w:id="1613" w:author="Leigh Mc Guinness" w:date="2021-05-06T12:58:00Z">
            <w:rPr>
              <w:ins w:id="1614" w:author="Leigh Mc Guinness" w:date="2021-05-06T12:58:00Z"/>
              <w:rFonts w:ascii="Times New Roman" w:hAnsi="Times New Roman" w:cs="Times New Roman"/>
              <w:sz w:val="24"/>
              <w:szCs w:val="24"/>
            </w:rPr>
          </w:rPrChange>
        </w:rPr>
        <w:pPrChange w:id="1615" w:author="Leigh Mc Guinness" w:date="2021-05-06T12:58:00Z">
          <w:pPr>
            <w:widowControl w:val="0"/>
            <w:autoSpaceDE w:val="0"/>
            <w:autoSpaceDN w:val="0"/>
            <w:adjustRightInd w:val="0"/>
            <w:spacing w:after="0" w:line="240" w:lineRule="auto"/>
          </w:pPr>
        </w:pPrChange>
      </w:pPr>
      <w:ins w:id="1616" w:author="Leigh Mc Guinness" w:date="2021-05-06T12:58:00Z">
        <w:r w:rsidRPr="00777171">
          <w:rPr>
            <w:rFonts w:ascii="Verdana" w:hAnsi="Verdana" w:cs="Times New Roman"/>
            <w:i/>
            <w:iCs/>
            <w:sz w:val="24"/>
            <w:szCs w:val="24"/>
            <w:rPrChange w:id="1617" w:author="Leigh Mc Guinness" w:date="2021-05-06T12:58:00Z">
              <w:rPr>
                <w:rFonts w:ascii="Times New Roman" w:hAnsi="Times New Roman" w:cs="Times New Roman"/>
                <w:i/>
                <w:iCs/>
                <w:sz w:val="24"/>
                <w:szCs w:val="24"/>
              </w:rPr>
            </w:rPrChange>
          </w:rPr>
          <w:t>Skill Builder: Advanced Arduino Sound Synthesis | Make:</w:t>
        </w:r>
        <w:r w:rsidRPr="00777171">
          <w:rPr>
            <w:rFonts w:ascii="Verdana" w:hAnsi="Verdana" w:cs="Times New Roman"/>
            <w:sz w:val="24"/>
            <w:szCs w:val="24"/>
            <w:rPrChange w:id="1618" w:author="Leigh Mc Guinness" w:date="2021-05-06T12:58:00Z">
              <w:rPr>
                <w:rFonts w:ascii="Times New Roman" w:hAnsi="Times New Roman" w:cs="Times New Roman"/>
                <w:sz w:val="24"/>
                <w:szCs w:val="24"/>
              </w:rPr>
            </w:rPrChange>
          </w:rPr>
          <w:t xml:space="preserve"> (no date) </w:t>
        </w:r>
        <w:r w:rsidRPr="00777171">
          <w:rPr>
            <w:rFonts w:ascii="Verdana" w:hAnsi="Verdana" w:cs="Times New Roman"/>
            <w:i/>
            <w:iCs/>
            <w:sz w:val="24"/>
            <w:szCs w:val="24"/>
            <w:rPrChange w:id="1619" w:author="Leigh Mc Guinness" w:date="2021-05-06T12:58:00Z">
              <w:rPr>
                <w:rFonts w:ascii="Times New Roman" w:hAnsi="Times New Roman" w:cs="Times New Roman"/>
                <w:i/>
                <w:iCs/>
                <w:sz w:val="24"/>
                <w:szCs w:val="24"/>
              </w:rPr>
            </w:rPrChange>
          </w:rPr>
          <w:t>Make: DIY Projects and Ideas for Makers</w:t>
        </w:r>
        <w:r w:rsidRPr="00777171">
          <w:rPr>
            <w:rFonts w:ascii="Verdana" w:hAnsi="Verdana" w:cs="Times New Roman"/>
            <w:sz w:val="24"/>
            <w:szCs w:val="24"/>
            <w:rPrChange w:id="1620" w:author="Leigh Mc Guinness" w:date="2021-05-06T12:58:00Z">
              <w:rPr>
                <w:rFonts w:ascii="Times New Roman" w:hAnsi="Times New Roman" w:cs="Times New Roman"/>
                <w:sz w:val="24"/>
                <w:szCs w:val="24"/>
              </w:rPr>
            </w:rPrChange>
          </w:rPr>
          <w:t>. Available at: https://makezine.com/projects/make-35/advanced-arduino-sound-synthesis/ (Accessed: 22 February 2021).</w:t>
        </w:r>
      </w:ins>
    </w:p>
    <w:p w14:paraId="7F89DE7C" w14:textId="77777777" w:rsidR="00777171" w:rsidRPr="00777171" w:rsidRDefault="00777171">
      <w:pPr>
        <w:pStyle w:val="Bibliography"/>
        <w:rPr>
          <w:ins w:id="1621" w:author="Leigh Mc Guinness" w:date="2021-05-06T12:58:00Z"/>
          <w:rFonts w:ascii="Verdana" w:hAnsi="Verdana" w:cs="Times New Roman"/>
          <w:sz w:val="24"/>
          <w:szCs w:val="24"/>
          <w:rPrChange w:id="1622" w:author="Leigh Mc Guinness" w:date="2021-05-06T12:58:00Z">
            <w:rPr>
              <w:ins w:id="1623" w:author="Leigh Mc Guinness" w:date="2021-05-06T12:58:00Z"/>
              <w:rFonts w:ascii="Times New Roman" w:hAnsi="Times New Roman" w:cs="Times New Roman"/>
              <w:sz w:val="24"/>
              <w:szCs w:val="24"/>
            </w:rPr>
          </w:rPrChange>
        </w:rPr>
        <w:pPrChange w:id="1624" w:author="Leigh Mc Guinness" w:date="2021-05-06T12:58:00Z">
          <w:pPr>
            <w:widowControl w:val="0"/>
            <w:autoSpaceDE w:val="0"/>
            <w:autoSpaceDN w:val="0"/>
            <w:adjustRightInd w:val="0"/>
            <w:spacing w:after="0" w:line="240" w:lineRule="auto"/>
          </w:pPr>
        </w:pPrChange>
      </w:pPr>
      <w:ins w:id="1625" w:author="Leigh Mc Guinness" w:date="2021-05-06T12:58:00Z">
        <w:r w:rsidRPr="00777171">
          <w:rPr>
            <w:rFonts w:ascii="Verdana" w:hAnsi="Verdana" w:cs="Times New Roman"/>
            <w:i/>
            <w:iCs/>
            <w:sz w:val="24"/>
            <w:szCs w:val="24"/>
            <w:rPrChange w:id="1626" w:author="Leigh Mc Guinness" w:date="2021-05-06T12:58:00Z">
              <w:rPr>
                <w:rFonts w:ascii="Times New Roman" w:hAnsi="Times New Roman" w:cs="Times New Roman"/>
                <w:i/>
                <w:iCs/>
                <w:sz w:val="24"/>
                <w:szCs w:val="24"/>
              </w:rPr>
            </w:rPrChange>
          </w:rPr>
          <w:t>Survey Says: Owlet and Better Sleep</w:t>
        </w:r>
        <w:r w:rsidRPr="00777171">
          <w:rPr>
            <w:rFonts w:ascii="Verdana" w:hAnsi="Verdana" w:cs="Times New Roman"/>
            <w:sz w:val="24"/>
            <w:szCs w:val="24"/>
            <w:rPrChange w:id="1627" w:author="Leigh Mc Guinness" w:date="2021-05-06T12:58:00Z">
              <w:rPr>
                <w:rFonts w:ascii="Times New Roman" w:hAnsi="Times New Roman" w:cs="Times New Roman"/>
                <w:sz w:val="24"/>
                <w:szCs w:val="24"/>
              </w:rPr>
            </w:rPrChange>
          </w:rPr>
          <w:t xml:space="preserve"> (2016) </w:t>
        </w:r>
        <w:r w:rsidRPr="00777171">
          <w:rPr>
            <w:rFonts w:ascii="Verdana" w:hAnsi="Verdana" w:cs="Times New Roman"/>
            <w:i/>
            <w:iCs/>
            <w:sz w:val="24"/>
            <w:szCs w:val="24"/>
            <w:rPrChange w:id="1628" w:author="Leigh Mc Guinness" w:date="2021-05-06T12:58:00Z">
              <w:rPr>
                <w:rFonts w:ascii="Times New Roman" w:hAnsi="Times New Roman" w:cs="Times New Roman"/>
                <w:i/>
                <w:iCs/>
                <w:sz w:val="24"/>
                <w:szCs w:val="24"/>
              </w:rPr>
            </w:rPrChange>
          </w:rPr>
          <w:t>Owlet’s Blog</w:t>
        </w:r>
        <w:r w:rsidRPr="00777171">
          <w:rPr>
            <w:rFonts w:ascii="Verdana" w:hAnsi="Verdana" w:cs="Times New Roman"/>
            <w:sz w:val="24"/>
            <w:szCs w:val="24"/>
            <w:rPrChange w:id="1629" w:author="Leigh Mc Guinness" w:date="2021-05-06T12:58:00Z">
              <w:rPr>
                <w:rFonts w:ascii="Times New Roman" w:hAnsi="Times New Roman" w:cs="Times New Roman"/>
                <w:sz w:val="24"/>
                <w:szCs w:val="24"/>
              </w:rPr>
            </w:rPrChange>
          </w:rPr>
          <w:t>. Available at: https://blog.owletcare.com/survey-says-owlet-and-better-sleep/ (Accessed: 18 February 2021).</w:t>
        </w:r>
      </w:ins>
    </w:p>
    <w:p w14:paraId="67292F1C" w14:textId="77777777" w:rsidR="00777171" w:rsidRPr="00777171" w:rsidRDefault="00777171">
      <w:pPr>
        <w:pStyle w:val="Bibliography"/>
        <w:rPr>
          <w:ins w:id="1630" w:author="Leigh Mc Guinness" w:date="2021-05-06T12:58:00Z"/>
          <w:rFonts w:ascii="Verdana" w:hAnsi="Verdana" w:cs="Times New Roman"/>
          <w:sz w:val="24"/>
          <w:szCs w:val="24"/>
          <w:rPrChange w:id="1631" w:author="Leigh Mc Guinness" w:date="2021-05-06T12:58:00Z">
            <w:rPr>
              <w:ins w:id="1632" w:author="Leigh Mc Guinness" w:date="2021-05-06T12:58:00Z"/>
              <w:rFonts w:ascii="Times New Roman" w:hAnsi="Times New Roman" w:cs="Times New Roman"/>
              <w:sz w:val="24"/>
              <w:szCs w:val="24"/>
            </w:rPr>
          </w:rPrChange>
        </w:rPr>
        <w:pPrChange w:id="1633" w:author="Leigh Mc Guinness" w:date="2021-05-06T12:58:00Z">
          <w:pPr>
            <w:widowControl w:val="0"/>
            <w:autoSpaceDE w:val="0"/>
            <w:autoSpaceDN w:val="0"/>
            <w:adjustRightInd w:val="0"/>
            <w:spacing w:after="0" w:line="240" w:lineRule="auto"/>
          </w:pPr>
        </w:pPrChange>
      </w:pPr>
      <w:ins w:id="1634" w:author="Leigh Mc Guinness" w:date="2021-05-06T12:58:00Z">
        <w:r w:rsidRPr="00777171">
          <w:rPr>
            <w:rFonts w:ascii="Verdana" w:hAnsi="Verdana" w:cs="Times New Roman"/>
            <w:sz w:val="24"/>
            <w:szCs w:val="24"/>
            <w:rPrChange w:id="1635" w:author="Leigh Mc Guinness" w:date="2021-05-06T12:58:00Z">
              <w:rPr>
                <w:rFonts w:ascii="Times New Roman" w:hAnsi="Times New Roman" w:cs="Times New Roman"/>
                <w:sz w:val="24"/>
                <w:szCs w:val="24"/>
              </w:rPr>
            </w:rPrChange>
          </w:rPr>
          <w:t xml:space="preserve">TechMartianFollow (no date) </w:t>
        </w:r>
        <w:r w:rsidRPr="00777171">
          <w:rPr>
            <w:rFonts w:ascii="Verdana" w:hAnsi="Verdana" w:cs="Times New Roman"/>
            <w:i/>
            <w:iCs/>
            <w:sz w:val="24"/>
            <w:szCs w:val="24"/>
            <w:rPrChange w:id="1636" w:author="Leigh Mc Guinness" w:date="2021-05-06T12:58:00Z">
              <w:rPr>
                <w:rFonts w:ascii="Times New Roman" w:hAnsi="Times New Roman" w:cs="Times New Roman"/>
                <w:i/>
                <w:iCs/>
                <w:sz w:val="24"/>
                <w:szCs w:val="24"/>
              </w:rPr>
            </w:rPrChange>
          </w:rPr>
          <w:t>Crying Baby Monitor With Email Notification</w:t>
        </w:r>
        <w:r w:rsidRPr="00777171">
          <w:rPr>
            <w:rFonts w:ascii="Verdana" w:hAnsi="Verdana" w:cs="Times New Roman"/>
            <w:sz w:val="24"/>
            <w:szCs w:val="24"/>
            <w:rPrChange w:id="1637" w:author="Leigh Mc Guinness" w:date="2021-05-06T12:58:00Z">
              <w:rPr>
                <w:rFonts w:ascii="Times New Roman" w:hAnsi="Times New Roman" w:cs="Times New Roman"/>
                <w:sz w:val="24"/>
                <w:szCs w:val="24"/>
              </w:rPr>
            </w:rPrChange>
          </w:rPr>
          <w:t xml:space="preserve">, </w:t>
        </w:r>
        <w:r w:rsidRPr="00777171">
          <w:rPr>
            <w:rFonts w:ascii="Verdana" w:hAnsi="Verdana" w:cs="Times New Roman"/>
            <w:i/>
            <w:iCs/>
            <w:sz w:val="24"/>
            <w:szCs w:val="24"/>
            <w:rPrChange w:id="1638" w:author="Leigh Mc Guinness" w:date="2021-05-06T12:58:00Z">
              <w:rPr>
                <w:rFonts w:ascii="Times New Roman" w:hAnsi="Times New Roman" w:cs="Times New Roman"/>
                <w:i/>
                <w:iCs/>
                <w:sz w:val="24"/>
                <w:szCs w:val="24"/>
              </w:rPr>
            </w:rPrChange>
          </w:rPr>
          <w:t>Instructables</w:t>
        </w:r>
        <w:r w:rsidRPr="00777171">
          <w:rPr>
            <w:rFonts w:ascii="Verdana" w:hAnsi="Verdana" w:cs="Times New Roman"/>
            <w:sz w:val="24"/>
            <w:szCs w:val="24"/>
            <w:rPrChange w:id="1639" w:author="Leigh Mc Guinness" w:date="2021-05-06T12:58:00Z">
              <w:rPr>
                <w:rFonts w:ascii="Times New Roman" w:hAnsi="Times New Roman" w:cs="Times New Roman"/>
                <w:sz w:val="24"/>
                <w:szCs w:val="24"/>
              </w:rPr>
            </w:rPrChange>
          </w:rPr>
          <w:t>. Available at: https://www.instructables.com/Crying-Baby-Monitor-With-Email-Notification/ (Accessed: 22 February 2021).</w:t>
        </w:r>
      </w:ins>
    </w:p>
    <w:p w14:paraId="32012CF3" w14:textId="77777777" w:rsidR="00777171" w:rsidRPr="00777171" w:rsidRDefault="00777171">
      <w:pPr>
        <w:pStyle w:val="Bibliography"/>
        <w:rPr>
          <w:ins w:id="1640" w:author="Leigh Mc Guinness" w:date="2021-05-06T12:58:00Z"/>
          <w:rFonts w:ascii="Verdana" w:hAnsi="Verdana" w:cs="Times New Roman"/>
          <w:sz w:val="24"/>
          <w:szCs w:val="24"/>
          <w:rPrChange w:id="1641" w:author="Leigh Mc Guinness" w:date="2021-05-06T12:58:00Z">
            <w:rPr>
              <w:ins w:id="1642" w:author="Leigh Mc Guinness" w:date="2021-05-06T12:58:00Z"/>
              <w:rFonts w:ascii="Times New Roman" w:hAnsi="Times New Roman" w:cs="Times New Roman"/>
              <w:sz w:val="24"/>
              <w:szCs w:val="24"/>
            </w:rPr>
          </w:rPrChange>
        </w:rPr>
        <w:pPrChange w:id="1643" w:author="Leigh Mc Guinness" w:date="2021-05-06T12:58:00Z">
          <w:pPr>
            <w:widowControl w:val="0"/>
            <w:autoSpaceDE w:val="0"/>
            <w:autoSpaceDN w:val="0"/>
            <w:adjustRightInd w:val="0"/>
            <w:spacing w:after="0" w:line="240" w:lineRule="auto"/>
          </w:pPr>
        </w:pPrChange>
      </w:pPr>
      <w:ins w:id="1644" w:author="Leigh Mc Guinness" w:date="2021-05-06T12:58:00Z">
        <w:r w:rsidRPr="00777171">
          <w:rPr>
            <w:rFonts w:ascii="Verdana" w:hAnsi="Verdana" w:cs="Times New Roman"/>
            <w:i/>
            <w:iCs/>
            <w:sz w:val="24"/>
            <w:szCs w:val="24"/>
            <w:rPrChange w:id="1645" w:author="Leigh Mc Guinness" w:date="2021-05-06T12:58:00Z">
              <w:rPr>
                <w:rFonts w:ascii="Times New Roman" w:hAnsi="Times New Roman" w:cs="Times New Roman"/>
                <w:i/>
                <w:iCs/>
                <w:sz w:val="24"/>
                <w:szCs w:val="24"/>
              </w:rPr>
            </w:rPrChange>
          </w:rPr>
          <w:t>What is Machine Learning?</w:t>
        </w:r>
        <w:r w:rsidRPr="00777171">
          <w:rPr>
            <w:rFonts w:ascii="Verdana" w:hAnsi="Verdana" w:cs="Times New Roman"/>
            <w:sz w:val="24"/>
            <w:szCs w:val="24"/>
            <w:rPrChange w:id="1646" w:author="Leigh Mc Guinness" w:date="2021-05-06T12:58:00Z">
              <w:rPr>
                <w:rFonts w:ascii="Times New Roman" w:hAnsi="Times New Roman" w:cs="Times New Roman"/>
                <w:sz w:val="24"/>
                <w:szCs w:val="24"/>
              </w:rPr>
            </w:rPrChange>
          </w:rPr>
          <w:t xml:space="preserve"> (no date). Available at: https://www.ironhack.com/en/data-analytics/what-is-machine-learning (Accessed: 6 May 2021).</w:t>
        </w:r>
      </w:ins>
    </w:p>
    <w:p w14:paraId="72262FB4" w14:textId="77777777" w:rsidR="00777171" w:rsidRPr="00777171" w:rsidRDefault="00777171">
      <w:pPr>
        <w:pStyle w:val="Bibliography"/>
        <w:rPr>
          <w:ins w:id="1647" w:author="Leigh Mc Guinness" w:date="2021-05-06T12:58:00Z"/>
          <w:rFonts w:ascii="Verdana" w:hAnsi="Verdana" w:cs="Times New Roman"/>
          <w:sz w:val="24"/>
          <w:szCs w:val="24"/>
          <w:rPrChange w:id="1648" w:author="Leigh Mc Guinness" w:date="2021-05-06T12:58:00Z">
            <w:rPr>
              <w:ins w:id="1649" w:author="Leigh Mc Guinness" w:date="2021-05-06T12:58:00Z"/>
              <w:rFonts w:ascii="Times New Roman" w:hAnsi="Times New Roman" w:cs="Times New Roman"/>
              <w:sz w:val="24"/>
              <w:szCs w:val="24"/>
            </w:rPr>
          </w:rPrChange>
        </w:rPr>
        <w:pPrChange w:id="1650" w:author="Leigh Mc Guinness" w:date="2021-05-06T12:58:00Z">
          <w:pPr>
            <w:widowControl w:val="0"/>
            <w:autoSpaceDE w:val="0"/>
            <w:autoSpaceDN w:val="0"/>
            <w:adjustRightInd w:val="0"/>
            <w:spacing w:after="0" w:line="240" w:lineRule="auto"/>
          </w:pPr>
        </w:pPrChange>
      </w:pPr>
      <w:ins w:id="1651" w:author="Leigh Mc Guinness" w:date="2021-05-06T12:58:00Z">
        <w:r w:rsidRPr="00777171">
          <w:rPr>
            <w:rFonts w:ascii="Verdana" w:hAnsi="Verdana" w:cs="Times New Roman"/>
            <w:i/>
            <w:iCs/>
            <w:sz w:val="24"/>
            <w:szCs w:val="24"/>
            <w:rPrChange w:id="1652" w:author="Leigh Mc Guinness" w:date="2021-05-06T12:58:00Z">
              <w:rPr>
                <w:rFonts w:ascii="Times New Roman" w:hAnsi="Times New Roman" w:cs="Times New Roman"/>
                <w:i/>
                <w:iCs/>
                <w:sz w:val="24"/>
                <w:szCs w:val="24"/>
              </w:rPr>
            </w:rPrChange>
          </w:rPr>
          <w:t>What is Supervised Learning?</w:t>
        </w:r>
        <w:r w:rsidRPr="00777171">
          <w:rPr>
            <w:rFonts w:ascii="Verdana" w:hAnsi="Verdana" w:cs="Times New Roman"/>
            <w:sz w:val="24"/>
            <w:szCs w:val="24"/>
            <w:rPrChange w:id="1653" w:author="Leigh Mc Guinness" w:date="2021-05-06T12:58:00Z">
              <w:rPr>
                <w:rFonts w:ascii="Times New Roman" w:hAnsi="Times New Roman" w:cs="Times New Roman"/>
                <w:sz w:val="24"/>
                <w:szCs w:val="24"/>
              </w:rPr>
            </w:rPrChange>
          </w:rPr>
          <w:t xml:space="preserve"> (2021). Available at: https://www.ibm.com/cloud/learn/supervised-learning (Accessed: 28 April 2021).</w:t>
        </w:r>
      </w:ins>
    </w:p>
    <w:p w14:paraId="3E010CE5" w14:textId="77777777" w:rsidR="00777171" w:rsidRPr="00777171" w:rsidRDefault="00777171">
      <w:pPr>
        <w:pStyle w:val="Bibliography"/>
        <w:rPr>
          <w:ins w:id="1654" w:author="Leigh Mc Guinness" w:date="2021-05-06T12:58:00Z"/>
          <w:rFonts w:ascii="Verdana" w:hAnsi="Verdana" w:cs="Times New Roman"/>
          <w:sz w:val="24"/>
          <w:szCs w:val="24"/>
          <w:rPrChange w:id="1655" w:author="Leigh Mc Guinness" w:date="2021-05-06T12:58:00Z">
            <w:rPr>
              <w:ins w:id="1656" w:author="Leigh Mc Guinness" w:date="2021-05-06T12:58:00Z"/>
              <w:rFonts w:ascii="Times New Roman" w:hAnsi="Times New Roman" w:cs="Times New Roman"/>
              <w:sz w:val="24"/>
              <w:szCs w:val="24"/>
            </w:rPr>
          </w:rPrChange>
        </w:rPr>
        <w:pPrChange w:id="1657" w:author="Leigh Mc Guinness" w:date="2021-05-06T12:58:00Z">
          <w:pPr>
            <w:widowControl w:val="0"/>
            <w:autoSpaceDE w:val="0"/>
            <w:autoSpaceDN w:val="0"/>
            <w:adjustRightInd w:val="0"/>
            <w:spacing w:after="0" w:line="240" w:lineRule="auto"/>
          </w:pPr>
        </w:pPrChange>
      </w:pPr>
      <w:ins w:id="1658" w:author="Leigh Mc Guinness" w:date="2021-05-06T12:58:00Z">
        <w:r w:rsidRPr="00777171">
          <w:rPr>
            <w:rFonts w:ascii="Verdana" w:hAnsi="Verdana" w:cs="Times New Roman"/>
            <w:i/>
            <w:iCs/>
            <w:sz w:val="24"/>
            <w:szCs w:val="24"/>
            <w:rPrChange w:id="1659" w:author="Leigh Mc Guinness" w:date="2021-05-06T12:58:00Z">
              <w:rPr>
                <w:rFonts w:ascii="Times New Roman" w:hAnsi="Times New Roman" w:cs="Times New Roman"/>
                <w:i/>
                <w:iCs/>
                <w:sz w:val="24"/>
                <w:szCs w:val="24"/>
              </w:rPr>
            </w:rPrChange>
          </w:rPr>
          <w:t>Which baby monitor brand to buy in 2021</w:t>
        </w:r>
        <w:r w:rsidRPr="00777171">
          <w:rPr>
            <w:rFonts w:ascii="Verdana" w:hAnsi="Verdana" w:cs="Times New Roman"/>
            <w:sz w:val="24"/>
            <w:szCs w:val="24"/>
            <w:rPrChange w:id="1660" w:author="Leigh Mc Guinness" w:date="2021-05-06T12:58:00Z">
              <w:rPr>
                <w:rFonts w:ascii="Times New Roman" w:hAnsi="Times New Roman" w:cs="Times New Roman"/>
                <w:sz w:val="24"/>
                <w:szCs w:val="24"/>
              </w:rPr>
            </w:rPrChange>
          </w:rPr>
          <w:t xml:space="preserve"> (no date) </w:t>
        </w:r>
        <w:r w:rsidRPr="00777171">
          <w:rPr>
            <w:rFonts w:ascii="Verdana" w:hAnsi="Verdana" w:cs="Times New Roman"/>
            <w:i/>
            <w:iCs/>
            <w:sz w:val="24"/>
            <w:szCs w:val="24"/>
            <w:rPrChange w:id="1661" w:author="Leigh Mc Guinness" w:date="2021-05-06T12:58:00Z">
              <w:rPr>
                <w:rFonts w:ascii="Times New Roman" w:hAnsi="Times New Roman" w:cs="Times New Roman"/>
                <w:i/>
                <w:iCs/>
                <w:sz w:val="24"/>
                <w:szCs w:val="24"/>
              </w:rPr>
            </w:rPrChange>
          </w:rPr>
          <w:t>Which?</w:t>
        </w:r>
        <w:r w:rsidRPr="00777171">
          <w:rPr>
            <w:rFonts w:ascii="Verdana" w:hAnsi="Verdana" w:cs="Times New Roman"/>
            <w:sz w:val="24"/>
            <w:szCs w:val="24"/>
            <w:rPrChange w:id="1662" w:author="Leigh Mc Guinness" w:date="2021-05-06T12:58:00Z">
              <w:rPr>
                <w:rFonts w:ascii="Times New Roman" w:hAnsi="Times New Roman" w:cs="Times New Roman"/>
                <w:sz w:val="24"/>
                <w:szCs w:val="24"/>
              </w:rPr>
            </w:rPrChange>
          </w:rPr>
          <w:t xml:space="preserve"> Available at: https://www.which.co.uk/reviews/baby-monitors/article/top-baby-monitor-brands-a1f945O1DmFC (Accessed: 18 February 2021).</w:t>
        </w:r>
      </w:ins>
    </w:p>
    <w:p w14:paraId="49587473" w14:textId="77777777" w:rsidR="00777171" w:rsidRPr="00777171" w:rsidRDefault="00777171">
      <w:pPr>
        <w:pStyle w:val="Bibliography"/>
        <w:rPr>
          <w:ins w:id="1663" w:author="Leigh Mc Guinness" w:date="2021-05-06T12:58:00Z"/>
          <w:rFonts w:ascii="Verdana" w:hAnsi="Verdana" w:cs="Times New Roman"/>
          <w:sz w:val="24"/>
          <w:szCs w:val="24"/>
          <w:rPrChange w:id="1664" w:author="Leigh Mc Guinness" w:date="2021-05-06T12:58:00Z">
            <w:rPr>
              <w:ins w:id="1665" w:author="Leigh Mc Guinness" w:date="2021-05-06T12:58:00Z"/>
              <w:rFonts w:ascii="Times New Roman" w:hAnsi="Times New Roman" w:cs="Times New Roman"/>
              <w:sz w:val="24"/>
              <w:szCs w:val="24"/>
            </w:rPr>
          </w:rPrChange>
        </w:rPr>
        <w:pPrChange w:id="1666" w:author="Leigh Mc Guinness" w:date="2021-05-06T12:58:00Z">
          <w:pPr>
            <w:widowControl w:val="0"/>
            <w:autoSpaceDE w:val="0"/>
            <w:autoSpaceDN w:val="0"/>
            <w:adjustRightInd w:val="0"/>
            <w:spacing w:after="0" w:line="240" w:lineRule="auto"/>
          </w:pPr>
        </w:pPrChange>
      </w:pPr>
      <w:ins w:id="1667" w:author="Leigh Mc Guinness" w:date="2021-05-06T12:58:00Z">
        <w:r w:rsidRPr="00777171">
          <w:rPr>
            <w:rFonts w:ascii="Verdana" w:hAnsi="Verdana" w:cs="Times New Roman"/>
            <w:sz w:val="24"/>
            <w:szCs w:val="24"/>
            <w:rPrChange w:id="1668" w:author="Leigh Mc Guinness" w:date="2021-05-06T12:58:00Z">
              <w:rPr>
                <w:rFonts w:ascii="Times New Roman" w:hAnsi="Times New Roman" w:cs="Times New Roman"/>
                <w:sz w:val="24"/>
                <w:szCs w:val="24"/>
              </w:rPr>
            </w:rPrChange>
          </w:rPr>
          <w:t>White, E. G. and Abrams, D. R. (2018) ‘Baby monitor’. Available at: https://patents.google.com/patent/US20180053392A1/en (Accessed: 18 February 2021).</w:t>
        </w:r>
      </w:ins>
    </w:p>
    <w:p w14:paraId="61782FA6" w14:textId="77777777" w:rsidR="00777171" w:rsidRPr="00777171" w:rsidRDefault="00777171">
      <w:pPr>
        <w:pStyle w:val="Bibliography"/>
        <w:rPr>
          <w:ins w:id="1669" w:author="Leigh Mc Guinness" w:date="2021-05-06T12:58:00Z"/>
          <w:rFonts w:ascii="Verdana" w:hAnsi="Verdana" w:cs="Times New Roman"/>
          <w:sz w:val="24"/>
          <w:szCs w:val="24"/>
          <w:rPrChange w:id="1670" w:author="Leigh Mc Guinness" w:date="2021-05-06T12:58:00Z">
            <w:rPr>
              <w:ins w:id="1671" w:author="Leigh Mc Guinness" w:date="2021-05-06T12:58:00Z"/>
              <w:rFonts w:ascii="Times New Roman" w:hAnsi="Times New Roman" w:cs="Times New Roman"/>
              <w:sz w:val="24"/>
              <w:szCs w:val="24"/>
            </w:rPr>
          </w:rPrChange>
        </w:rPr>
        <w:pPrChange w:id="1672" w:author="Leigh Mc Guinness" w:date="2021-05-06T12:58:00Z">
          <w:pPr>
            <w:widowControl w:val="0"/>
            <w:autoSpaceDE w:val="0"/>
            <w:autoSpaceDN w:val="0"/>
            <w:adjustRightInd w:val="0"/>
            <w:spacing w:after="0" w:line="240" w:lineRule="auto"/>
          </w:pPr>
        </w:pPrChange>
      </w:pPr>
      <w:ins w:id="1673" w:author="Leigh Mc Guinness" w:date="2021-05-06T12:58:00Z">
        <w:r w:rsidRPr="00777171">
          <w:rPr>
            <w:rFonts w:ascii="Verdana" w:hAnsi="Verdana" w:cs="Times New Roman"/>
            <w:i/>
            <w:iCs/>
            <w:sz w:val="24"/>
            <w:szCs w:val="24"/>
            <w:rPrChange w:id="1674" w:author="Leigh Mc Guinness" w:date="2021-05-06T12:58:00Z">
              <w:rPr>
                <w:rFonts w:ascii="Times New Roman" w:hAnsi="Times New Roman" w:cs="Times New Roman"/>
                <w:i/>
                <w:iCs/>
                <w:sz w:val="24"/>
                <w:szCs w:val="24"/>
              </w:rPr>
            </w:rPrChange>
          </w:rPr>
          <w:t>Will Crib Toys Ruin Your Baby’s Sleep? - The Baby Sleep Site®</w:t>
        </w:r>
        <w:r w:rsidRPr="00777171">
          <w:rPr>
            <w:rFonts w:ascii="Verdana" w:hAnsi="Verdana" w:cs="Times New Roman"/>
            <w:sz w:val="24"/>
            <w:szCs w:val="24"/>
            <w:rPrChange w:id="1675" w:author="Leigh Mc Guinness" w:date="2021-05-06T12:58:00Z">
              <w:rPr>
                <w:rFonts w:ascii="Times New Roman" w:hAnsi="Times New Roman" w:cs="Times New Roman"/>
                <w:sz w:val="24"/>
                <w:szCs w:val="24"/>
              </w:rPr>
            </w:rPrChange>
          </w:rPr>
          <w:t xml:space="preserve"> (2014) </w:t>
        </w:r>
        <w:r w:rsidRPr="00777171">
          <w:rPr>
            <w:rFonts w:ascii="Verdana" w:hAnsi="Verdana" w:cs="Times New Roman"/>
            <w:i/>
            <w:iCs/>
            <w:sz w:val="24"/>
            <w:szCs w:val="24"/>
            <w:rPrChange w:id="1676" w:author="Leigh Mc Guinness" w:date="2021-05-06T12:58:00Z">
              <w:rPr>
                <w:rFonts w:ascii="Times New Roman" w:hAnsi="Times New Roman" w:cs="Times New Roman"/>
                <w:i/>
                <w:iCs/>
                <w:sz w:val="24"/>
                <w:szCs w:val="24"/>
              </w:rPr>
            </w:rPrChange>
          </w:rPr>
          <w:t>The Baby Sleep Site - Baby / Toddler Sleep Consultants</w:t>
        </w:r>
        <w:r w:rsidRPr="00777171">
          <w:rPr>
            <w:rFonts w:ascii="Verdana" w:hAnsi="Verdana" w:cs="Times New Roman"/>
            <w:sz w:val="24"/>
            <w:szCs w:val="24"/>
            <w:rPrChange w:id="1677" w:author="Leigh Mc Guinness" w:date="2021-05-06T12:58:00Z">
              <w:rPr>
                <w:rFonts w:ascii="Times New Roman" w:hAnsi="Times New Roman" w:cs="Times New Roman"/>
                <w:sz w:val="24"/>
                <w:szCs w:val="24"/>
              </w:rPr>
            </w:rPrChange>
          </w:rPr>
          <w:t>. Available at: https://www.babysleepsite.com/baby-sleep-patterns/baby-sleep-crib-toys/ (Accessed: 13 March 2021).</w:t>
        </w:r>
      </w:ins>
    </w:p>
    <w:p w14:paraId="61960BE1" w14:textId="68106C78" w:rsidR="00F635BD" w:rsidRPr="00E163EC" w:rsidDel="009A00C1" w:rsidRDefault="00F635BD" w:rsidP="00F635BD">
      <w:pPr>
        <w:pStyle w:val="Bibliography"/>
        <w:rPr>
          <w:del w:id="1678" w:author="Leigh Mc Guinness" w:date="2021-05-06T11:41:00Z"/>
          <w:rFonts w:ascii="Verdana" w:hAnsi="Verdana" w:cs="Times New Roman"/>
          <w:sz w:val="24"/>
          <w:szCs w:val="24"/>
        </w:rPr>
      </w:pPr>
      <w:del w:id="1679" w:author="Leigh Mc Guinness" w:date="2021-05-06T11:41:00Z">
        <w:r w:rsidRPr="00E163EC" w:rsidDel="009A00C1">
          <w:rPr>
            <w:rFonts w:ascii="Verdana" w:hAnsi="Verdana" w:cs="Times New Roman"/>
            <w:i/>
            <w:iCs/>
            <w:sz w:val="24"/>
            <w:szCs w:val="24"/>
          </w:rPr>
          <w:delText>Baby Monitor Market Size, Share &amp; Demand | Research Report 2027</w:delText>
        </w:r>
        <w:r w:rsidRPr="00E163EC" w:rsidDel="009A00C1">
          <w:rPr>
            <w:rFonts w:ascii="Verdana" w:hAnsi="Verdana" w:cs="Times New Roman"/>
            <w:sz w:val="24"/>
            <w:szCs w:val="24"/>
          </w:rPr>
          <w:delText xml:space="preserve"> (no date) </w:delText>
        </w:r>
        <w:r w:rsidRPr="00E163EC" w:rsidDel="009A00C1">
          <w:rPr>
            <w:rFonts w:ascii="Verdana" w:hAnsi="Verdana" w:cs="Times New Roman"/>
            <w:i/>
            <w:iCs/>
            <w:sz w:val="24"/>
            <w:szCs w:val="24"/>
          </w:rPr>
          <w:delText>Allied Market Research</w:delText>
        </w:r>
        <w:r w:rsidRPr="00E163EC" w:rsidDel="009A00C1">
          <w:rPr>
            <w:rFonts w:ascii="Verdana" w:hAnsi="Verdana" w:cs="Times New Roman"/>
            <w:sz w:val="24"/>
            <w:szCs w:val="24"/>
          </w:rPr>
          <w:delText>. Available at: https://www.alliedmarketresearch.com/baby-monitor-market (Accessed: 18 February 2021).</w:delText>
        </w:r>
      </w:del>
    </w:p>
    <w:p w14:paraId="5452ADE0" w14:textId="2663EDAB" w:rsidR="00F635BD" w:rsidRPr="00E163EC" w:rsidDel="009A00C1" w:rsidRDefault="00F635BD" w:rsidP="00F635BD">
      <w:pPr>
        <w:pStyle w:val="Bibliography"/>
        <w:rPr>
          <w:del w:id="1680" w:author="Leigh Mc Guinness" w:date="2021-05-06T11:41:00Z"/>
          <w:rFonts w:ascii="Verdana" w:hAnsi="Verdana" w:cs="Times New Roman"/>
          <w:sz w:val="24"/>
          <w:szCs w:val="24"/>
        </w:rPr>
      </w:pPr>
      <w:del w:id="1681" w:author="Leigh Mc Guinness" w:date="2021-05-06T11:41:00Z">
        <w:r w:rsidRPr="00E163EC" w:rsidDel="009A00C1">
          <w:rPr>
            <w:rFonts w:ascii="Verdana" w:hAnsi="Verdana" w:cs="Times New Roman"/>
            <w:i/>
            <w:iCs/>
            <w:sz w:val="24"/>
            <w:szCs w:val="24"/>
          </w:rPr>
          <w:delText>Baby monitors in the U.S. 2017</w:delText>
        </w:r>
        <w:r w:rsidRPr="00E163EC" w:rsidDel="009A00C1">
          <w:rPr>
            <w:rFonts w:ascii="Verdana" w:hAnsi="Verdana" w:cs="Times New Roman"/>
            <w:sz w:val="24"/>
            <w:szCs w:val="24"/>
          </w:rPr>
          <w:delText xml:space="preserve"> (no date) </w:delText>
        </w:r>
        <w:r w:rsidRPr="00E163EC" w:rsidDel="009A00C1">
          <w:rPr>
            <w:rFonts w:ascii="Verdana" w:hAnsi="Verdana" w:cs="Times New Roman"/>
            <w:i/>
            <w:iCs/>
            <w:sz w:val="24"/>
            <w:szCs w:val="24"/>
          </w:rPr>
          <w:delText>Statista</w:delText>
        </w:r>
        <w:r w:rsidRPr="00E163EC" w:rsidDel="009A00C1">
          <w:rPr>
            <w:rFonts w:ascii="Verdana" w:hAnsi="Verdana" w:cs="Times New Roman"/>
            <w:sz w:val="24"/>
            <w:szCs w:val="24"/>
          </w:rPr>
          <w:delText>. Available at: https://www.statista.com/forecasts/987427/ownership-of-baby-monitors-in-the-us (Accessed: 18 February 2021).</w:delText>
        </w:r>
      </w:del>
    </w:p>
    <w:p w14:paraId="02E53CE0" w14:textId="46B4013A" w:rsidR="00F635BD" w:rsidRPr="00E163EC" w:rsidDel="009A00C1" w:rsidRDefault="00F635BD" w:rsidP="00F635BD">
      <w:pPr>
        <w:pStyle w:val="Bibliography"/>
        <w:rPr>
          <w:del w:id="1682" w:author="Leigh Mc Guinness" w:date="2021-05-06T11:41:00Z"/>
          <w:rFonts w:ascii="Verdana" w:hAnsi="Verdana" w:cs="Times New Roman"/>
          <w:sz w:val="24"/>
          <w:szCs w:val="24"/>
        </w:rPr>
      </w:pPr>
      <w:del w:id="1683" w:author="Leigh Mc Guinness" w:date="2021-05-06T11:41:00Z">
        <w:r w:rsidRPr="00E163EC" w:rsidDel="009A00C1">
          <w:rPr>
            <w:rFonts w:ascii="Verdana" w:hAnsi="Verdana" w:cs="Times New Roman"/>
            <w:sz w:val="24"/>
            <w:szCs w:val="24"/>
          </w:rPr>
          <w:delText>‘Baby Monitors: Purchase, Usage &amp; Influence Survey’ (no date). Available at: https://www.surveymonkey.com/r/RTJ2ZHK (Accessed: 18 February 2021).</w:delText>
        </w:r>
      </w:del>
    </w:p>
    <w:p w14:paraId="2F5D1054" w14:textId="63D97603" w:rsidR="00F635BD" w:rsidRPr="00E163EC" w:rsidDel="009A00C1" w:rsidRDefault="00F635BD" w:rsidP="00F635BD">
      <w:pPr>
        <w:pStyle w:val="Bibliography"/>
        <w:rPr>
          <w:del w:id="1684" w:author="Leigh Mc Guinness" w:date="2021-05-06T11:41:00Z"/>
          <w:rFonts w:ascii="Verdana" w:hAnsi="Verdana" w:cs="Times New Roman"/>
          <w:sz w:val="24"/>
          <w:szCs w:val="24"/>
        </w:rPr>
      </w:pPr>
      <w:del w:id="1685" w:author="Leigh Mc Guinness" w:date="2021-05-06T11:41:00Z">
        <w:r w:rsidRPr="00E163EC" w:rsidDel="009A00C1">
          <w:rPr>
            <w:rFonts w:ascii="Verdana" w:hAnsi="Verdana" w:cs="Times New Roman"/>
            <w:sz w:val="24"/>
            <w:szCs w:val="24"/>
          </w:rPr>
          <w:delText xml:space="preserve">cassidy (2013) </w:delText>
        </w:r>
        <w:r w:rsidRPr="00E163EC" w:rsidDel="009A00C1">
          <w:rPr>
            <w:rFonts w:ascii="Verdana" w:hAnsi="Verdana" w:cs="Times New Roman"/>
            <w:i/>
            <w:iCs/>
            <w:sz w:val="24"/>
            <w:szCs w:val="24"/>
          </w:rPr>
          <w:delText>Discover how to use this guide on when to teach what for your toddler.</w:delText>
        </w:r>
        <w:r w:rsidRPr="00E163EC" w:rsidDel="009A00C1">
          <w:rPr>
            <w:rFonts w:ascii="Verdana" w:hAnsi="Verdana" w:cs="Times New Roman"/>
            <w:sz w:val="24"/>
            <w:szCs w:val="24"/>
          </w:rPr>
          <w:delText xml:space="preserve">, </w:delText>
        </w:r>
        <w:r w:rsidRPr="00E163EC" w:rsidDel="009A00C1">
          <w:rPr>
            <w:rFonts w:ascii="Verdana" w:hAnsi="Verdana" w:cs="Times New Roman"/>
            <w:i/>
            <w:iCs/>
            <w:sz w:val="24"/>
            <w:szCs w:val="24"/>
          </w:rPr>
          <w:delText>Teach My Toddlers</w:delText>
        </w:r>
        <w:r w:rsidRPr="00E163EC" w:rsidDel="009A00C1">
          <w:rPr>
            <w:rFonts w:ascii="Verdana" w:hAnsi="Verdana" w:cs="Times New Roman"/>
            <w:sz w:val="24"/>
            <w:szCs w:val="24"/>
          </w:rPr>
          <w:delText>. Available at: https://teachmytoddlers.com/when-to-teach-what-a-guide-for-teaching-your-toddler-colors-shapes-letters-and-more/ (Accessed: 12 March 2021).</w:delText>
        </w:r>
      </w:del>
    </w:p>
    <w:p w14:paraId="20482DC7" w14:textId="2328B2E1" w:rsidR="00F635BD" w:rsidRPr="00E163EC" w:rsidDel="009A00C1" w:rsidRDefault="00F635BD" w:rsidP="00F635BD">
      <w:pPr>
        <w:pStyle w:val="Bibliography"/>
        <w:rPr>
          <w:del w:id="1686" w:author="Leigh Mc Guinness" w:date="2021-05-06T11:41:00Z"/>
          <w:rFonts w:ascii="Verdana" w:hAnsi="Verdana" w:cs="Times New Roman"/>
          <w:sz w:val="24"/>
          <w:szCs w:val="24"/>
        </w:rPr>
      </w:pPr>
      <w:del w:id="1687" w:author="Leigh Mc Guinness" w:date="2021-05-06T11:41:00Z">
        <w:r w:rsidRPr="00E163EC" w:rsidDel="009A00C1">
          <w:rPr>
            <w:rFonts w:ascii="Verdana" w:hAnsi="Verdana" w:cs="Times New Roman"/>
            <w:i/>
            <w:iCs/>
            <w:sz w:val="24"/>
            <w:szCs w:val="24"/>
          </w:rPr>
          <w:delText>Crying Baby Detector Using 1Sheeld - Arduino Project Hub</w:delText>
        </w:r>
        <w:r w:rsidRPr="00E163EC" w:rsidDel="009A00C1">
          <w:rPr>
            <w:rFonts w:ascii="Verdana" w:hAnsi="Verdana" w:cs="Times New Roman"/>
            <w:sz w:val="24"/>
            <w:szCs w:val="24"/>
          </w:rPr>
          <w:delText xml:space="preserve"> (no date a). Available at: https://create.arduino.cc/projecthub/kirollosawad/crying-baby-detector-using-1sheeld-9f23c9?ref=search&amp;ref_id=baby%20monitor&amp;offset=1 (Accessed: 19 February 2021).</w:delText>
        </w:r>
      </w:del>
    </w:p>
    <w:p w14:paraId="0C10EBCF" w14:textId="772D2626" w:rsidR="00F635BD" w:rsidRPr="00E163EC" w:rsidDel="009A00C1" w:rsidRDefault="00F635BD" w:rsidP="00F635BD">
      <w:pPr>
        <w:pStyle w:val="Bibliography"/>
        <w:rPr>
          <w:del w:id="1688" w:author="Leigh Mc Guinness" w:date="2021-05-06T11:41:00Z"/>
          <w:rFonts w:ascii="Verdana" w:hAnsi="Verdana" w:cs="Times New Roman"/>
          <w:sz w:val="24"/>
          <w:szCs w:val="24"/>
        </w:rPr>
      </w:pPr>
      <w:del w:id="1689" w:author="Leigh Mc Guinness" w:date="2021-05-06T11:41:00Z">
        <w:r w:rsidRPr="00E163EC" w:rsidDel="009A00C1">
          <w:rPr>
            <w:rFonts w:ascii="Verdana" w:hAnsi="Verdana" w:cs="Times New Roman"/>
            <w:sz w:val="24"/>
            <w:szCs w:val="24"/>
          </w:rPr>
          <w:delText>‘Crying Baby Detector Using 1Sheeld - Arduino Project Hub’ (no date b). Available at: https://create.arduino.cc/projecthub/kirollosawad/crying-baby-detector-using-1sheeld-9f23c9?ref=search&amp;ref_id=baby%20monitor&amp;offset=1 (Accessed: 19 February 2021).</w:delText>
        </w:r>
      </w:del>
    </w:p>
    <w:p w14:paraId="003326BD" w14:textId="7A0F2FAC" w:rsidR="00F635BD" w:rsidRPr="00E163EC" w:rsidDel="009A00C1" w:rsidRDefault="00F635BD" w:rsidP="00F635BD">
      <w:pPr>
        <w:pStyle w:val="Bibliography"/>
        <w:rPr>
          <w:del w:id="1690" w:author="Leigh Mc Guinness" w:date="2021-05-06T11:41:00Z"/>
          <w:rFonts w:ascii="Verdana" w:hAnsi="Verdana" w:cs="Times New Roman"/>
          <w:sz w:val="24"/>
          <w:szCs w:val="24"/>
        </w:rPr>
      </w:pPr>
      <w:del w:id="1691" w:author="Leigh Mc Guinness" w:date="2021-05-06T11:41:00Z">
        <w:r w:rsidRPr="00E163EC" w:rsidDel="009A00C1">
          <w:rPr>
            <w:rFonts w:ascii="Verdana" w:hAnsi="Verdana" w:cs="Times New Roman"/>
            <w:sz w:val="24"/>
            <w:szCs w:val="24"/>
          </w:rPr>
          <w:delText>‘Fulltext PDF’ (no date a). Available at: https://patentimages.storage.googleapis.com/f7/9a/21/a8c8e230b4ae5b/US7049968.pdf (Accessed: 18 February 2021).</w:delText>
        </w:r>
      </w:del>
    </w:p>
    <w:p w14:paraId="4561DF86" w14:textId="0309BDEB" w:rsidR="00F635BD" w:rsidRPr="00E163EC" w:rsidDel="009A00C1" w:rsidRDefault="00F635BD" w:rsidP="00F635BD">
      <w:pPr>
        <w:pStyle w:val="Bibliography"/>
        <w:rPr>
          <w:del w:id="1692" w:author="Leigh Mc Guinness" w:date="2021-05-06T11:41:00Z"/>
          <w:rFonts w:ascii="Verdana" w:hAnsi="Verdana" w:cs="Times New Roman"/>
          <w:sz w:val="24"/>
          <w:szCs w:val="24"/>
        </w:rPr>
      </w:pPr>
      <w:del w:id="1693" w:author="Leigh Mc Guinness" w:date="2021-05-06T11:41:00Z">
        <w:r w:rsidRPr="00E163EC" w:rsidDel="009A00C1">
          <w:rPr>
            <w:rFonts w:ascii="Verdana" w:hAnsi="Verdana" w:cs="Times New Roman"/>
            <w:sz w:val="24"/>
            <w:szCs w:val="24"/>
          </w:rPr>
          <w:delText>‘Fulltext PDF’ (no date b). Available at: https://patentimages.storage.googleapis.com/2c/a2/02/c325e8af74bb6d/US20060103522A1.pdf (Accessed: 18 February 2021).</w:delText>
        </w:r>
      </w:del>
    </w:p>
    <w:p w14:paraId="56C900BB" w14:textId="672E28A9" w:rsidR="00F635BD" w:rsidRPr="00E163EC" w:rsidDel="009A00C1" w:rsidRDefault="00F635BD" w:rsidP="00F635BD">
      <w:pPr>
        <w:pStyle w:val="Bibliography"/>
        <w:rPr>
          <w:del w:id="1694" w:author="Leigh Mc Guinness" w:date="2021-05-06T11:41:00Z"/>
          <w:rFonts w:ascii="Verdana" w:hAnsi="Verdana" w:cs="Times New Roman"/>
          <w:sz w:val="24"/>
          <w:szCs w:val="24"/>
        </w:rPr>
      </w:pPr>
      <w:del w:id="1695" w:author="Leigh Mc Guinness" w:date="2021-05-06T11:41:00Z">
        <w:r w:rsidRPr="00E163EC" w:rsidDel="009A00C1">
          <w:rPr>
            <w:rFonts w:ascii="Verdana" w:hAnsi="Verdana" w:cs="Times New Roman"/>
            <w:sz w:val="24"/>
            <w:szCs w:val="24"/>
          </w:rPr>
          <w:delText xml:space="preserve">Harwell, D. (2021) ‘AI baby monitors attract anxious parents: “Fear is the quickest way to get people’s attention”’, </w:delText>
        </w:r>
        <w:r w:rsidRPr="00E163EC" w:rsidDel="009A00C1">
          <w:rPr>
            <w:rFonts w:ascii="Verdana" w:hAnsi="Verdana" w:cs="Times New Roman"/>
            <w:i/>
            <w:iCs/>
            <w:sz w:val="24"/>
            <w:szCs w:val="24"/>
          </w:rPr>
          <w:delText>Washington Post</w:delText>
        </w:r>
        <w:r w:rsidRPr="00E163EC" w:rsidDel="009A00C1">
          <w:rPr>
            <w:rFonts w:ascii="Verdana" w:hAnsi="Verdana" w:cs="Times New Roman"/>
            <w:sz w:val="24"/>
            <w:szCs w:val="24"/>
          </w:rPr>
          <w:delText>, 18 February. Available at: https://www.washingtonpost.com/technology/2020/02/25/ai-baby-monitors/ (Accessed: 18 February 2021).</w:delText>
        </w:r>
      </w:del>
    </w:p>
    <w:p w14:paraId="782DE11E" w14:textId="36F4E872" w:rsidR="00F635BD" w:rsidRPr="00E163EC" w:rsidDel="009A00C1" w:rsidRDefault="00F635BD" w:rsidP="00F635BD">
      <w:pPr>
        <w:pStyle w:val="Bibliography"/>
        <w:rPr>
          <w:del w:id="1696" w:author="Leigh Mc Guinness" w:date="2021-05-06T11:41:00Z"/>
          <w:rFonts w:ascii="Verdana" w:hAnsi="Verdana" w:cs="Times New Roman"/>
          <w:sz w:val="24"/>
          <w:szCs w:val="24"/>
        </w:rPr>
      </w:pPr>
      <w:del w:id="1697" w:author="Leigh Mc Guinness" w:date="2021-05-06T11:41:00Z">
        <w:r w:rsidRPr="00E163EC" w:rsidDel="009A00C1">
          <w:rPr>
            <w:rFonts w:ascii="Verdana" w:hAnsi="Verdana" w:cs="Times New Roman"/>
            <w:sz w:val="24"/>
            <w:szCs w:val="24"/>
          </w:rPr>
          <w:delText xml:space="preserve">Harwell, D. (no date) ‘AI baby monitors attract anxious parents: “Fear is the quickest way to get people’s attention”’, </w:delText>
        </w:r>
        <w:r w:rsidRPr="00E163EC" w:rsidDel="009A00C1">
          <w:rPr>
            <w:rFonts w:ascii="Verdana" w:hAnsi="Verdana" w:cs="Times New Roman"/>
            <w:i/>
            <w:iCs/>
            <w:sz w:val="24"/>
            <w:szCs w:val="24"/>
          </w:rPr>
          <w:delText>Washington Post</w:delText>
        </w:r>
        <w:r w:rsidRPr="00E163EC" w:rsidDel="009A00C1">
          <w:rPr>
            <w:rFonts w:ascii="Verdana" w:hAnsi="Verdana" w:cs="Times New Roman"/>
            <w:sz w:val="24"/>
            <w:szCs w:val="24"/>
          </w:rPr>
          <w:delText>. Available at: https://www.washingtonpost.com/technology/2020/02/25/ai-baby-monitors/ (Accessed: 18 February 2021).</w:delText>
        </w:r>
      </w:del>
    </w:p>
    <w:p w14:paraId="13223E47" w14:textId="1ACADEE8" w:rsidR="00F635BD" w:rsidRPr="00E163EC" w:rsidDel="009A00C1" w:rsidRDefault="00F635BD" w:rsidP="00F635BD">
      <w:pPr>
        <w:pStyle w:val="Bibliography"/>
        <w:rPr>
          <w:del w:id="1698" w:author="Leigh Mc Guinness" w:date="2021-05-06T11:41:00Z"/>
          <w:rFonts w:ascii="Verdana" w:hAnsi="Verdana" w:cs="Times New Roman"/>
          <w:sz w:val="24"/>
          <w:szCs w:val="24"/>
        </w:rPr>
      </w:pPr>
      <w:del w:id="1699" w:author="Leigh Mc Guinness" w:date="2021-05-06T11:41:00Z">
        <w:r w:rsidRPr="00E163EC" w:rsidDel="009A00C1">
          <w:rPr>
            <w:rFonts w:ascii="Verdana" w:hAnsi="Verdana" w:cs="Times New Roman"/>
            <w:sz w:val="24"/>
            <w:szCs w:val="24"/>
          </w:rPr>
          <w:delText xml:space="preserve">Jabbar, W. A. </w:delText>
        </w:r>
        <w:r w:rsidRPr="00E163EC" w:rsidDel="009A00C1">
          <w:rPr>
            <w:rFonts w:ascii="Verdana" w:hAnsi="Verdana" w:cs="Times New Roman"/>
            <w:i/>
            <w:iCs/>
            <w:sz w:val="24"/>
            <w:szCs w:val="24"/>
          </w:rPr>
          <w:delText>et al.</w:delText>
        </w:r>
        <w:r w:rsidRPr="00E163EC" w:rsidDel="009A00C1">
          <w:rPr>
            <w:rFonts w:ascii="Verdana" w:hAnsi="Verdana" w:cs="Times New Roman"/>
            <w:sz w:val="24"/>
            <w:szCs w:val="24"/>
          </w:rPr>
          <w:delText xml:space="preserve"> (2019) ‘IoT-BBMS: Internet of Things-Based Baby Monitoring System for Smart Cradle’, </w:delText>
        </w:r>
        <w:r w:rsidRPr="00E163EC" w:rsidDel="009A00C1">
          <w:rPr>
            <w:rFonts w:ascii="Verdana" w:hAnsi="Verdana" w:cs="Times New Roman"/>
            <w:i/>
            <w:iCs/>
            <w:sz w:val="24"/>
            <w:szCs w:val="24"/>
          </w:rPr>
          <w:delText>IEEE Access</w:delText>
        </w:r>
        <w:r w:rsidRPr="00E163EC" w:rsidDel="009A00C1">
          <w:rPr>
            <w:rFonts w:ascii="Verdana" w:hAnsi="Verdana" w:cs="Times New Roman"/>
            <w:sz w:val="24"/>
            <w:szCs w:val="24"/>
          </w:rPr>
          <w:delText>, 7, pp. 93791–93805. doi: 10.1109/ACCESS.2019.2928481.</w:delText>
        </w:r>
      </w:del>
    </w:p>
    <w:p w14:paraId="23BBDF5E" w14:textId="41BC7610" w:rsidR="00F635BD" w:rsidRPr="00E163EC" w:rsidDel="009A00C1" w:rsidRDefault="00F635BD" w:rsidP="00F635BD">
      <w:pPr>
        <w:pStyle w:val="Bibliography"/>
        <w:rPr>
          <w:del w:id="1700" w:author="Leigh Mc Guinness" w:date="2021-05-06T11:41:00Z"/>
          <w:rFonts w:ascii="Verdana" w:hAnsi="Verdana" w:cs="Times New Roman"/>
          <w:sz w:val="24"/>
          <w:szCs w:val="24"/>
        </w:rPr>
      </w:pPr>
      <w:del w:id="1701" w:author="Leigh Mc Guinness" w:date="2021-05-06T11:41:00Z">
        <w:r w:rsidRPr="00E163EC" w:rsidDel="009A00C1">
          <w:rPr>
            <w:rFonts w:ascii="Verdana" w:hAnsi="Verdana" w:cs="Times New Roman"/>
            <w:sz w:val="24"/>
            <w:szCs w:val="24"/>
          </w:rPr>
          <w:delText xml:space="preserve">Ramesh, S. </w:delText>
        </w:r>
        <w:r w:rsidRPr="00E163EC" w:rsidDel="009A00C1">
          <w:rPr>
            <w:rFonts w:ascii="Verdana" w:hAnsi="Verdana" w:cs="Times New Roman"/>
            <w:i/>
            <w:iCs/>
            <w:sz w:val="24"/>
            <w:szCs w:val="24"/>
          </w:rPr>
          <w:delText>et al.</w:delText>
        </w:r>
        <w:r w:rsidRPr="00E163EC" w:rsidDel="009A00C1">
          <w:rPr>
            <w:rFonts w:ascii="Verdana" w:hAnsi="Verdana" w:cs="Times New Roman"/>
            <w:sz w:val="24"/>
            <w:szCs w:val="24"/>
          </w:rPr>
          <w:delText xml:space="preserve"> (2019) ‘A Smart Baby Cradle’, </w:delText>
        </w:r>
        <w:r w:rsidRPr="00E163EC" w:rsidDel="009A00C1">
          <w:rPr>
            <w:rFonts w:ascii="Verdana" w:hAnsi="Verdana" w:cs="Times New Roman"/>
            <w:i/>
            <w:iCs/>
            <w:sz w:val="24"/>
            <w:szCs w:val="24"/>
          </w:rPr>
          <w:delText>Global Journal of Computer Science and Technology</w:delText>
        </w:r>
        <w:r w:rsidRPr="00E163EC" w:rsidDel="009A00C1">
          <w:rPr>
            <w:rFonts w:ascii="Verdana" w:hAnsi="Verdana" w:cs="Times New Roman"/>
            <w:sz w:val="24"/>
            <w:szCs w:val="24"/>
          </w:rPr>
          <w:delText>. Available at: https://computerresearch.org/index.php/computer/article/view/1815 (Accessed: 14 March 2021).</w:delText>
        </w:r>
      </w:del>
    </w:p>
    <w:p w14:paraId="7974EE1D" w14:textId="57ED8DD3" w:rsidR="00F635BD" w:rsidRPr="00E163EC" w:rsidDel="009A00C1" w:rsidRDefault="00F635BD" w:rsidP="00F635BD">
      <w:pPr>
        <w:pStyle w:val="Bibliography"/>
        <w:rPr>
          <w:del w:id="1702" w:author="Leigh Mc Guinness" w:date="2021-05-06T11:41:00Z"/>
          <w:rFonts w:ascii="Verdana" w:hAnsi="Verdana" w:cs="Times New Roman"/>
          <w:sz w:val="24"/>
          <w:szCs w:val="24"/>
        </w:rPr>
      </w:pPr>
      <w:del w:id="1703" w:author="Leigh Mc Guinness" w:date="2021-05-06T11:41:00Z">
        <w:r w:rsidRPr="00E163EC" w:rsidDel="009A00C1">
          <w:rPr>
            <w:rFonts w:ascii="Verdana" w:hAnsi="Verdana" w:cs="Times New Roman"/>
            <w:i/>
            <w:iCs/>
            <w:sz w:val="24"/>
            <w:szCs w:val="24"/>
          </w:rPr>
          <w:delText>Sensor Data Streaming with Arduino</w:delText>
        </w:r>
        <w:r w:rsidRPr="00E163EC" w:rsidDel="009A00C1">
          <w:rPr>
            <w:rFonts w:ascii="Verdana" w:hAnsi="Verdana" w:cs="Times New Roman"/>
            <w:sz w:val="24"/>
            <w:szCs w:val="24"/>
          </w:rPr>
          <w:delText xml:space="preserve"> (no date) </w:delText>
        </w:r>
        <w:r w:rsidRPr="00E163EC" w:rsidDel="009A00C1">
          <w:rPr>
            <w:rFonts w:ascii="Verdana" w:hAnsi="Verdana" w:cs="Times New Roman"/>
            <w:i/>
            <w:iCs/>
            <w:sz w:val="24"/>
            <w:szCs w:val="24"/>
          </w:rPr>
          <w:delText>Arduino Project Hub</w:delText>
        </w:r>
        <w:r w:rsidRPr="00E163EC" w:rsidDel="009A00C1">
          <w:rPr>
            <w:rFonts w:ascii="Verdana" w:hAnsi="Verdana" w:cs="Times New Roman"/>
            <w:sz w:val="24"/>
            <w:szCs w:val="24"/>
          </w:rPr>
          <w:delText>. Available at: https://create.arduino.cc/projecthub/8bitkick/sensor-data-streaming-with-arduino-683a6c (Accessed: 19 February 2021).</w:delText>
        </w:r>
      </w:del>
    </w:p>
    <w:p w14:paraId="15DFCDFE" w14:textId="65C282BC" w:rsidR="00F635BD" w:rsidRPr="00E163EC" w:rsidDel="009A00C1" w:rsidRDefault="00F635BD" w:rsidP="00F635BD">
      <w:pPr>
        <w:pStyle w:val="Bibliography"/>
        <w:rPr>
          <w:del w:id="1704" w:author="Leigh Mc Guinness" w:date="2021-05-06T11:41:00Z"/>
          <w:rFonts w:ascii="Verdana" w:hAnsi="Verdana" w:cs="Times New Roman"/>
          <w:sz w:val="24"/>
          <w:szCs w:val="24"/>
        </w:rPr>
      </w:pPr>
      <w:del w:id="1705" w:author="Leigh Mc Guinness" w:date="2021-05-06T11:41:00Z">
        <w:r w:rsidRPr="00E163EC" w:rsidDel="009A00C1">
          <w:rPr>
            <w:rFonts w:ascii="Verdana" w:hAnsi="Verdana" w:cs="Times New Roman"/>
            <w:i/>
            <w:iCs/>
            <w:sz w:val="24"/>
            <w:szCs w:val="24"/>
          </w:rPr>
          <w:delText>Skill Builder: Advanced Arduino Sound Synthesis | Make:</w:delText>
        </w:r>
        <w:r w:rsidRPr="00E163EC" w:rsidDel="009A00C1">
          <w:rPr>
            <w:rFonts w:ascii="Verdana" w:hAnsi="Verdana" w:cs="Times New Roman"/>
            <w:sz w:val="24"/>
            <w:szCs w:val="24"/>
          </w:rPr>
          <w:delText xml:space="preserve"> (no date) </w:delText>
        </w:r>
        <w:r w:rsidRPr="00E163EC" w:rsidDel="009A00C1">
          <w:rPr>
            <w:rFonts w:ascii="Verdana" w:hAnsi="Verdana" w:cs="Times New Roman"/>
            <w:i/>
            <w:iCs/>
            <w:sz w:val="24"/>
            <w:szCs w:val="24"/>
          </w:rPr>
          <w:delText>Make: DIY Projects and Ideas for Makers</w:delText>
        </w:r>
        <w:r w:rsidRPr="00E163EC" w:rsidDel="009A00C1">
          <w:rPr>
            <w:rFonts w:ascii="Verdana" w:hAnsi="Verdana" w:cs="Times New Roman"/>
            <w:sz w:val="24"/>
            <w:szCs w:val="24"/>
          </w:rPr>
          <w:delText>. Available at: https://makezine.com/projects/make-35/advanced-arduino-sound-synthesis/ (Accessed: 22 February 2021).</w:delText>
        </w:r>
      </w:del>
    </w:p>
    <w:p w14:paraId="45EE3BB3" w14:textId="4559C099" w:rsidR="00F635BD" w:rsidRPr="00E163EC" w:rsidDel="009A00C1" w:rsidRDefault="00F635BD" w:rsidP="00F635BD">
      <w:pPr>
        <w:pStyle w:val="Bibliography"/>
        <w:rPr>
          <w:del w:id="1706" w:author="Leigh Mc Guinness" w:date="2021-05-06T11:41:00Z"/>
          <w:rFonts w:ascii="Verdana" w:hAnsi="Verdana" w:cs="Times New Roman"/>
          <w:sz w:val="24"/>
          <w:szCs w:val="24"/>
        </w:rPr>
      </w:pPr>
      <w:del w:id="1707" w:author="Leigh Mc Guinness" w:date="2021-05-06T11:41:00Z">
        <w:r w:rsidRPr="00E163EC" w:rsidDel="009A00C1">
          <w:rPr>
            <w:rFonts w:ascii="Verdana" w:hAnsi="Verdana" w:cs="Times New Roman"/>
            <w:i/>
            <w:iCs/>
            <w:sz w:val="24"/>
            <w:szCs w:val="24"/>
          </w:rPr>
          <w:delText>Survey Says: Owlet and Better Sleep</w:delText>
        </w:r>
        <w:r w:rsidRPr="00E163EC" w:rsidDel="009A00C1">
          <w:rPr>
            <w:rFonts w:ascii="Verdana" w:hAnsi="Verdana" w:cs="Times New Roman"/>
            <w:sz w:val="24"/>
            <w:szCs w:val="24"/>
          </w:rPr>
          <w:delText xml:space="preserve"> (2016) </w:delText>
        </w:r>
        <w:r w:rsidRPr="00E163EC" w:rsidDel="009A00C1">
          <w:rPr>
            <w:rFonts w:ascii="Verdana" w:hAnsi="Verdana" w:cs="Times New Roman"/>
            <w:i/>
            <w:iCs/>
            <w:sz w:val="24"/>
            <w:szCs w:val="24"/>
          </w:rPr>
          <w:delText>Owlet’s Blog</w:delText>
        </w:r>
        <w:r w:rsidRPr="00E163EC" w:rsidDel="009A00C1">
          <w:rPr>
            <w:rFonts w:ascii="Verdana" w:hAnsi="Verdana" w:cs="Times New Roman"/>
            <w:sz w:val="24"/>
            <w:szCs w:val="24"/>
          </w:rPr>
          <w:delText>. Available at: https://blog.owletcare.com/survey-says-owlet-and-better-sleep/ (Accessed: 18 February 2021).</w:delText>
        </w:r>
      </w:del>
    </w:p>
    <w:p w14:paraId="5F75253B" w14:textId="196C008F" w:rsidR="00F635BD" w:rsidRPr="00E163EC" w:rsidDel="009A00C1" w:rsidRDefault="00F635BD" w:rsidP="00F635BD">
      <w:pPr>
        <w:pStyle w:val="Bibliography"/>
        <w:rPr>
          <w:del w:id="1708" w:author="Leigh Mc Guinness" w:date="2021-05-06T11:41:00Z"/>
          <w:rFonts w:ascii="Verdana" w:hAnsi="Verdana" w:cs="Times New Roman"/>
          <w:sz w:val="24"/>
          <w:szCs w:val="24"/>
        </w:rPr>
      </w:pPr>
      <w:del w:id="1709" w:author="Leigh Mc Guinness" w:date="2021-05-06T11:41:00Z">
        <w:r w:rsidRPr="00E163EC" w:rsidDel="009A00C1">
          <w:rPr>
            <w:rFonts w:ascii="Verdana" w:hAnsi="Verdana" w:cs="Times New Roman"/>
            <w:sz w:val="24"/>
            <w:szCs w:val="24"/>
          </w:rPr>
          <w:delText xml:space="preserve">TechMartianFollow (no date) </w:delText>
        </w:r>
        <w:r w:rsidRPr="00E163EC" w:rsidDel="009A00C1">
          <w:rPr>
            <w:rFonts w:ascii="Verdana" w:hAnsi="Verdana" w:cs="Times New Roman"/>
            <w:i/>
            <w:iCs/>
            <w:sz w:val="24"/>
            <w:szCs w:val="24"/>
          </w:rPr>
          <w:delText>Crying Baby Monitor With Email Notification</w:delText>
        </w:r>
        <w:r w:rsidRPr="00E163EC" w:rsidDel="009A00C1">
          <w:rPr>
            <w:rFonts w:ascii="Verdana" w:hAnsi="Verdana" w:cs="Times New Roman"/>
            <w:sz w:val="24"/>
            <w:szCs w:val="24"/>
          </w:rPr>
          <w:delText xml:space="preserve">, </w:delText>
        </w:r>
        <w:r w:rsidRPr="00E163EC" w:rsidDel="009A00C1">
          <w:rPr>
            <w:rFonts w:ascii="Verdana" w:hAnsi="Verdana" w:cs="Times New Roman"/>
            <w:i/>
            <w:iCs/>
            <w:sz w:val="24"/>
            <w:szCs w:val="24"/>
          </w:rPr>
          <w:delText>Instructables</w:delText>
        </w:r>
        <w:r w:rsidRPr="00E163EC" w:rsidDel="009A00C1">
          <w:rPr>
            <w:rFonts w:ascii="Verdana" w:hAnsi="Verdana" w:cs="Times New Roman"/>
            <w:sz w:val="24"/>
            <w:szCs w:val="24"/>
          </w:rPr>
          <w:delText>. Available at: https://www.instructables.com/Crying-Baby-Monitor-With-Email-Notification/ (Accessed: 22 February 2021).</w:delText>
        </w:r>
      </w:del>
    </w:p>
    <w:p w14:paraId="2C223528" w14:textId="09461F6D" w:rsidR="00F635BD" w:rsidRPr="00E163EC" w:rsidDel="009A00C1" w:rsidRDefault="00F635BD" w:rsidP="00F635BD">
      <w:pPr>
        <w:pStyle w:val="Bibliography"/>
        <w:rPr>
          <w:del w:id="1710" w:author="Leigh Mc Guinness" w:date="2021-05-06T11:41:00Z"/>
          <w:rFonts w:ascii="Verdana" w:hAnsi="Verdana" w:cs="Times New Roman"/>
          <w:sz w:val="24"/>
          <w:szCs w:val="24"/>
        </w:rPr>
      </w:pPr>
      <w:del w:id="1711" w:author="Leigh Mc Guinness" w:date="2021-05-06T11:41:00Z">
        <w:r w:rsidRPr="00E163EC" w:rsidDel="009A00C1">
          <w:rPr>
            <w:rFonts w:ascii="Verdana" w:hAnsi="Verdana" w:cs="Times New Roman"/>
            <w:i/>
            <w:iCs/>
            <w:sz w:val="24"/>
            <w:szCs w:val="24"/>
          </w:rPr>
          <w:delText>Which baby monitor brand to buy in 2021</w:delText>
        </w:r>
        <w:r w:rsidRPr="00E163EC" w:rsidDel="009A00C1">
          <w:rPr>
            <w:rFonts w:ascii="Verdana" w:hAnsi="Verdana" w:cs="Times New Roman"/>
            <w:sz w:val="24"/>
            <w:szCs w:val="24"/>
          </w:rPr>
          <w:delText xml:space="preserve"> (no date) </w:delText>
        </w:r>
        <w:r w:rsidRPr="00E163EC" w:rsidDel="009A00C1">
          <w:rPr>
            <w:rFonts w:ascii="Verdana" w:hAnsi="Verdana" w:cs="Times New Roman"/>
            <w:i/>
            <w:iCs/>
            <w:sz w:val="24"/>
            <w:szCs w:val="24"/>
          </w:rPr>
          <w:delText>Which?</w:delText>
        </w:r>
        <w:r w:rsidRPr="00E163EC" w:rsidDel="009A00C1">
          <w:rPr>
            <w:rFonts w:ascii="Verdana" w:hAnsi="Verdana" w:cs="Times New Roman"/>
            <w:sz w:val="24"/>
            <w:szCs w:val="24"/>
          </w:rPr>
          <w:delText xml:space="preserve"> Available at: https://www.which.co.uk/reviews/baby-monitors/article/top-baby-monitor-brands-a1f945O1DmFC (Accessed: 18 February 2021).</w:delText>
        </w:r>
      </w:del>
    </w:p>
    <w:p w14:paraId="375E0883" w14:textId="7030F65A" w:rsidR="00F635BD" w:rsidRPr="00E163EC" w:rsidDel="009A00C1" w:rsidRDefault="00F635BD" w:rsidP="00F635BD">
      <w:pPr>
        <w:pStyle w:val="Bibliography"/>
        <w:rPr>
          <w:del w:id="1712" w:author="Leigh Mc Guinness" w:date="2021-05-06T11:41:00Z"/>
          <w:rFonts w:ascii="Verdana" w:hAnsi="Verdana" w:cs="Times New Roman"/>
          <w:sz w:val="24"/>
          <w:szCs w:val="24"/>
        </w:rPr>
      </w:pPr>
      <w:del w:id="1713" w:author="Leigh Mc Guinness" w:date="2021-05-06T11:41:00Z">
        <w:r w:rsidRPr="00E163EC" w:rsidDel="009A00C1">
          <w:rPr>
            <w:rFonts w:ascii="Verdana" w:hAnsi="Verdana" w:cs="Times New Roman"/>
            <w:sz w:val="24"/>
            <w:szCs w:val="24"/>
          </w:rPr>
          <w:delText>White, E. G. and Abrams, D. R. (2018) ‘Baby monitor’. Available at: https://patents.google.com/patent/US20180053392A1/en (Accessed: 18 February 2021).</w:delText>
        </w:r>
      </w:del>
    </w:p>
    <w:p w14:paraId="2D796049" w14:textId="5EB055D7" w:rsidR="00F635BD" w:rsidRPr="00E163EC" w:rsidDel="009A00C1" w:rsidRDefault="00F635BD" w:rsidP="00F635BD">
      <w:pPr>
        <w:pStyle w:val="Bibliography"/>
        <w:rPr>
          <w:del w:id="1714" w:author="Leigh Mc Guinness" w:date="2021-05-06T11:41:00Z"/>
          <w:rFonts w:ascii="Verdana" w:hAnsi="Verdana" w:cs="Times New Roman"/>
          <w:sz w:val="24"/>
          <w:szCs w:val="24"/>
        </w:rPr>
      </w:pPr>
      <w:del w:id="1715" w:author="Leigh Mc Guinness" w:date="2021-05-06T11:41:00Z">
        <w:r w:rsidRPr="00E163EC" w:rsidDel="009A00C1">
          <w:rPr>
            <w:rFonts w:ascii="Verdana" w:hAnsi="Verdana" w:cs="Times New Roman"/>
            <w:i/>
            <w:iCs/>
            <w:sz w:val="24"/>
            <w:szCs w:val="24"/>
          </w:rPr>
          <w:delText>Will Crib Toys Ruin Your Baby’s Sleep? - The Baby Sleep Site®</w:delText>
        </w:r>
        <w:r w:rsidRPr="00E163EC" w:rsidDel="009A00C1">
          <w:rPr>
            <w:rFonts w:ascii="Verdana" w:hAnsi="Verdana" w:cs="Times New Roman"/>
            <w:sz w:val="24"/>
            <w:szCs w:val="24"/>
          </w:rPr>
          <w:delText xml:space="preserve"> (2014) </w:delText>
        </w:r>
        <w:r w:rsidRPr="00E163EC" w:rsidDel="009A00C1">
          <w:rPr>
            <w:rFonts w:ascii="Verdana" w:hAnsi="Verdana" w:cs="Times New Roman"/>
            <w:i/>
            <w:iCs/>
            <w:sz w:val="24"/>
            <w:szCs w:val="24"/>
          </w:rPr>
          <w:delText>The Baby Sleep Site - Baby / Toddler Sleep Consultants</w:delText>
        </w:r>
        <w:r w:rsidRPr="00E163EC" w:rsidDel="009A00C1">
          <w:rPr>
            <w:rFonts w:ascii="Verdana" w:hAnsi="Verdana" w:cs="Times New Roman"/>
            <w:sz w:val="24"/>
            <w:szCs w:val="24"/>
          </w:rPr>
          <w:delText>. Available at: https://www.babysleepsite.com/baby-sleep-patterns/baby-sleep-crib-toys/ (Accessed: 13 March 2021).</w:delText>
        </w:r>
      </w:del>
    </w:p>
    <w:p w14:paraId="69925A79" w14:textId="661074D5" w:rsidR="00840023" w:rsidRPr="00E163EC" w:rsidRDefault="00840023" w:rsidP="00840023">
      <w:pPr>
        <w:jc w:val="both"/>
        <w:rPr>
          <w:rFonts w:ascii="Verdana" w:hAnsi="Verdana" w:cs="Arial"/>
          <w:sz w:val="24"/>
          <w:szCs w:val="24"/>
        </w:rPr>
      </w:pPr>
      <w:r w:rsidRPr="00E163EC">
        <w:rPr>
          <w:rFonts w:ascii="Verdana" w:hAnsi="Verdana" w:cs="Arial"/>
          <w:sz w:val="24"/>
          <w:szCs w:val="24"/>
        </w:rPr>
        <w:fldChar w:fldCharType="end"/>
      </w:r>
      <w:r w:rsidRPr="00E163EC">
        <w:rPr>
          <w:rFonts w:ascii="Verdana" w:hAnsi="Verdana" w:cs="Arial"/>
          <w:sz w:val="24"/>
          <w:szCs w:val="24"/>
        </w:rPr>
        <w:t xml:space="preserve">Amy O’Connor, medically reviewed by Marvin Resmovits (01/05/20), “Newborn and baby sleep basics”, Viewed 13/02/21, </w:t>
      </w:r>
      <w:hyperlink r:id="rId89" w:history="1">
        <w:r w:rsidRPr="00E163EC">
          <w:rPr>
            <w:rStyle w:val="Hyperlink"/>
            <w:rFonts w:ascii="Verdana" w:hAnsi="Verdana" w:cs="Arial"/>
            <w:sz w:val="24"/>
            <w:szCs w:val="24"/>
          </w:rPr>
          <w:t>https://www.whattoexpect.com/first-year/newborn-sleep.aspx</w:t>
        </w:r>
      </w:hyperlink>
    </w:p>
    <w:p w14:paraId="2EA5CF84" w14:textId="1F6B558A" w:rsidR="00840023" w:rsidRPr="00E163EC" w:rsidRDefault="00840023" w:rsidP="00840023">
      <w:pPr>
        <w:jc w:val="both"/>
        <w:rPr>
          <w:rFonts w:ascii="Verdana" w:hAnsi="Verdana" w:cs="Arial"/>
          <w:sz w:val="24"/>
          <w:szCs w:val="24"/>
        </w:rPr>
      </w:pPr>
      <w:r w:rsidRPr="00E163EC">
        <w:rPr>
          <w:rFonts w:ascii="Verdana" w:hAnsi="Verdana" w:cs="Arial"/>
          <w:sz w:val="24"/>
          <w:szCs w:val="24"/>
        </w:rPr>
        <w:t xml:space="preserve">Danielle Pacheco (17/12/20), “How your baby’s sleep cycle deferrers from your own”, viewed 13/02/21, </w:t>
      </w:r>
      <w:hyperlink r:id="rId90" w:history="1">
        <w:r w:rsidRPr="00E163EC">
          <w:rPr>
            <w:rStyle w:val="Hyperlink"/>
            <w:rFonts w:ascii="Verdana" w:hAnsi="Verdana" w:cs="Arial"/>
            <w:sz w:val="24"/>
            <w:szCs w:val="24"/>
          </w:rPr>
          <w:t>https://www.sleepfoundation.org/baby-sleep/baby-sleep-cycle</w:t>
        </w:r>
      </w:hyperlink>
    </w:p>
    <w:p w14:paraId="2A16C296" w14:textId="3F1F2AC1" w:rsidR="00840023" w:rsidRPr="00E163EC" w:rsidRDefault="00840023" w:rsidP="00840023">
      <w:pPr>
        <w:jc w:val="both"/>
        <w:rPr>
          <w:rStyle w:val="Hyperlink"/>
          <w:rFonts w:ascii="Verdana" w:hAnsi="Verdana" w:cs="Arial"/>
          <w:sz w:val="24"/>
          <w:szCs w:val="24"/>
        </w:rPr>
      </w:pPr>
      <w:r w:rsidRPr="00E163EC">
        <w:rPr>
          <w:rFonts w:ascii="Verdana" w:hAnsi="Verdana" w:cs="Arial"/>
          <w:sz w:val="24"/>
          <w:szCs w:val="24"/>
        </w:rPr>
        <w:t xml:space="preserve">Author unknown, (date unknown), “What is white noise and how can it help your baby sleep?” viewed 13/02/21, </w:t>
      </w:r>
      <w:hyperlink r:id="rId91" w:history="1">
        <w:r w:rsidRPr="00E163EC">
          <w:rPr>
            <w:rStyle w:val="Hyperlink"/>
            <w:rFonts w:ascii="Verdana" w:hAnsi="Verdana" w:cs="Arial"/>
            <w:sz w:val="24"/>
            <w:szCs w:val="24"/>
          </w:rPr>
          <w:t>https://www.motherandbaby.co.uk/first-year/baby/sleep/white-noise-baby</w:t>
        </w:r>
      </w:hyperlink>
    </w:p>
    <w:p w14:paraId="3F9677C3" w14:textId="1D31FCB5" w:rsidR="004815A6" w:rsidRPr="00E163EC" w:rsidRDefault="004815A6" w:rsidP="004815A6">
      <w:pPr>
        <w:rPr>
          <w:rFonts w:ascii="Verdana" w:hAnsi="Verdana"/>
          <w:sz w:val="24"/>
          <w:szCs w:val="24"/>
        </w:rPr>
      </w:pPr>
      <w:r w:rsidRPr="00E163EC">
        <w:rPr>
          <w:rFonts w:ascii="Verdana" w:hAnsi="Verdana" w:cstheme="minorHAnsi"/>
          <w:sz w:val="24"/>
          <w:szCs w:val="24"/>
        </w:rPr>
        <w:t>Xu Zou, (unknown), “</w:t>
      </w:r>
      <w:r w:rsidRPr="00E163EC">
        <w:rPr>
          <w:rFonts w:ascii="Verdana" w:hAnsi="Verdana" w:cstheme="minorHAnsi"/>
          <w:color w:val="333333"/>
          <w:sz w:val="24"/>
          <w:szCs w:val="24"/>
        </w:rPr>
        <w:t>IoT devices are hard to patch: Here's why—and how to deal with security” viewed 02/3/21</w:t>
      </w:r>
      <w:hyperlink r:id="rId92" w:history="1">
        <w:r w:rsidRPr="00E163EC">
          <w:rPr>
            <w:rStyle w:val="Hyperlink"/>
            <w:rFonts w:ascii="Verdana" w:hAnsi="Verdana" w:cstheme="minorHAnsi"/>
            <w:sz w:val="24"/>
            <w:szCs w:val="24"/>
          </w:rPr>
          <w:t>, https://techbeacon.com/security/iot-devices-are-hard-patch-heres-why-how-deal-security</w:t>
        </w:r>
      </w:hyperlink>
    </w:p>
    <w:p w14:paraId="0A7D3901" w14:textId="16355855" w:rsidR="004815A6" w:rsidRPr="00E163EC" w:rsidRDefault="004815A6" w:rsidP="004815A6">
      <w:pPr>
        <w:rPr>
          <w:rFonts w:ascii="Verdana" w:hAnsi="Verdana"/>
          <w:sz w:val="24"/>
          <w:szCs w:val="24"/>
        </w:rPr>
      </w:pPr>
      <w:r w:rsidRPr="00E163EC">
        <w:rPr>
          <w:rFonts w:ascii="Verdana" w:hAnsi="Verdana"/>
          <w:sz w:val="24"/>
          <w:szCs w:val="24"/>
        </w:rPr>
        <w:t xml:space="preserve">Sci-force, (28/02/19), “How Does the Internet of Things Work?”, viewed 02/03/21, </w:t>
      </w:r>
      <w:hyperlink r:id="rId93" w:history="1">
        <w:r w:rsidRPr="00E163EC">
          <w:rPr>
            <w:rStyle w:val="Hyperlink"/>
            <w:rFonts w:ascii="Verdana" w:hAnsi="Verdana"/>
            <w:sz w:val="24"/>
            <w:szCs w:val="24"/>
          </w:rPr>
          <w:t>https://www.iotforall.com/what-is-the-internet-of-things</w:t>
        </w:r>
      </w:hyperlink>
    </w:p>
    <w:p w14:paraId="01008195" w14:textId="067A2C1D" w:rsidR="004815A6" w:rsidRPr="00E163EC" w:rsidRDefault="004815A6" w:rsidP="004815A6">
      <w:pPr>
        <w:rPr>
          <w:rFonts w:ascii="Verdana" w:hAnsi="Verdana"/>
          <w:sz w:val="24"/>
          <w:szCs w:val="24"/>
        </w:rPr>
      </w:pPr>
      <w:r w:rsidRPr="00E163EC">
        <w:rPr>
          <w:rFonts w:ascii="Verdana" w:hAnsi="Verdana"/>
          <w:sz w:val="24"/>
          <w:szCs w:val="24"/>
        </w:rPr>
        <w:t xml:space="preserve">Mark Stanislav &amp; Tod Beardsley, (09/15), “Hacking IOT: A Case Study on Baby Monitor Exposures and Vulnerabilities”, viewed 02/03/21, </w:t>
      </w:r>
      <w:hyperlink r:id="rId94" w:history="1">
        <w:r w:rsidRPr="00E163EC">
          <w:rPr>
            <w:rStyle w:val="Hyperlink"/>
            <w:rFonts w:ascii="Verdana" w:hAnsi="Verdana"/>
            <w:sz w:val="24"/>
            <w:szCs w:val="24"/>
          </w:rPr>
          <w:t>https://media.kasperskycontenthub.com/wp-content/uploads/sites/63/2015/11/21031739/Hacking-IoT-A-Case-Study-on-Baby-Monitor-Exposures-and-Vulnerabilities.pdf</w:t>
        </w:r>
      </w:hyperlink>
    </w:p>
    <w:p w14:paraId="07475683" w14:textId="3CE83440" w:rsidR="009040B6" w:rsidRPr="009040B6" w:rsidRDefault="004815A6" w:rsidP="009040B6">
      <w:pPr>
        <w:rPr>
          <w:ins w:id="1716" w:author="Stephen Meehan" w:date="2021-05-07T11:20:00Z"/>
          <w:rStyle w:val="Hyperlink"/>
          <w:rFonts w:ascii="Verdana" w:hAnsi="Verdana"/>
          <w:sz w:val="24"/>
          <w:szCs w:val="24"/>
        </w:rPr>
      </w:pPr>
      <w:r w:rsidRPr="00E163EC">
        <w:rPr>
          <w:rFonts w:ascii="Verdana" w:hAnsi="Verdana"/>
          <w:sz w:val="24"/>
          <w:szCs w:val="24"/>
        </w:rPr>
        <w:t xml:space="preserve">author unknown, (14/02/20), “Ethics in the World of the Internet of Things”, viewed 02/03/21, </w:t>
      </w:r>
      <w:hyperlink r:id="rId95" w:history="1">
        <w:r w:rsidRPr="00E163EC">
          <w:rPr>
            <w:rStyle w:val="Hyperlink"/>
            <w:rFonts w:ascii="Verdana" w:hAnsi="Verdana"/>
            <w:sz w:val="24"/>
            <w:szCs w:val="24"/>
          </w:rPr>
          <w:t>https://iotscoe.att.com/stories/ethics-in-the-world-of-the-internet-of-things/</w:t>
        </w:r>
      </w:hyperlink>
    </w:p>
    <w:p w14:paraId="7524D88D" w14:textId="77777777" w:rsidR="006C2BC4" w:rsidRPr="006C2BC4" w:rsidRDefault="006C2BC4" w:rsidP="006C2BC4">
      <w:pPr>
        <w:rPr>
          <w:ins w:id="1717" w:author="Stephen Meehan" w:date="2021-05-07T11:20:00Z"/>
          <w:rFonts w:ascii="Verdana" w:hAnsi="Verdana"/>
          <w:color w:val="4472C4" w:themeColor="accent1"/>
          <w:sz w:val="24"/>
          <w:szCs w:val="24"/>
          <w:rPrChange w:id="1718" w:author="Stephen Meehan" w:date="2021-05-07T11:20:00Z">
            <w:rPr>
              <w:ins w:id="1719" w:author="Stephen Meehan" w:date="2021-05-07T11:20:00Z"/>
              <w:color w:val="4472C4" w:themeColor="accent1"/>
            </w:rPr>
          </w:rPrChange>
        </w:rPr>
      </w:pPr>
      <w:ins w:id="1720" w:author="Stephen Meehan" w:date="2021-05-07T11:20:00Z">
        <w:r w:rsidRPr="006C2BC4">
          <w:rPr>
            <w:rFonts w:ascii="Verdana" w:hAnsi="Verdana"/>
            <w:sz w:val="24"/>
            <w:szCs w:val="24"/>
            <w:rPrChange w:id="1721" w:author="Stephen Meehan" w:date="2021-05-07T11:20:00Z">
              <w:rPr/>
            </w:rPrChange>
          </w:rPr>
          <w:t xml:space="preserve">Michelle, (June 10,2016), “PushingBox API: Real Time Nonfictions For IOT Devices” viewed 24/04/21, </w:t>
        </w:r>
        <w:r w:rsidRPr="006C2BC4">
          <w:rPr>
            <w:rFonts w:ascii="Verdana" w:hAnsi="Verdana"/>
            <w:sz w:val="24"/>
            <w:szCs w:val="24"/>
            <w:rPrChange w:id="1722" w:author="Stephen Meehan" w:date="2021-05-07T11:20:00Z">
              <w:rPr/>
            </w:rPrChange>
          </w:rPr>
          <w:fldChar w:fldCharType="begin"/>
        </w:r>
        <w:r w:rsidRPr="006C2BC4">
          <w:rPr>
            <w:rFonts w:ascii="Verdana" w:hAnsi="Verdana"/>
            <w:sz w:val="24"/>
            <w:szCs w:val="24"/>
            <w:rPrChange w:id="1723" w:author="Stephen Meehan" w:date="2021-05-07T11:20:00Z">
              <w:rPr/>
            </w:rPrChange>
          </w:rPr>
          <w:instrText xml:space="preserve"> HYPERLINK "https://revolution11blog.com/2016/06/10/pushingbox-api-real-time-notifications-for-iot-devices-part-2/" </w:instrText>
        </w:r>
        <w:r w:rsidRPr="006C2BC4">
          <w:rPr>
            <w:rFonts w:ascii="Verdana" w:hAnsi="Verdana"/>
            <w:sz w:val="24"/>
            <w:szCs w:val="24"/>
            <w:rPrChange w:id="1724" w:author="Stephen Meehan" w:date="2021-05-07T11:20:00Z">
              <w:rPr>
                <w:rStyle w:val="Hyperlink"/>
              </w:rPr>
            </w:rPrChange>
          </w:rPr>
          <w:fldChar w:fldCharType="separate"/>
        </w:r>
        <w:r w:rsidRPr="006C2BC4">
          <w:rPr>
            <w:rStyle w:val="Hyperlink"/>
            <w:rFonts w:ascii="Verdana" w:hAnsi="Verdana"/>
            <w:sz w:val="24"/>
            <w:szCs w:val="24"/>
            <w:rPrChange w:id="1725" w:author="Stephen Meehan" w:date="2021-05-07T11:20:00Z">
              <w:rPr>
                <w:rStyle w:val="Hyperlink"/>
              </w:rPr>
            </w:rPrChange>
          </w:rPr>
          <w:t>https://revolution11blog.com/2016/06/10/pushingbox-api-real-time-notifications-for-iot-devices-part-2/</w:t>
        </w:r>
        <w:r w:rsidRPr="006C2BC4">
          <w:rPr>
            <w:rStyle w:val="Hyperlink"/>
            <w:rFonts w:ascii="Verdana" w:hAnsi="Verdana"/>
            <w:sz w:val="24"/>
            <w:szCs w:val="24"/>
            <w:rPrChange w:id="1726" w:author="Stephen Meehan" w:date="2021-05-07T11:20:00Z">
              <w:rPr>
                <w:rStyle w:val="Hyperlink"/>
              </w:rPr>
            </w:rPrChange>
          </w:rPr>
          <w:fldChar w:fldCharType="end"/>
        </w:r>
      </w:ins>
    </w:p>
    <w:p w14:paraId="21948738" w14:textId="77777777" w:rsidR="006C2BC4" w:rsidRPr="006C2BC4" w:rsidRDefault="006C2BC4" w:rsidP="006C2BC4">
      <w:pPr>
        <w:rPr>
          <w:ins w:id="1727" w:author="Stephen Meehan" w:date="2021-05-07T11:20:00Z"/>
          <w:rFonts w:ascii="Verdana" w:hAnsi="Verdana"/>
          <w:color w:val="4472C4" w:themeColor="accent1"/>
          <w:sz w:val="24"/>
          <w:szCs w:val="24"/>
          <w:rPrChange w:id="1728" w:author="Stephen Meehan" w:date="2021-05-07T11:20:00Z">
            <w:rPr>
              <w:ins w:id="1729" w:author="Stephen Meehan" w:date="2021-05-07T11:20:00Z"/>
              <w:color w:val="4472C4" w:themeColor="accent1"/>
            </w:rPr>
          </w:rPrChange>
        </w:rPr>
      </w:pPr>
      <w:ins w:id="1730" w:author="Stephen Meehan" w:date="2021-05-07T11:20:00Z">
        <w:r w:rsidRPr="006C2BC4">
          <w:rPr>
            <w:rFonts w:ascii="Verdana" w:hAnsi="Verdana"/>
            <w:sz w:val="24"/>
            <w:szCs w:val="24"/>
            <w:rPrChange w:id="1731" w:author="Stephen Meehan" w:date="2021-05-07T11:20:00Z">
              <w:rPr/>
            </w:rPrChange>
          </w:rPr>
          <w:t>Rina Schiller, unknown, “Identify the advantages of a rest API”, viewed 24/04/21,</w:t>
        </w:r>
        <w:r w:rsidRPr="006C2BC4">
          <w:rPr>
            <w:rFonts w:ascii="Verdana" w:hAnsi="Verdana"/>
            <w:color w:val="4472C4" w:themeColor="accent1"/>
            <w:sz w:val="24"/>
            <w:szCs w:val="24"/>
            <w:rPrChange w:id="1732" w:author="Stephen Meehan" w:date="2021-05-07T11:20:00Z">
              <w:rPr>
                <w:color w:val="4472C4" w:themeColor="accent1"/>
              </w:rPr>
            </w:rPrChange>
          </w:rPr>
          <w:t xml:space="preserve"> </w:t>
        </w:r>
        <w:r w:rsidRPr="006C2BC4">
          <w:rPr>
            <w:rFonts w:ascii="Verdana" w:hAnsi="Verdana"/>
            <w:sz w:val="24"/>
            <w:szCs w:val="24"/>
            <w:rPrChange w:id="1733" w:author="Stephen Meehan" w:date="2021-05-07T11:20:00Z">
              <w:rPr/>
            </w:rPrChange>
          </w:rPr>
          <w:fldChar w:fldCharType="begin"/>
        </w:r>
        <w:r w:rsidRPr="006C2BC4">
          <w:rPr>
            <w:rFonts w:ascii="Verdana" w:hAnsi="Verdana"/>
            <w:sz w:val="24"/>
            <w:szCs w:val="24"/>
            <w:rPrChange w:id="1734" w:author="Stephen Meehan" w:date="2021-05-07T11:20:00Z">
              <w:rPr/>
            </w:rPrChange>
          </w:rPr>
          <w:instrText xml:space="preserve"> HYPERLINK "https://openclassrooms.com/en/courses/6121936-build-your-web-projects-with-rest-apis/6268221-identify-the-advantages-of-a-rest-api" </w:instrText>
        </w:r>
        <w:r w:rsidRPr="006C2BC4">
          <w:rPr>
            <w:rFonts w:ascii="Verdana" w:hAnsi="Verdana"/>
            <w:sz w:val="24"/>
            <w:szCs w:val="24"/>
            <w:rPrChange w:id="1735" w:author="Stephen Meehan" w:date="2021-05-07T11:20:00Z">
              <w:rPr>
                <w:rStyle w:val="Hyperlink"/>
              </w:rPr>
            </w:rPrChange>
          </w:rPr>
          <w:fldChar w:fldCharType="separate"/>
        </w:r>
        <w:r w:rsidRPr="006C2BC4">
          <w:rPr>
            <w:rStyle w:val="Hyperlink"/>
            <w:rFonts w:ascii="Verdana" w:hAnsi="Verdana"/>
            <w:sz w:val="24"/>
            <w:szCs w:val="24"/>
            <w:rPrChange w:id="1736" w:author="Stephen Meehan" w:date="2021-05-07T11:20:00Z">
              <w:rPr>
                <w:rStyle w:val="Hyperlink"/>
              </w:rPr>
            </w:rPrChange>
          </w:rPr>
          <w:t>https://openclassrooms.com/en/courses/6121936-build-your-web-projects-with-rest-apis/6268221-identify-the-advantages-of-a-rest-api</w:t>
        </w:r>
        <w:r w:rsidRPr="006C2BC4">
          <w:rPr>
            <w:rStyle w:val="Hyperlink"/>
            <w:rFonts w:ascii="Verdana" w:hAnsi="Verdana"/>
            <w:sz w:val="24"/>
            <w:szCs w:val="24"/>
            <w:rPrChange w:id="1737" w:author="Stephen Meehan" w:date="2021-05-07T11:20:00Z">
              <w:rPr>
                <w:rStyle w:val="Hyperlink"/>
              </w:rPr>
            </w:rPrChange>
          </w:rPr>
          <w:fldChar w:fldCharType="end"/>
        </w:r>
      </w:ins>
    </w:p>
    <w:p w14:paraId="5A143BB2" w14:textId="77777777" w:rsidR="006C2BC4" w:rsidRPr="006C2BC4" w:rsidRDefault="006C2BC4" w:rsidP="006C2BC4">
      <w:pPr>
        <w:rPr>
          <w:ins w:id="1738" w:author="Stephen Meehan" w:date="2021-05-07T11:20:00Z"/>
          <w:rFonts w:ascii="Verdana" w:hAnsi="Verdana"/>
          <w:color w:val="4472C4" w:themeColor="accent1"/>
          <w:sz w:val="24"/>
          <w:szCs w:val="24"/>
          <w:rPrChange w:id="1739" w:author="Stephen Meehan" w:date="2021-05-07T11:20:00Z">
            <w:rPr>
              <w:ins w:id="1740" w:author="Stephen Meehan" w:date="2021-05-07T11:20:00Z"/>
              <w:color w:val="4472C4" w:themeColor="accent1"/>
            </w:rPr>
          </w:rPrChange>
        </w:rPr>
      </w:pPr>
      <w:ins w:id="1741" w:author="Stephen Meehan" w:date="2021-05-07T11:20:00Z">
        <w:r w:rsidRPr="006C2BC4">
          <w:rPr>
            <w:rFonts w:ascii="Verdana" w:hAnsi="Verdana"/>
            <w:sz w:val="24"/>
            <w:szCs w:val="24"/>
            <w:rPrChange w:id="1742" w:author="Stephen Meehan" w:date="2021-05-07T11:20:00Z">
              <w:rPr/>
            </w:rPrChange>
          </w:rPr>
          <w:t xml:space="preserve">Unknown, Unknown, “How Blynk Works” viewed 24/04/21 </w:t>
        </w:r>
        <w:r w:rsidRPr="006C2BC4">
          <w:rPr>
            <w:rFonts w:ascii="Verdana" w:hAnsi="Verdana"/>
            <w:color w:val="4472C4" w:themeColor="accent1"/>
            <w:sz w:val="24"/>
            <w:szCs w:val="24"/>
            <w:rPrChange w:id="1743" w:author="Stephen Meehan" w:date="2021-05-07T11:20:00Z">
              <w:rPr>
                <w:color w:val="4472C4" w:themeColor="accent1"/>
              </w:rPr>
            </w:rPrChange>
          </w:rPr>
          <w:t>https://docs.blynk.cc/#:~:text=It%20can%20control%20hardware%20remotely,using%20various%20widgets%20we%20provide</w:t>
        </w:r>
      </w:ins>
    </w:p>
    <w:customXmlInsRangeStart w:id="1744" w:author="Rhys Gilmartin" w:date="2021-05-07T11:40:00Z"/>
    <w:sdt>
      <w:sdtPr>
        <w:id w:val="111145805"/>
        <w:bibliography/>
      </w:sdtPr>
      <w:sdtEndPr>
        <w:rPr>
          <w:rFonts w:ascii="Century Gothic" w:hAnsi="Century Gothic"/>
          <w:lang w:val="en-US"/>
        </w:rPr>
      </w:sdtEndPr>
      <w:sdtContent>
        <w:customXmlInsRangeEnd w:id="1744"/>
        <w:p w14:paraId="25A87CD0" w14:textId="77777777" w:rsidR="002A67CA" w:rsidRPr="00351392" w:rsidRDefault="002A67CA" w:rsidP="002A67CA">
          <w:pPr>
            <w:pStyle w:val="Bibliography"/>
            <w:ind w:left="720" w:hanging="720"/>
            <w:rPr>
              <w:ins w:id="1745" w:author="Rhys Gilmartin" w:date="2021-05-07T11:40:00Z"/>
              <w:rFonts w:ascii="Verdana" w:hAnsi="Verdana"/>
              <w:sz w:val="28"/>
              <w:szCs w:val="28"/>
              <w:lang w:val="en-US"/>
              <w:rPrChange w:id="1746" w:author="Rhys Gilmartin" w:date="2021-05-07T14:42:00Z">
                <w:rPr>
                  <w:ins w:id="1747" w:author="Rhys Gilmartin" w:date="2021-05-07T11:40:00Z"/>
                  <w:noProof/>
                  <w:sz w:val="24"/>
                  <w:szCs w:val="24"/>
                  <w:lang w:val="en-US"/>
                </w:rPr>
              </w:rPrChange>
            </w:rPr>
          </w:pPr>
          <w:ins w:id="1748" w:author="Rhys Gilmartin" w:date="2021-05-07T11:40:00Z">
            <w:r w:rsidRPr="00351392">
              <w:rPr>
                <w:rFonts w:ascii="Verdana" w:hAnsi="Verdana"/>
                <w:sz w:val="24"/>
                <w:szCs w:val="24"/>
                <w:rPrChange w:id="1749" w:author="Rhys Gilmartin" w:date="2021-05-07T14:42:00Z">
                  <w:rPr/>
                </w:rPrChange>
              </w:rPr>
              <w:fldChar w:fldCharType="begin"/>
            </w:r>
            <w:r w:rsidRPr="00351392">
              <w:rPr>
                <w:rFonts w:ascii="Verdana" w:hAnsi="Verdana"/>
                <w:sz w:val="24"/>
                <w:szCs w:val="24"/>
                <w:rPrChange w:id="1750" w:author="Rhys Gilmartin" w:date="2021-05-07T14:42:00Z">
                  <w:rPr/>
                </w:rPrChange>
              </w:rPr>
              <w:instrText xml:space="preserve"> BIBLIOGRAPHY </w:instrText>
            </w:r>
            <w:r w:rsidRPr="00351392">
              <w:rPr>
                <w:rFonts w:ascii="Verdana" w:hAnsi="Verdana"/>
                <w:sz w:val="24"/>
                <w:szCs w:val="24"/>
                <w:rPrChange w:id="1751" w:author="Rhys Gilmartin" w:date="2021-05-07T14:42:00Z">
                  <w:rPr/>
                </w:rPrChange>
              </w:rPr>
              <w:fldChar w:fldCharType="separate"/>
            </w:r>
            <w:r w:rsidRPr="00351392">
              <w:rPr>
                <w:rFonts w:ascii="Verdana" w:hAnsi="Verdana"/>
                <w:i/>
                <w:iCs/>
                <w:sz w:val="24"/>
                <w:szCs w:val="24"/>
                <w:lang w:val="en-US"/>
                <w:rPrChange w:id="1752" w:author="Rhys Gilmartin" w:date="2021-05-07T14:42:00Z">
                  <w:rPr>
                    <w:i/>
                    <w:iCs/>
                    <w:noProof/>
                    <w:lang w:val="en-US"/>
                  </w:rPr>
                </w:rPrChange>
              </w:rPr>
              <w:t>3D printing</w:t>
            </w:r>
            <w:r w:rsidRPr="00351392">
              <w:rPr>
                <w:rFonts w:ascii="Verdana" w:hAnsi="Verdana"/>
                <w:sz w:val="24"/>
                <w:szCs w:val="24"/>
                <w:lang w:val="en-US"/>
                <w:rPrChange w:id="1753" w:author="Rhys Gilmartin" w:date="2021-05-07T14:42:00Z">
                  <w:rPr>
                    <w:noProof/>
                    <w:lang w:val="en-US"/>
                  </w:rPr>
                </w:rPrChange>
              </w:rPr>
              <w:t>. (n.d.). Retrieved 4 27, 2021, from Wikipedia: The Free Encyclopedia: http://en.wikipedia.org/wiki/3D_printing</w:t>
            </w:r>
          </w:ins>
        </w:p>
        <w:p w14:paraId="4BC8EBA3" w14:textId="77777777" w:rsidR="002A67CA" w:rsidRPr="00351392" w:rsidRDefault="002A67CA" w:rsidP="002A67CA">
          <w:pPr>
            <w:rPr>
              <w:ins w:id="1754" w:author="Rhys Gilmartin" w:date="2021-05-07T11:40:00Z"/>
              <w:rFonts w:ascii="Verdana" w:hAnsi="Verdana"/>
              <w:sz w:val="24"/>
              <w:szCs w:val="24"/>
              <w:rPrChange w:id="1755" w:author="Rhys Gilmartin" w:date="2021-05-07T14:42:00Z">
                <w:rPr>
                  <w:ins w:id="1756" w:author="Rhys Gilmartin" w:date="2021-05-07T11:40:00Z"/>
                  <w:rFonts w:asciiTheme="minorHAnsi" w:hAnsiTheme="minorHAnsi"/>
                </w:rPr>
              </w:rPrChange>
            </w:rPr>
          </w:pPr>
          <w:ins w:id="1757" w:author="Rhys Gilmartin" w:date="2021-05-07T11:40:00Z">
            <w:r w:rsidRPr="00351392">
              <w:rPr>
                <w:rFonts w:ascii="Verdana" w:hAnsi="Verdana"/>
                <w:b/>
                <w:bCs/>
                <w:sz w:val="24"/>
                <w:szCs w:val="24"/>
                <w:rPrChange w:id="1758" w:author="Rhys Gilmartin" w:date="2021-05-07T14:42:00Z">
                  <w:rPr>
                    <w:b/>
                    <w:bCs/>
                    <w:noProof/>
                  </w:rPr>
                </w:rPrChange>
              </w:rPr>
              <w:fldChar w:fldCharType="end"/>
            </w:r>
            <w:r w:rsidRPr="00351392">
              <w:rPr>
                <w:rFonts w:ascii="Verdana" w:hAnsi="Verdana"/>
                <w:sz w:val="24"/>
                <w:szCs w:val="24"/>
                <w:rPrChange w:id="1759" w:author="Rhys Gilmartin" w:date="2021-05-07T14:42:00Z">
                  <w:rPr/>
                </w:rPrChange>
              </w:rPr>
              <w:fldChar w:fldCharType="begin"/>
            </w:r>
            <w:r w:rsidRPr="00351392">
              <w:rPr>
                <w:rFonts w:ascii="Verdana" w:hAnsi="Verdana"/>
                <w:sz w:val="24"/>
                <w:szCs w:val="24"/>
                <w:rPrChange w:id="1760" w:author="Rhys Gilmartin" w:date="2021-05-07T14:42:00Z">
                  <w:rPr/>
                </w:rPrChange>
              </w:rPr>
              <w:instrText xml:space="preserve"> ADDIN ZOTERO_BIBL {"uncited":[],"omitted":[],"custom":[]} CSL_BIBLIOGRAPHY </w:instrText>
            </w:r>
            <w:r w:rsidRPr="00351392">
              <w:rPr>
                <w:rFonts w:ascii="Verdana" w:hAnsi="Verdana"/>
                <w:sz w:val="24"/>
                <w:szCs w:val="24"/>
                <w:rPrChange w:id="1761" w:author="Rhys Gilmartin" w:date="2021-05-07T14:42:00Z">
                  <w:rPr/>
                </w:rPrChange>
              </w:rPr>
              <w:fldChar w:fldCharType="separate"/>
            </w:r>
            <w:r w:rsidRPr="00351392">
              <w:rPr>
                <w:rFonts w:ascii="Verdana" w:hAnsi="Verdana" w:cs="Calibri"/>
                <w:i/>
                <w:iCs/>
                <w:sz w:val="24"/>
                <w:szCs w:val="24"/>
                <w:rPrChange w:id="1762" w:author="Rhys Gilmartin" w:date="2021-05-07T14:42:00Z">
                  <w:rPr>
                    <w:rFonts w:ascii="Calibri" w:hAnsi="Calibri" w:cs="Calibri"/>
                    <w:i/>
                    <w:iCs/>
                  </w:rPr>
                </w:rPrChange>
              </w:rPr>
              <w:t>The age of 3D Printing - 3D Insider</w:t>
            </w:r>
            <w:r w:rsidRPr="00351392">
              <w:rPr>
                <w:rFonts w:ascii="Verdana" w:hAnsi="Verdana" w:cs="Calibri"/>
                <w:sz w:val="24"/>
                <w:szCs w:val="24"/>
                <w:rPrChange w:id="1763" w:author="Rhys Gilmartin" w:date="2021-05-07T14:42:00Z">
                  <w:rPr>
                    <w:rFonts w:ascii="Calibri" w:hAnsi="Calibri" w:cs="Calibri"/>
                  </w:rPr>
                </w:rPrChange>
              </w:rPr>
              <w:t xml:space="preserve"> (no date). Available at: https://3dinsider.com/3d-printing-advantages/ (Accessed: 5 May 2021).</w:t>
            </w:r>
          </w:ins>
        </w:p>
        <w:p w14:paraId="7604AF44" w14:textId="77777777" w:rsidR="002A67CA" w:rsidRDefault="002A67CA" w:rsidP="002A67CA">
          <w:pPr>
            <w:rPr>
              <w:ins w:id="1764" w:author="Rhys Gilmartin" w:date="2021-05-07T11:40:00Z"/>
            </w:rPr>
          </w:pPr>
          <w:ins w:id="1765" w:author="Rhys Gilmartin" w:date="2021-05-07T11:40:00Z">
            <w:r w:rsidRPr="00351392">
              <w:rPr>
                <w:rFonts w:ascii="Verdana" w:hAnsi="Verdana"/>
                <w:sz w:val="24"/>
                <w:szCs w:val="24"/>
                <w:rPrChange w:id="1766" w:author="Rhys Gilmartin" w:date="2021-05-07T14:42:00Z">
                  <w:rPr/>
                </w:rPrChange>
              </w:rPr>
              <w:fldChar w:fldCharType="end"/>
            </w:r>
          </w:ins>
        </w:p>
        <w:customXmlInsRangeStart w:id="1767" w:author="Rhys Gilmartin" w:date="2021-05-07T11:40:00Z"/>
      </w:sdtContent>
    </w:sdt>
    <w:customXmlInsRangeEnd w:id="1767"/>
    <w:p w14:paraId="3BBDA30C" w14:textId="77777777" w:rsidR="006C2BC4" w:rsidRPr="00E163EC" w:rsidRDefault="006C2BC4" w:rsidP="00AA2A34">
      <w:pPr>
        <w:rPr>
          <w:rFonts w:ascii="Verdana" w:hAnsi="Verdana"/>
          <w:color w:val="0563C1" w:themeColor="hyperlink"/>
          <w:sz w:val="24"/>
          <w:szCs w:val="24"/>
          <w:u w:val="single"/>
        </w:rPr>
      </w:pPr>
    </w:p>
    <w:p w14:paraId="46907D21" w14:textId="77777777" w:rsidR="00BE2853" w:rsidRDefault="00BE2853" w:rsidP="00BE2853"/>
    <w:p w14:paraId="301D2B76" w14:textId="77777777" w:rsidR="00BE2853" w:rsidRDefault="00BE2853" w:rsidP="00BE2853"/>
    <w:p w14:paraId="32F8F58E" w14:textId="5F3C4C71" w:rsidR="00203145" w:rsidRPr="009E030E" w:rsidRDefault="00203145">
      <w:pPr>
        <w:rPr>
          <w:caps/>
        </w:rPr>
      </w:pPr>
    </w:p>
    <w:sectPr w:rsidR="00203145" w:rsidRPr="009E030E">
      <w:headerReference w:type="default" r:id="rId96"/>
      <w:footerReference w:type="default" r:id="rId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F3D00A" w14:textId="77777777" w:rsidR="00A16B53" w:rsidRDefault="00A16B53" w:rsidP="009414DE">
      <w:pPr>
        <w:spacing w:after="0" w:line="240" w:lineRule="auto"/>
      </w:pPr>
      <w:r>
        <w:separator/>
      </w:r>
    </w:p>
  </w:endnote>
  <w:endnote w:type="continuationSeparator" w:id="0">
    <w:p w14:paraId="53C983D3" w14:textId="77777777" w:rsidR="00A16B53" w:rsidRDefault="00A16B53" w:rsidP="009414DE">
      <w:pPr>
        <w:spacing w:after="0" w:line="240" w:lineRule="auto"/>
      </w:pPr>
      <w:r>
        <w:continuationSeparator/>
      </w:r>
    </w:p>
  </w:endnote>
  <w:endnote w:type="continuationNotice" w:id="1">
    <w:p w14:paraId="5F42AF3D" w14:textId="77777777" w:rsidR="00A16B53" w:rsidRDefault="00A16B5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alibri"/>
    <w:charset w:val="00"/>
    <w:family w:val="swiss"/>
    <w:pitch w:val="variable"/>
    <w:sig w:usb0="00000287" w:usb1="00000000" w:usb2="00000000" w:usb3="00000000" w:csb0="0000009F" w:csb1="00000000"/>
  </w:font>
  <w:font w:name="Times New Roman (Body C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7663445"/>
      <w:docPartObj>
        <w:docPartGallery w:val="Page Numbers (Bottom of Page)"/>
        <w:docPartUnique/>
      </w:docPartObj>
    </w:sdtPr>
    <w:sdtEndPr>
      <w:rPr>
        <w:noProof/>
      </w:rPr>
    </w:sdtEndPr>
    <w:sdtContent>
      <w:p w14:paraId="16EA1F49" w14:textId="6CC1D588" w:rsidR="00F334EA" w:rsidRDefault="00F334EA">
        <w:pPr>
          <w:pStyle w:val="Footer"/>
        </w:pPr>
        <w:r>
          <w:fldChar w:fldCharType="begin"/>
        </w:r>
        <w:r>
          <w:instrText xml:space="preserve"> PAGE   \* MERGEFORMAT </w:instrText>
        </w:r>
        <w:r>
          <w:fldChar w:fldCharType="separate"/>
        </w:r>
        <w:r>
          <w:rPr>
            <w:noProof/>
          </w:rPr>
          <w:t>2</w:t>
        </w:r>
        <w:r>
          <w:rPr>
            <w:noProof/>
          </w:rPr>
          <w:fldChar w:fldCharType="end"/>
        </w:r>
      </w:p>
    </w:sdtContent>
  </w:sdt>
  <w:p w14:paraId="53932D0C" w14:textId="74E29409" w:rsidR="00F334EA" w:rsidRDefault="00F334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8DDA33" w14:textId="77777777" w:rsidR="00A16B53" w:rsidRDefault="00A16B53" w:rsidP="009414DE">
      <w:pPr>
        <w:spacing w:after="0" w:line="240" w:lineRule="auto"/>
      </w:pPr>
      <w:r>
        <w:separator/>
      </w:r>
    </w:p>
  </w:footnote>
  <w:footnote w:type="continuationSeparator" w:id="0">
    <w:p w14:paraId="68E6B699" w14:textId="77777777" w:rsidR="00A16B53" w:rsidRDefault="00A16B53" w:rsidP="009414DE">
      <w:pPr>
        <w:spacing w:after="0" w:line="240" w:lineRule="auto"/>
      </w:pPr>
      <w:r>
        <w:continuationSeparator/>
      </w:r>
    </w:p>
  </w:footnote>
  <w:footnote w:type="continuationNotice" w:id="1">
    <w:p w14:paraId="45598D2D" w14:textId="77777777" w:rsidR="00A16B53" w:rsidRDefault="00A16B5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1A4A4B" w14:textId="0876295B" w:rsidR="00F334EA" w:rsidRDefault="00F334EA" w:rsidP="004021D7">
    <w:r w:rsidRPr="004021D7">
      <w:rPr>
        <w:noProof/>
      </w:rPr>
      <mc:AlternateContent>
        <mc:Choice Requires="wps">
          <w:drawing>
            <wp:anchor distT="0" distB="0" distL="114300" distR="114300" simplePos="0" relativeHeight="251658242" behindDoc="0" locked="0" layoutInCell="1" allowOverlap="1" wp14:anchorId="381D4AAC" wp14:editId="6F30C972">
              <wp:simplePos x="0" y="0"/>
              <wp:positionH relativeFrom="column">
                <wp:posOffset>1241</wp:posOffset>
              </wp:positionH>
              <wp:positionV relativeFrom="paragraph">
                <wp:posOffset>185357</wp:posOffset>
              </wp:positionV>
              <wp:extent cx="6673879" cy="45719"/>
              <wp:effectExtent l="0" t="0" r="0" b="0"/>
              <wp:wrapNone/>
              <wp:docPr id="1" name="Rectangle 1"/>
              <wp:cNvGraphicFramePr/>
              <a:graphic xmlns:a="http://schemas.openxmlformats.org/drawingml/2006/main">
                <a:graphicData uri="http://schemas.microsoft.com/office/word/2010/wordprocessingShape">
                  <wps:wsp>
                    <wps:cNvSpPr/>
                    <wps:spPr>
                      <a:xfrm>
                        <a:off x="0" y="0"/>
                        <a:ext cx="6673879" cy="45719"/>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arto="http://schemas.microsoft.com/office/word/2006/arto">
          <w:pict>
            <v:rect w14:anchorId="25357331" id="Rectangle 1" o:spid="_x0000_s1026" style="position:absolute;margin-left:.1pt;margin-top:14.6pt;width:525.5pt;height:3.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" fillcolor="#a8d08d [1945]" stroked="f" strokeweight="1pt"/>
          </w:pict>
        </mc:Fallback>
      </mc:AlternateContent>
    </w:r>
    <w:r>
      <w:rPr>
        <w:noProof/>
      </w:rPr>
      <mc:AlternateContent>
        <mc:Choice Requires="wps">
          <w:drawing>
            <wp:anchor distT="0" distB="0" distL="114300" distR="114300" simplePos="0" relativeHeight="251658241" behindDoc="0" locked="0" layoutInCell="0" allowOverlap="1" wp14:anchorId="22A0C18D" wp14:editId="0C2DF526">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412B99BC" w14:textId="6E347FCC" w:rsidR="00F334EA" w:rsidRDefault="00F334EA">
                              <w:pPr>
                                <w:spacing w:after="0" w:line="240" w:lineRule="auto"/>
                              </w:pPr>
                              <w:r>
                                <w:t>Cradle-Care                                  Baby Monitor</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2A0C18D" id="_x0000_t202" coordsize="21600,21600" o:spt="202" path="m,l,21600r21600,l21600,xe">
              <v:stroke joinstyle="miter"/>
              <v:path gradientshapeok="t" o:connecttype="rect"/>
            </v:shapetype>
            <v:shape id="Text Box 218" o:spid="_x0000_s1063" type="#_x0000_t202" style="position:absolute;margin-left:0;margin-top:0;width:468pt;height:13.45pt;z-index:251658241;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"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412B99BC" w14:textId="6E347FCC" w:rsidR="00F334EA" w:rsidRDefault="00F334EA">
                        <w:pPr>
                          <w:spacing w:after="0" w:line="240" w:lineRule="auto"/>
                        </w:pPr>
                        <w:r>
                          <w:t>Cradle-Care                                  Baby Monitor</w:t>
                        </w:r>
                      </w:p>
                    </w:sdtContent>
                  </w:sdt>
                </w:txbxContent>
              </v:textbox>
              <w10:wrap anchorx="margin" anchory="margin"/>
            </v:shape>
          </w:pict>
        </mc:Fallback>
      </mc:AlternateContent>
    </w:r>
    <w:r>
      <w:rPr>
        <w:noProof/>
      </w:rPr>
      <mc:AlternateContent>
        <mc:Choice Requires="wps">
          <w:drawing>
            <wp:anchor distT="0" distB="0" distL="114300" distR="114300" simplePos="0" relativeHeight="251658240" behindDoc="0" locked="0" layoutInCell="0" allowOverlap="1" wp14:anchorId="5A226BC0" wp14:editId="758C8062">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40B58721" w14:textId="09C18661" w:rsidR="00F334EA" w:rsidRDefault="00F334EA">
                          <w:pPr>
                            <w:spacing w:after="0" w:line="240" w:lineRule="auto"/>
                            <w:jc w:val="right"/>
                            <w:rPr>
                              <w:color w:val="FFFFFF" w:themeColor="background1"/>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A226BC0" id="Text Box 219" o:spid="_x0000_s1064" type="#_x0000_t202" style="position:absolute;margin-left:0;margin-top:0;width:1in;height:13.45pt;z-index:25165824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" o:allowincell="f" fillcolor="#a8d08d [1945]" stroked="f">
              <v:textbox style="mso-fit-shape-to-text:t" inset=",0,,0">
                <w:txbxContent>
                  <w:p w14:paraId="40B58721" w14:textId="09C18661" w:rsidR="00F334EA" w:rsidRDefault="00F334EA">
                    <w:pPr>
                      <w:spacing w:after="0" w:line="240" w:lineRule="auto"/>
                      <w:jc w:val="right"/>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E9432F"/>
    <w:multiLevelType w:val="hybridMultilevel"/>
    <w:tmpl w:val="CA9AF19C"/>
    <w:lvl w:ilvl="0" w:tplc="9190BAFA">
      <w:start w:val="1"/>
      <w:numFmt w:val="decimal"/>
      <w:lvlText w:val="%1."/>
      <w:lvlJc w:val="left"/>
      <w:pPr>
        <w:ind w:left="0" w:hanging="360"/>
      </w:pPr>
      <w:rPr>
        <w:rFonts w:ascii="Verdana" w:eastAsiaTheme="minorHAnsi" w:hAnsi="Verdana" w:cstheme="minorBidi"/>
        <w:color w:val="auto"/>
      </w:rPr>
    </w:lvl>
    <w:lvl w:ilvl="1" w:tplc="18090019">
      <w:start w:val="1"/>
      <w:numFmt w:val="lowerLetter"/>
      <w:lvlText w:val="%2."/>
      <w:lvlJc w:val="left"/>
      <w:pPr>
        <w:ind w:left="720" w:hanging="360"/>
      </w:pPr>
    </w:lvl>
    <w:lvl w:ilvl="2" w:tplc="1809001B">
      <w:start w:val="1"/>
      <w:numFmt w:val="lowerRoman"/>
      <w:lvlText w:val="%3."/>
      <w:lvlJc w:val="right"/>
      <w:pPr>
        <w:ind w:left="1440" w:hanging="180"/>
      </w:pPr>
    </w:lvl>
    <w:lvl w:ilvl="3" w:tplc="1809000F">
      <w:start w:val="1"/>
      <w:numFmt w:val="decimal"/>
      <w:lvlText w:val="%4."/>
      <w:lvlJc w:val="left"/>
      <w:pPr>
        <w:ind w:left="2160" w:hanging="360"/>
      </w:pPr>
    </w:lvl>
    <w:lvl w:ilvl="4" w:tplc="18090019">
      <w:start w:val="1"/>
      <w:numFmt w:val="lowerLetter"/>
      <w:lvlText w:val="%5."/>
      <w:lvlJc w:val="left"/>
      <w:pPr>
        <w:ind w:left="2880" w:hanging="360"/>
      </w:pPr>
    </w:lvl>
    <w:lvl w:ilvl="5" w:tplc="1809001B">
      <w:start w:val="1"/>
      <w:numFmt w:val="lowerRoman"/>
      <w:lvlText w:val="%6."/>
      <w:lvlJc w:val="right"/>
      <w:pPr>
        <w:ind w:left="3600" w:hanging="180"/>
      </w:pPr>
    </w:lvl>
    <w:lvl w:ilvl="6" w:tplc="1809000F">
      <w:start w:val="1"/>
      <w:numFmt w:val="decimal"/>
      <w:lvlText w:val="%7."/>
      <w:lvlJc w:val="left"/>
      <w:pPr>
        <w:ind w:left="4320" w:hanging="360"/>
      </w:pPr>
    </w:lvl>
    <w:lvl w:ilvl="7" w:tplc="18090019">
      <w:start w:val="1"/>
      <w:numFmt w:val="lowerLetter"/>
      <w:lvlText w:val="%8."/>
      <w:lvlJc w:val="left"/>
      <w:pPr>
        <w:ind w:left="5040" w:hanging="360"/>
      </w:pPr>
    </w:lvl>
    <w:lvl w:ilvl="8" w:tplc="1809001B">
      <w:start w:val="1"/>
      <w:numFmt w:val="lowerRoman"/>
      <w:lvlText w:val="%9."/>
      <w:lvlJc w:val="right"/>
      <w:pPr>
        <w:ind w:left="5760" w:hanging="180"/>
      </w:pPr>
    </w:lvl>
  </w:abstractNum>
  <w:abstractNum w:abstractNumId="1" w15:restartNumberingAfterBreak="0">
    <w:nsid w:val="16E92AA0"/>
    <w:multiLevelType w:val="hybridMultilevel"/>
    <w:tmpl w:val="D400A546"/>
    <w:lvl w:ilvl="0" w:tplc="18090001">
      <w:start w:val="1"/>
      <w:numFmt w:val="bullet"/>
      <w:lvlText w:val=""/>
      <w:lvlJc w:val="left"/>
      <w:pPr>
        <w:ind w:left="408" w:hanging="360"/>
      </w:pPr>
      <w:rPr>
        <w:rFonts w:ascii="Symbol" w:hAnsi="Symbol" w:hint="default"/>
      </w:rPr>
    </w:lvl>
    <w:lvl w:ilvl="1" w:tplc="18090003">
      <w:start w:val="1"/>
      <w:numFmt w:val="bullet"/>
      <w:lvlText w:val="o"/>
      <w:lvlJc w:val="left"/>
      <w:pPr>
        <w:ind w:left="1128" w:hanging="360"/>
      </w:pPr>
      <w:rPr>
        <w:rFonts w:ascii="Courier New" w:hAnsi="Courier New" w:cs="Courier New" w:hint="default"/>
      </w:rPr>
    </w:lvl>
    <w:lvl w:ilvl="2" w:tplc="18090005">
      <w:start w:val="1"/>
      <w:numFmt w:val="bullet"/>
      <w:lvlText w:val=""/>
      <w:lvlJc w:val="left"/>
      <w:pPr>
        <w:ind w:left="1848" w:hanging="360"/>
      </w:pPr>
      <w:rPr>
        <w:rFonts w:ascii="Wingdings" w:hAnsi="Wingdings" w:hint="default"/>
      </w:rPr>
    </w:lvl>
    <w:lvl w:ilvl="3" w:tplc="18090001">
      <w:start w:val="1"/>
      <w:numFmt w:val="bullet"/>
      <w:lvlText w:val=""/>
      <w:lvlJc w:val="left"/>
      <w:pPr>
        <w:ind w:left="2568" w:hanging="360"/>
      </w:pPr>
      <w:rPr>
        <w:rFonts w:ascii="Symbol" w:hAnsi="Symbol" w:hint="default"/>
      </w:rPr>
    </w:lvl>
    <w:lvl w:ilvl="4" w:tplc="18090003" w:tentative="1">
      <w:start w:val="1"/>
      <w:numFmt w:val="bullet"/>
      <w:lvlText w:val="o"/>
      <w:lvlJc w:val="left"/>
      <w:pPr>
        <w:ind w:left="3288" w:hanging="360"/>
      </w:pPr>
      <w:rPr>
        <w:rFonts w:ascii="Courier New" w:hAnsi="Courier New" w:cs="Courier New" w:hint="default"/>
      </w:rPr>
    </w:lvl>
    <w:lvl w:ilvl="5" w:tplc="18090005" w:tentative="1">
      <w:start w:val="1"/>
      <w:numFmt w:val="bullet"/>
      <w:lvlText w:val=""/>
      <w:lvlJc w:val="left"/>
      <w:pPr>
        <w:ind w:left="4008" w:hanging="360"/>
      </w:pPr>
      <w:rPr>
        <w:rFonts w:ascii="Wingdings" w:hAnsi="Wingdings" w:hint="default"/>
      </w:rPr>
    </w:lvl>
    <w:lvl w:ilvl="6" w:tplc="18090001" w:tentative="1">
      <w:start w:val="1"/>
      <w:numFmt w:val="bullet"/>
      <w:lvlText w:val=""/>
      <w:lvlJc w:val="left"/>
      <w:pPr>
        <w:ind w:left="4728" w:hanging="360"/>
      </w:pPr>
      <w:rPr>
        <w:rFonts w:ascii="Symbol" w:hAnsi="Symbol" w:hint="default"/>
      </w:rPr>
    </w:lvl>
    <w:lvl w:ilvl="7" w:tplc="18090003" w:tentative="1">
      <w:start w:val="1"/>
      <w:numFmt w:val="bullet"/>
      <w:lvlText w:val="o"/>
      <w:lvlJc w:val="left"/>
      <w:pPr>
        <w:ind w:left="5448" w:hanging="360"/>
      </w:pPr>
      <w:rPr>
        <w:rFonts w:ascii="Courier New" w:hAnsi="Courier New" w:cs="Courier New" w:hint="default"/>
      </w:rPr>
    </w:lvl>
    <w:lvl w:ilvl="8" w:tplc="18090005" w:tentative="1">
      <w:start w:val="1"/>
      <w:numFmt w:val="bullet"/>
      <w:lvlText w:val=""/>
      <w:lvlJc w:val="left"/>
      <w:pPr>
        <w:ind w:left="6168" w:hanging="360"/>
      </w:pPr>
      <w:rPr>
        <w:rFonts w:ascii="Wingdings" w:hAnsi="Wingdings" w:hint="default"/>
      </w:rPr>
    </w:lvl>
  </w:abstractNum>
  <w:abstractNum w:abstractNumId="2" w15:restartNumberingAfterBreak="0">
    <w:nsid w:val="19325475"/>
    <w:multiLevelType w:val="hybridMultilevel"/>
    <w:tmpl w:val="A58C55AE"/>
    <w:lvl w:ilvl="0" w:tplc="18090005">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C797761"/>
    <w:multiLevelType w:val="hybridMultilevel"/>
    <w:tmpl w:val="D198757A"/>
    <w:lvl w:ilvl="0" w:tplc="18090001">
      <w:start w:val="1"/>
      <w:numFmt w:val="bullet"/>
      <w:lvlText w:val=""/>
      <w:lvlJc w:val="left"/>
      <w:pPr>
        <w:ind w:left="408" w:hanging="360"/>
      </w:pPr>
      <w:rPr>
        <w:rFonts w:ascii="Symbol" w:hAnsi="Symbol" w:hint="default"/>
      </w:rPr>
    </w:lvl>
    <w:lvl w:ilvl="1" w:tplc="18090003">
      <w:start w:val="1"/>
      <w:numFmt w:val="bullet"/>
      <w:lvlText w:val="o"/>
      <w:lvlJc w:val="left"/>
      <w:pPr>
        <w:ind w:left="1128" w:hanging="360"/>
      </w:pPr>
      <w:rPr>
        <w:rFonts w:ascii="Courier New" w:hAnsi="Courier New" w:cs="Courier New" w:hint="default"/>
      </w:rPr>
    </w:lvl>
    <w:lvl w:ilvl="2" w:tplc="18090005">
      <w:start w:val="1"/>
      <w:numFmt w:val="bullet"/>
      <w:lvlText w:val=""/>
      <w:lvlJc w:val="left"/>
      <w:pPr>
        <w:ind w:left="1848" w:hanging="360"/>
      </w:pPr>
      <w:rPr>
        <w:rFonts w:ascii="Wingdings" w:hAnsi="Wingdings" w:hint="default"/>
      </w:rPr>
    </w:lvl>
    <w:lvl w:ilvl="3" w:tplc="18090001">
      <w:start w:val="1"/>
      <w:numFmt w:val="bullet"/>
      <w:lvlText w:val=""/>
      <w:lvlJc w:val="left"/>
      <w:pPr>
        <w:ind w:left="2568" w:hanging="360"/>
      </w:pPr>
      <w:rPr>
        <w:rFonts w:ascii="Symbol" w:hAnsi="Symbol" w:hint="default"/>
      </w:rPr>
    </w:lvl>
    <w:lvl w:ilvl="4" w:tplc="18090003" w:tentative="1">
      <w:start w:val="1"/>
      <w:numFmt w:val="bullet"/>
      <w:lvlText w:val="o"/>
      <w:lvlJc w:val="left"/>
      <w:pPr>
        <w:ind w:left="3288" w:hanging="360"/>
      </w:pPr>
      <w:rPr>
        <w:rFonts w:ascii="Courier New" w:hAnsi="Courier New" w:cs="Courier New" w:hint="default"/>
      </w:rPr>
    </w:lvl>
    <w:lvl w:ilvl="5" w:tplc="18090005" w:tentative="1">
      <w:start w:val="1"/>
      <w:numFmt w:val="bullet"/>
      <w:lvlText w:val=""/>
      <w:lvlJc w:val="left"/>
      <w:pPr>
        <w:ind w:left="4008" w:hanging="360"/>
      </w:pPr>
      <w:rPr>
        <w:rFonts w:ascii="Wingdings" w:hAnsi="Wingdings" w:hint="default"/>
      </w:rPr>
    </w:lvl>
    <w:lvl w:ilvl="6" w:tplc="18090001" w:tentative="1">
      <w:start w:val="1"/>
      <w:numFmt w:val="bullet"/>
      <w:lvlText w:val=""/>
      <w:lvlJc w:val="left"/>
      <w:pPr>
        <w:ind w:left="4728" w:hanging="360"/>
      </w:pPr>
      <w:rPr>
        <w:rFonts w:ascii="Symbol" w:hAnsi="Symbol" w:hint="default"/>
      </w:rPr>
    </w:lvl>
    <w:lvl w:ilvl="7" w:tplc="18090003" w:tentative="1">
      <w:start w:val="1"/>
      <w:numFmt w:val="bullet"/>
      <w:lvlText w:val="o"/>
      <w:lvlJc w:val="left"/>
      <w:pPr>
        <w:ind w:left="5448" w:hanging="360"/>
      </w:pPr>
      <w:rPr>
        <w:rFonts w:ascii="Courier New" w:hAnsi="Courier New" w:cs="Courier New" w:hint="default"/>
      </w:rPr>
    </w:lvl>
    <w:lvl w:ilvl="8" w:tplc="18090005" w:tentative="1">
      <w:start w:val="1"/>
      <w:numFmt w:val="bullet"/>
      <w:lvlText w:val=""/>
      <w:lvlJc w:val="left"/>
      <w:pPr>
        <w:ind w:left="6168" w:hanging="360"/>
      </w:pPr>
      <w:rPr>
        <w:rFonts w:ascii="Wingdings" w:hAnsi="Wingdings" w:hint="default"/>
      </w:rPr>
    </w:lvl>
  </w:abstractNum>
  <w:abstractNum w:abstractNumId="4" w15:restartNumberingAfterBreak="0">
    <w:nsid w:val="1EA005FE"/>
    <w:multiLevelType w:val="hybridMultilevel"/>
    <w:tmpl w:val="287A5342"/>
    <w:lvl w:ilvl="0" w:tplc="BA746FDE">
      <w:start w:val="3"/>
      <w:numFmt w:val="bullet"/>
      <w:lvlText w:val="-"/>
      <w:lvlJc w:val="left"/>
      <w:pPr>
        <w:ind w:left="420" w:hanging="360"/>
      </w:pPr>
      <w:rPr>
        <w:rFonts w:ascii="Century Gothic" w:eastAsiaTheme="minorHAnsi" w:hAnsi="Century Gothic" w:cstheme="minorBidi" w:hint="default"/>
      </w:rPr>
    </w:lvl>
    <w:lvl w:ilvl="1" w:tplc="18090003" w:tentative="1">
      <w:start w:val="1"/>
      <w:numFmt w:val="bullet"/>
      <w:lvlText w:val="o"/>
      <w:lvlJc w:val="left"/>
      <w:pPr>
        <w:ind w:left="1140" w:hanging="360"/>
      </w:pPr>
      <w:rPr>
        <w:rFonts w:ascii="Courier New" w:hAnsi="Courier New" w:cs="Courier New" w:hint="default"/>
      </w:rPr>
    </w:lvl>
    <w:lvl w:ilvl="2" w:tplc="18090005" w:tentative="1">
      <w:start w:val="1"/>
      <w:numFmt w:val="bullet"/>
      <w:lvlText w:val=""/>
      <w:lvlJc w:val="left"/>
      <w:pPr>
        <w:ind w:left="1860" w:hanging="360"/>
      </w:pPr>
      <w:rPr>
        <w:rFonts w:ascii="Wingdings" w:hAnsi="Wingdings" w:hint="default"/>
      </w:rPr>
    </w:lvl>
    <w:lvl w:ilvl="3" w:tplc="18090001" w:tentative="1">
      <w:start w:val="1"/>
      <w:numFmt w:val="bullet"/>
      <w:lvlText w:val=""/>
      <w:lvlJc w:val="left"/>
      <w:pPr>
        <w:ind w:left="2580" w:hanging="360"/>
      </w:pPr>
      <w:rPr>
        <w:rFonts w:ascii="Symbol" w:hAnsi="Symbol" w:hint="default"/>
      </w:rPr>
    </w:lvl>
    <w:lvl w:ilvl="4" w:tplc="18090003" w:tentative="1">
      <w:start w:val="1"/>
      <w:numFmt w:val="bullet"/>
      <w:lvlText w:val="o"/>
      <w:lvlJc w:val="left"/>
      <w:pPr>
        <w:ind w:left="3300" w:hanging="360"/>
      </w:pPr>
      <w:rPr>
        <w:rFonts w:ascii="Courier New" w:hAnsi="Courier New" w:cs="Courier New" w:hint="default"/>
      </w:rPr>
    </w:lvl>
    <w:lvl w:ilvl="5" w:tplc="18090005" w:tentative="1">
      <w:start w:val="1"/>
      <w:numFmt w:val="bullet"/>
      <w:lvlText w:val=""/>
      <w:lvlJc w:val="left"/>
      <w:pPr>
        <w:ind w:left="4020" w:hanging="360"/>
      </w:pPr>
      <w:rPr>
        <w:rFonts w:ascii="Wingdings" w:hAnsi="Wingdings" w:hint="default"/>
      </w:rPr>
    </w:lvl>
    <w:lvl w:ilvl="6" w:tplc="18090001" w:tentative="1">
      <w:start w:val="1"/>
      <w:numFmt w:val="bullet"/>
      <w:lvlText w:val=""/>
      <w:lvlJc w:val="left"/>
      <w:pPr>
        <w:ind w:left="4740" w:hanging="360"/>
      </w:pPr>
      <w:rPr>
        <w:rFonts w:ascii="Symbol" w:hAnsi="Symbol" w:hint="default"/>
      </w:rPr>
    </w:lvl>
    <w:lvl w:ilvl="7" w:tplc="18090003" w:tentative="1">
      <w:start w:val="1"/>
      <w:numFmt w:val="bullet"/>
      <w:lvlText w:val="o"/>
      <w:lvlJc w:val="left"/>
      <w:pPr>
        <w:ind w:left="5460" w:hanging="360"/>
      </w:pPr>
      <w:rPr>
        <w:rFonts w:ascii="Courier New" w:hAnsi="Courier New" w:cs="Courier New" w:hint="default"/>
      </w:rPr>
    </w:lvl>
    <w:lvl w:ilvl="8" w:tplc="18090005" w:tentative="1">
      <w:start w:val="1"/>
      <w:numFmt w:val="bullet"/>
      <w:lvlText w:val=""/>
      <w:lvlJc w:val="left"/>
      <w:pPr>
        <w:ind w:left="6180" w:hanging="360"/>
      </w:pPr>
      <w:rPr>
        <w:rFonts w:ascii="Wingdings" w:hAnsi="Wingdings" w:hint="default"/>
      </w:rPr>
    </w:lvl>
  </w:abstractNum>
  <w:abstractNum w:abstractNumId="5" w15:restartNumberingAfterBreak="0">
    <w:nsid w:val="2091088D"/>
    <w:multiLevelType w:val="hybridMultilevel"/>
    <w:tmpl w:val="6158F8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13B1599"/>
    <w:multiLevelType w:val="hybridMultilevel"/>
    <w:tmpl w:val="A7E80EB4"/>
    <w:lvl w:ilvl="0" w:tplc="BD004254">
      <w:start w:val="8"/>
      <w:numFmt w:val="decimal"/>
      <w:lvlText w:val="%1."/>
      <w:lvlJc w:val="left"/>
      <w:pPr>
        <w:ind w:left="720" w:hanging="72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7" w15:restartNumberingAfterBreak="0">
    <w:nsid w:val="21E21C37"/>
    <w:multiLevelType w:val="hybridMultilevel"/>
    <w:tmpl w:val="4600C4E8"/>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8" w15:restartNumberingAfterBreak="0">
    <w:nsid w:val="24A61E99"/>
    <w:multiLevelType w:val="hybridMultilevel"/>
    <w:tmpl w:val="94B8017C"/>
    <w:lvl w:ilvl="0" w:tplc="D1043E40">
      <w:start w:val="3"/>
      <w:numFmt w:val="bullet"/>
      <w:lvlText w:val="-"/>
      <w:lvlJc w:val="left"/>
      <w:pPr>
        <w:ind w:left="360" w:hanging="360"/>
      </w:pPr>
      <w:rPr>
        <w:rFonts w:ascii="Century Gothic" w:eastAsiaTheme="minorHAnsi" w:hAnsi="Century Gothic" w:cstheme="minorBid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AC7481C"/>
    <w:multiLevelType w:val="hybridMultilevel"/>
    <w:tmpl w:val="337A5E62"/>
    <w:lvl w:ilvl="0" w:tplc="18090001">
      <w:start w:val="1"/>
      <w:numFmt w:val="bullet"/>
      <w:lvlText w:val=""/>
      <w:lvlJc w:val="left"/>
      <w:pPr>
        <w:ind w:left="408" w:hanging="360"/>
      </w:pPr>
      <w:rPr>
        <w:rFonts w:ascii="Symbol" w:hAnsi="Symbol" w:hint="default"/>
      </w:rPr>
    </w:lvl>
    <w:lvl w:ilvl="1" w:tplc="18090003">
      <w:start w:val="1"/>
      <w:numFmt w:val="bullet"/>
      <w:lvlText w:val="o"/>
      <w:lvlJc w:val="left"/>
      <w:pPr>
        <w:ind w:left="1128" w:hanging="360"/>
      </w:pPr>
      <w:rPr>
        <w:rFonts w:ascii="Courier New" w:hAnsi="Courier New" w:cs="Courier New" w:hint="default"/>
      </w:rPr>
    </w:lvl>
    <w:lvl w:ilvl="2" w:tplc="18090005">
      <w:start w:val="1"/>
      <w:numFmt w:val="bullet"/>
      <w:lvlText w:val=""/>
      <w:lvlJc w:val="left"/>
      <w:pPr>
        <w:ind w:left="1848" w:hanging="360"/>
      </w:pPr>
      <w:rPr>
        <w:rFonts w:ascii="Wingdings" w:hAnsi="Wingdings" w:hint="default"/>
      </w:rPr>
    </w:lvl>
    <w:lvl w:ilvl="3" w:tplc="18090001">
      <w:start w:val="1"/>
      <w:numFmt w:val="bullet"/>
      <w:lvlText w:val=""/>
      <w:lvlJc w:val="left"/>
      <w:pPr>
        <w:ind w:left="2568" w:hanging="360"/>
      </w:pPr>
      <w:rPr>
        <w:rFonts w:ascii="Symbol" w:hAnsi="Symbol" w:hint="default"/>
      </w:rPr>
    </w:lvl>
    <w:lvl w:ilvl="4" w:tplc="18090003" w:tentative="1">
      <w:start w:val="1"/>
      <w:numFmt w:val="bullet"/>
      <w:lvlText w:val="o"/>
      <w:lvlJc w:val="left"/>
      <w:pPr>
        <w:ind w:left="3288" w:hanging="360"/>
      </w:pPr>
      <w:rPr>
        <w:rFonts w:ascii="Courier New" w:hAnsi="Courier New" w:cs="Courier New" w:hint="default"/>
      </w:rPr>
    </w:lvl>
    <w:lvl w:ilvl="5" w:tplc="18090005" w:tentative="1">
      <w:start w:val="1"/>
      <w:numFmt w:val="bullet"/>
      <w:lvlText w:val=""/>
      <w:lvlJc w:val="left"/>
      <w:pPr>
        <w:ind w:left="4008" w:hanging="360"/>
      </w:pPr>
      <w:rPr>
        <w:rFonts w:ascii="Wingdings" w:hAnsi="Wingdings" w:hint="default"/>
      </w:rPr>
    </w:lvl>
    <w:lvl w:ilvl="6" w:tplc="18090001" w:tentative="1">
      <w:start w:val="1"/>
      <w:numFmt w:val="bullet"/>
      <w:lvlText w:val=""/>
      <w:lvlJc w:val="left"/>
      <w:pPr>
        <w:ind w:left="4728" w:hanging="360"/>
      </w:pPr>
      <w:rPr>
        <w:rFonts w:ascii="Symbol" w:hAnsi="Symbol" w:hint="default"/>
      </w:rPr>
    </w:lvl>
    <w:lvl w:ilvl="7" w:tplc="18090003" w:tentative="1">
      <w:start w:val="1"/>
      <w:numFmt w:val="bullet"/>
      <w:lvlText w:val="o"/>
      <w:lvlJc w:val="left"/>
      <w:pPr>
        <w:ind w:left="5448" w:hanging="360"/>
      </w:pPr>
      <w:rPr>
        <w:rFonts w:ascii="Courier New" w:hAnsi="Courier New" w:cs="Courier New" w:hint="default"/>
      </w:rPr>
    </w:lvl>
    <w:lvl w:ilvl="8" w:tplc="18090005" w:tentative="1">
      <w:start w:val="1"/>
      <w:numFmt w:val="bullet"/>
      <w:lvlText w:val=""/>
      <w:lvlJc w:val="left"/>
      <w:pPr>
        <w:ind w:left="6168" w:hanging="360"/>
      </w:pPr>
      <w:rPr>
        <w:rFonts w:ascii="Wingdings" w:hAnsi="Wingdings" w:hint="default"/>
      </w:rPr>
    </w:lvl>
  </w:abstractNum>
  <w:abstractNum w:abstractNumId="10" w15:restartNumberingAfterBreak="0">
    <w:nsid w:val="2B761650"/>
    <w:multiLevelType w:val="hybridMultilevel"/>
    <w:tmpl w:val="628036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2A81FF8"/>
    <w:multiLevelType w:val="hybridMultilevel"/>
    <w:tmpl w:val="561CEA0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34515160"/>
    <w:multiLevelType w:val="hybridMultilevel"/>
    <w:tmpl w:val="545EFF14"/>
    <w:lvl w:ilvl="0" w:tplc="9EB89D26">
      <w:start w:val="3"/>
      <w:numFmt w:val="bullet"/>
      <w:lvlText w:val="-"/>
      <w:lvlJc w:val="left"/>
      <w:pPr>
        <w:ind w:left="1080" w:hanging="360"/>
      </w:pPr>
      <w:rPr>
        <w:rFonts w:ascii="Century Gothic" w:eastAsiaTheme="minorHAnsi" w:hAnsi="Century Gothic"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3" w15:restartNumberingAfterBreak="0">
    <w:nsid w:val="571D4A03"/>
    <w:multiLevelType w:val="hybridMultilevel"/>
    <w:tmpl w:val="48AC3D58"/>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4" w15:restartNumberingAfterBreak="0">
    <w:nsid w:val="5CBE1E57"/>
    <w:multiLevelType w:val="hybridMultilevel"/>
    <w:tmpl w:val="E77E775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62192344"/>
    <w:multiLevelType w:val="hybridMultilevel"/>
    <w:tmpl w:val="2EB06EB6"/>
    <w:lvl w:ilvl="0" w:tplc="18090005">
      <w:start w:val="1"/>
      <w:numFmt w:val="bullet"/>
      <w:lvlText w:val=""/>
      <w:lvlJc w:val="left"/>
      <w:pPr>
        <w:ind w:left="408" w:hanging="360"/>
      </w:pPr>
      <w:rPr>
        <w:rFonts w:ascii="Wingdings" w:hAnsi="Wingdings" w:hint="default"/>
      </w:rPr>
    </w:lvl>
    <w:lvl w:ilvl="1" w:tplc="18090003">
      <w:start w:val="1"/>
      <w:numFmt w:val="bullet"/>
      <w:lvlText w:val="o"/>
      <w:lvlJc w:val="left"/>
      <w:pPr>
        <w:ind w:left="1128" w:hanging="360"/>
      </w:pPr>
      <w:rPr>
        <w:rFonts w:ascii="Courier New" w:hAnsi="Courier New" w:cs="Courier New" w:hint="default"/>
      </w:rPr>
    </w:lvl>
    <w:lvl w:ilvl="2" w:tplc="18090005">
      <w:start w:val="1"/>
      <w:numFmt w:val="bullet"/>
      <w:lvlText w:val=""/>
      <w:lvlJc w:val="left"/>
      <w:pPr>
        <w:ind w:left="1848" w:hanging="360"/>
      </w:pPr>
      <w:rPr>
        <w:rFonts w:ascii="Wingdings" w:hAnsi="Wingdings" w:hint="default"/>
      </w:rPr>
    </w:lvl>
    <w:lvl w:ilvl="3" w:tplc="18090001">
      <w:start w:val="1"/>
      <w:numFmt w:val="bullet"/>
      <w:lvlText w:val=""/>
      <w:lvlJc w:val="left"/>
      <w:pPr>
        <w:ind w:left="2568" w:hanging="360"/>
      </w:pPr>
      <w:rPr>
        <w:rFonts w:ascii="Symbol" w:hAnsi="Symbol" w:hint="default"/>
      </w:rPr>
    </w:lvl>
    <w:lvl w:ilvl="4" w:tplc="18090003" w:tentative="1">
      <w:start w:val="1"/>
      <w:numFmt w:val="bullet"/>
      <w:lvlText w:val="o"/>
      <w:lvlJc w:val="left"/>
      <w:pPr>
        <w:ind w:left="3288" w:hanging="360"/>
      </w:pPr>
      <w:rPr>
        <w:rFonts w:ascii="Courier New" w:hAnsi="Courier New" w:cs="Courier New" w:hint="default"/>
      </w:rPr>
    </w:lvl>
    <w:lvl w:ilvl="5" w:tplc="18090005" w:tentative="1">
      <w:start w:val="1"/>
      <w:numFmt w:val="bullet"/>
      <w:lvlText w:val=""/>
      <w:lvlJc w:val="left"/>
      <w:pPr>
        <w:ind w:left="4008" w:hanging="360"/>
      </w:pPr>
      <w:rPr>
        <w:rFonts w:ascii="Wingdings" w:hAnsi="Wingdings" w:hint="default"/>
      </w:rPr>
    </w:lvl>
    <w:lvl w:ilvl="6" w:tplc="18090001" w:tentative="1">
      <w:start w:val="1"/>
      <w:numFmt w:val="bullet"/>
      <w:lvlText w:val=""/>
      <w:lvlJc w:val="left"/>
      <w:pPr>
        <w:ind w:left="4728" w:hanging="360"/>
      </w:pPr>
      <w:rPr>
        <w:rFonts w:ascii="Symbol" w:hAnsi="Symbol" w:hint="default"/>
      </w:rPr>
    </w:lvl>
    <w:lvl w:ilvl="7" w:tplc="18090003" w:tentative="1">
      <w:start w:val="1"/>
      <w:numFmt w:val="bullet"/>
      <w:lvlText w:val="o"/>
      <w:lvlJc w:val="left"/>
      <w:pPr>
        <w:ind w:left="5448" w:hanging="360"/>
      </w:pPr>
      <w:rPr>
        <w:rFonts w:ascii="Courier New" w:hAnsi="Courier New" w:cs="Courier New" w:hint="default"/>
      </w:rPr>
    </w:lvl>
    <w:lvl w:ilvl="8" w:tplc="18090005" w:tentative="1">
      <w:start w:val="1"/>
      <w:numFmt w:val="bullet"/>
      <w:lvlText w:val=""/>
      <w:lvlJc w:val="left"/>
      <w:pPr>
        <w:ind w:left="6168" w:hanging="360"/>
      </w:pPr>
      <w:rPr>
        <w:rFonts w:ascii="Wingdings" w:hAnsi="Wingdings" w:hint="default"/>
      </w:rPr>
    </w:lvl>
  </w:abstractNum>
  <w:abstractNum w:abstractNumId="16" w15:restartNumberingAfterBreak="0">
    <w:nsid w:val="6FEB5839"/>
    <w:multiLevelType w:val="hybridMultilevel"/>
    <w:tmpl w:val="83C8EF7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7" w15:restartNumberingAfterBreak="0">
    <w:nsid w:val="74C3367D"/>
    <w:multiLevelType w:val="hybridMultilevel"/>
    <w:tmpl w:val="41D4B7C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8" w15:restartNumberingAfterBreak="0">
    <w:nsid w:val="7B2E5B49"/>
    <w:multiLevelType w:val="hybridMultilevel"/>
    <w:tmpl w:val="8EA4CF4E"/>
    <w:lvl w:ilvl="0" w:tplc="18090001">
      <w:start w:val="1"/>
      <w:numFmt w:val="bullet"/>
      <w:lvlText w:val=""/>
      <w:lvlJc w:val="left"/>
      <w:pPr>
        <w:ind w:left="408" w:hanging="360"/>
      </w:pPr>
      <w:rPr>
        <w:rFonts w:ascii="Symbol" w:hAnsi="Symbol" w:hint="default"/>
      </w:rPr>
    </w:lvl>
    <w:lvl w:ilvl="1" w:tplc="18090003">
      <w:start w:val="1"/>
      <w:numFmt w:val="bullet"/>
      <w:lvlText w:val="o"/>
      <w:lvlJc w:val="left"/>
      <w:pPr>
        <w:ind w:left="1128" w:hanging="360"/>
      </w:pPr>
      <w:rPr>
        <w:rFonts w:ascii="Courier New" w:hAnsi="Courier New" w:cs="Courier New" w:hint="default"/>
      </w:rPr>
    </w:lvl>
    <w:lvl w:ilvl="2" w:tplc="18090005">
      <w:start w:val="1"/>
      <w:numFmt w:val="bullet"/>
      <w:lvlText w:val=""/>
      <w:lvlJc w:val="left"/>
      <w:pPr>
        <w:ind w:left="1848" w:hanging="360"/>
      </w:pPr>
      <w:rPr>
        <w:rFonts w:ascii="Wingdings" w:hAnsi="Wingdings" w:hint="default"/>
      </w:rPr>
    </w:lvl>
    <w:lvl w:ilvl="3" w:tplc="18090001">
      <w:start w:val="1"/>
      <w:numFmt w:val="bullet"/>
      <w:lvlText w:val=""/>
      <w:lvlJc w:val="left"/>
      <w:pPr>
        <w:ind w:left="2568" w:hanging="360"/>
      </w:pPr>
      <w:rPr>
        <w:rFonts w:ascii="Symbol" w:hAnsi="Symbol" w:hint="default"/>
      </w:rPr>
    </w:lvl>
    <w:lvl w:ilvl="4" w:tplc="18090003" w:tentative="1">
      <w:start w:val="1"/>
      <w:numFmt w:val="bullet"/>
      <w:lvlText w:val="o"/>
      <w:lvlJc w:val="left"/>
      <w:pPr>
        <w:ind w:left="3288" w:hanging="360"/>
      </w:pPr>
      <w:rPr>
        <w:rFonts w:ascii="Courier New" w:hAnsi="Courier New" w:cs="Courier New" w:hint="default"/>
      </w:rPr>
    </w:lvl>
    <w:lvl w:ilvl="5" w:tplc="18090005" w:tentative="1">
      <w:start w:val="1"/>
      <w:numFmt w:val="bullet"/>
      <w:lvlText w:val=""/>
      <w:lvlJc w:val="left"/>
      <w:pPr>
        <w:ind w:left="4008" w:hanging="360"/>
      </w:pPr>
      <w:rPr>
        <w:rFonts w:ascii="Wingdings" w:hAnsi="Wingdings" w:hint="default"/>
      </w:rPr>
    </w:lvl>
    <w:lvl w:ilvl="6" w:tplc="18090001" w:tentative="1">
      <w:start w:val="1"/>
      <w:numFmt w:val="bullet"/>
      <w:lvlText w:val=""/>
      <w:lvlJc w:val="left"/>
      <w:pPr>
        <w:ind w:left="4728" w:hanging="360"/>
      </w:pPr>
      <w:rPr>
        <w:rFonts w:ascii="Symbol" w:hAnsi="Symbol" w:hint="default"/>
      </w:rPr>
    </w:lvl>
    <w:lvl w:ilvl="7" w:tplc="18090003" w:tentative="1">
      <w:start w:val="1"/>
      <w:numFmt w:val="bullet"/>
      <w:lvlText w:val="o"/>
      <w:lvlJc w:val="left"/>
      <w:pPr>
        <w:ind w:left="5448" w:hanging="360"/>
      </w:pPr>
      <w:rPr>
        <w:rFonts w:ascii="Courier New" w:hAnsi="Courier New" w:cs="Courier New" w:hint="default"/>
      </w:rPr>
    </w:lvl>
    <w:lvl w:ilvl="8" w:tplc="18090005" w:tentative="1">
      <w:start w:val="1"/>
      <w:numFmt w:val="bullet"/>
      <w:lvlText w:val=""/>
      <w:lvlJc w:val="left"/>
      <w:pPr>
        <w:ind w:left="6168" w:hanging="360"/>
      </w:pPr>
      <w:rPr>
        <w:rFonts w:ascii="Wingdings" w:hAnsi="Wingdings" w:hint="default"/>
      </w:rPr>
    </w:lvl>
  </w:abstractNum>
  <w:abstractNum w:abstractNumId="19" w15:restartNumberingAfterBreak="0">
    <w:nsid w:val="7D7D7DE9"/>
    <w:multiLevelType w:val="hybridMultilevel"/>
    <w:tmpl w:val="6568A852"/>
    <w:lvl w:ilvl="0" w:tplc="18090005">
      <w:start w:val="1"/>
      <w:numFmt w:val="bullet"/>
      <w:lvlText w:val=""/>
      <w:lvlJc w:val="left"/>
      <w:pPr>
        <w:ind w:left="408" w:hanging="360"/>
      </w:pPr>
      <w:rPr>
        <w:rFonts w:ascii="Wingdings" w:hAnsi="Wingdings" w:hint="default"/>
      </w:rPr>
    </w:lvl>
    <w:lvl w:ilvl="1" w:tplc="18090003">
      <w:start w:val="1"/>
      <w:numFmt w:val="bullet"/>
      <w:lvlText w:val="o"/>
      <w:lvlJc w:val="left"/>
      <w:pPr>
        <w:ind w:left="1128" w:hanging="360"/>
      </w:pPr>
      <w:rPr>
        <w:rFonts w:ascii="Courier New" w:hAnsi="Courier New" w:cs="Courier New" w:hint="default"/>
      </w:rPr>
    </w:lvl>
    <w:lvl w:ilvl="2" w:tplc="18090005">
      <w:start w:val="1"/>
      <w:numFmt w:val="bullet"/>
      <w:lvlText w:val=""/>
      <w:lvlJc w:val="left"/>
      <w:pPr>
        <w:ind w:left="1848" w:hanging="360"/>
      </w:pPr>
      <w:rPr>
        <w:rFonts w:ascii="Wingdings" w:hAnsi="Wingdings" w:hint="default"/>
      </w:rPr>
    </w:lvl>
    <w:lvl w:ilvl="3" w:tplc="18090001">
      <w:start w:val="1"/>
      <w:numFmt w:val="bullet"/>
      <w:lvlText w:val=""/>
      <w:lvlJc w:val="left"/>
      <w:pPr>
        <w:ind w:left="2568" w:hanging="360"/>
      </w:pPr>
      <w:rPr>
        <w:rFonts w:ascii="Symbol" w:hAnsi="Symbol" w:hint="default"/>
      </w:rPr>
    </w:lvl>
    <w:lvl w:ilvl="4" w:tplc="18090003" w:tentative="1">
      <w:start w:val="1"/>
      <w:numFmt w:val="bullet"/>
      <w:lvlText w:val="o"/>
      <w:lvlJc w:val="left"/>
      <w:pPr>
        <w:ind w:left="3288" w:hanging="360"/>
      </w:pPr>
      <w:rPr>
        <w:rFonts w:ascii="Courier New" w:hAnsi="Courier New" w:cs="Courier New" w:hint="default"/>
      </w:rPr>
    </w:lvl>
    <w:lvl w:ilvl="5" w:tplc="18090005" w:tentative="1">
      <w:start w:val="1"/>
      <w:numFmt w:val="bullet"/>
      <w:lvlText w:val=""/>
      <w:lvlJc w:val="left"/>
      <w:pPr>
        <w:ind w:left="4008" w:hanging="360"/>
      </w:pPr>
      <w:rPr>
        <w:rFonts w:ascii="Wingdings" w:hAnsi="Wingdings" w:hint="default"/>
      </w:rPr>
    </w:lvl>
    <w:lvl w:ilvl="6" w:tplc="18090001" w:tentative="1">
      <w:start w:val="1"/>
      <w:numFmt w:val="bullet"/>
      <w:lvlText w:val=""/>
      <w:lvlJc w:val="left"/>
      <w:pPr>
        <w:ind w:left="4728" w:hanging="360"/>
      </w:pPr>
      <w:rPr>
        <w:rFonts w:ascii="Symbol" w:hAnsi="Symbol" w:hint="default"/>
      </w:rPr>
    </w:lvl>
    <w:lvl w:ilvl="7" w:tplc="18090003" w:tentative="1">
      <w:start w:val="1"/>
      <w:numFmt w:val="bullet"/>
      <w:lvlText w:val="o"/>
      <w:lvlJc w:val="left"/>
      <w:pPr>
        <w:ind w:left="5448" w:hanging="360"/>
      </w:pPr>
      <w:rPr>
        <w:rFonts w:ascii="Courier New" w:hAnsi="Courier New" w:cs="Courier New" w:hint="default"/>
      </w:rPr>
    </w:lvl>
    <w:lvl w:ilvl="8" w:tplc="18090005" w:tentative="1">
      <w:start w:val="1"/>
      <w:numFmt w:val="bullet"/>
      <w:lvlText w:val=""/>
      <w:lvlJc w:val="left"/>
      <w:pPr>
        <w:ind w:left="6168" w:hanging="360"/>
      </w:pPr>
      <w:rPr>
        <w:rFonts w:ascii="Wingdings" w:hAnsi="Wingdings" w:hint="default"/>
      </w:rPr>
    </w:lvl>
  </w:abstractNum>
  <w:num w:numId="1">
    <w:abstractNumId w:val="14"/>
  </w:num>
  <w:num w:numId="2">
    <w:abstractNumId w:val="3"/>
  </w:num>
  <w:num w:numId="3">
    <w:abstractNumId w:val="13"/>
  </w:num>
  <w:num w:numId="4">
    <w:abstractNumId w:val="16"/>
  </w:num>
  <w:num w:numId="5">
    <w:abstractNumId w:val="10"/>
  </w:num>
  <w:num w:numId="6">
    <w:abstractNumId w:val="17"/>
  </w:num>
  <w:num w:numId="7">
    <w:abstractNumId w:val="18"/>
  </w:num>
  <w:num w:numId="8">
    <w:abstractNumId w:val="1"/>
  </w:num>
  <w:num w:numId="9">
    <w:abstractNumId w:val="9"/>
  </w:num>
  <w:num w:numId="10">
    <w:abstractNumId w:val="19"/>
  </w:num>
  <w:num w:numId="11">
    <w:abstractNumId w:val="2"/>
  </w:num>
  <w:num w:numId="12">
    <w:abstractNumId w:val="7"/>
  </w:num>
  <w:num w:numId="13">
    <w:abstractNumId w:val="15"/>
  </w:num>
  <w:num w:numId="14">
    <w:abstractNumId w:val="12"/>
  </w:num>
  <w:num w:numId="15">
    <w:abstractNumId w:val="8"/>
  </w:num>
  <w:num w:numId="16">
    <w:abstractNumId w:val="4"/>
  </w:num>
  <w:num w:numId="17">
    <w:abstractNumId w:val="11"/>
  </w:num>
  <w:num w:numId="18">
    <w:abstractNumId w:val="5"/>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documentProtection w:edit="trackedChanges" w:enforcement="1"/>
  <w:defaultTabStop w:val="567"/>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AF8"/>
    <w:rsid w:val="0000153E"/>
    <w:rsid w:val="000036B0"/>
    <w:rsid w:val="00003F43"/>
    <w:rsid w:val="000054C6"/>
    <w:rsid w:val="000072D9"/>
    <w:rsid w:val="000113A0"/>
    <w:rsid w:val="00013C81"/>
    <w:rsid w:val="00014595"/>
    <w:rsid w:val="0001480B"/>
    <w:rsid w:val="00014A09"/>
    <w:rsid w:val="0001761D"/>
    <w:rsid w:val="00017A3C"/>
    <w:rsid w:val="00020106"/>
    <w:rsid w:val="0002164E"/>
    <w:rsid w:val="00023623"/>
    <w:rsid w:val="00031AC8"/>
    <w:rsid w:val="00033CC6"/>
    <w:rsid w:val="000361D0"/>
    <w:rsid w:val="0003797E"/>
    <w:rsid w:val="00040BF8"/>
    <w:rsid w:val="00041AC5"/>
    <w:rsid w:val="00045FC2"/>
    <w:rsid w:val="000528F2"/>
    <w:rsid w:val="000537BF"/>
    <w:rsid w:val="000552B2"/>
    <w:rsid w:val="00060D55"/>
    <w:rsid w:val="00062729"/>
    <w:rsid w:val="00062809"/>
    <w:rsid w:val="0006341D"/>
    <w:rsid w:val="00064E9F"/>
    <w:rsid w:val="0006778C"/>
    <w:rsid w:val="00070FD0"/>
    <w:rsid w:val="0007132B"/>
    <w:rsid w:val="0007151C"/>
    <w:rsid w:val="00072B49"/>
    <w:rsid w:val="00080B38"/>
    <w:rsid w:val="0008320F"/>
    <w:rsid w:val="00083E2D"/>
    <w:rsid w:val="00087FE3"/>
    <w:rsid w:val="000911A4"/>
    <w:rsid w:val="0009151C"/>
    <w:rsid w:val="00091C80"/>
    <w:rsid w:val="00093B1A"/>
    <w:rsid w:val="00094243"/>
    <w:rsid w:val="00096ED2"/>
    <w:rsid w:val="000A0B68"/>
    <w:rsid w:val="000A0C6E"/>
    <w:rsid w:val="000A1C14"/>
    <w:rsid w:val="000A3E14"/>
    <w:rsid w:val="000A452A"/>
    <w:rsid w:val="000A549F"/>
    <w:rsid w:val="000B3304"/>
    <w:rsid w:val="000B59A3"/>
    <w:rsid w:val="000C078B"/>
    <w:rsid w:val="000C1187"/>
    <w:rsid w:val="000C2963"/>
    <w:rsid w:val="000C39B2"/>
    <w:rsid w:val="000C7A29"/>
    <w:rsid w:val="000D259D"/>
    <w:rsid w:val="000E258B"/>
    <w:rsid w:val="000E3C64"/>
    <w:rsid w:val="000E5C35"/>
    <w:rsid w:val="000F6363"/>
    <w:rsid w:val="000F63BA"/>
    <w:rsid w:val="000F6C23"/>
    <w:rsid w:val="001000B5"/>
    <w:rsid w:val="0010148E"/>
    <w:rsid w:val="001018FF"/>
    <w:rsid w:val="00102EAA"/>
    <w:rsid w:val="001040DE"/>
    <w:rsid w:val="00105517"/>
    <w:rsid w:val="00106DCE"/>
    <w:rsid w:val="00110E0B"/>
    <w:rsid w:val="00111441"/>
    <w:rsid w:val="00111BE9"/>
    <w:rsid w:val="00111CB3"/>
    <w:rsid w:val="001125BC"/>
    <w:rsid w:val="0011372F"/>
    <w:rsid w:val="00124B18"/>
    <w:rsid w:val="001256C0"/>
    <w:rsid w:val="00126125"/>
    <w:rsid w:val="00133A2E"/>
    <w:rsid w:val="00136C82"/>
    <w:rsid w:val="001377B9"/>
    <w:rsid w:val="0014053D"/>
    <w:rsid w:val="00140655"/>
    <w:rsid w:val="001410EB"/>
    <w:rsid w:val="00141293"/>
    <w:rsid w:val="001420B8"/>
    <w:rsid w:val="00142959"/>
    <w:rsid w:val="001470F8"/>
    <w:rsid w:val="00150F5C"/>
    <w:rsid w:val="00152C7D"/>
    <w:rsid w:val="00153B55"/>
    <w:rsid w:val="00157A55"/>
    <w:rsid w:val="00173CE5"/>
    <w:rsid w:val="00176066"/>
    <w:rsid w:val="0018083E"/>
    <w:rsid w:val="00183806"/>
    <w:rsid w:val="00184410"/>
    <w:rsid w:val="00192818"/>
    <w:rsid w:val="00196C83"/>
    <w:rsid w:val="001A123D"/>
    <w:rsid w:val="001A1B3F"/>
    <w:rsid w:val="001A322F"/>
    <w:rsid w:val="001A53A3"/>
    <w:rsid w:val="001A622B"/>
    <w:rsid w:val="001A79A0"/>
    <w:rsid w:val="001A7DC6"/>
    <w:rsid w:val="001B144A"/>
    <w:rsid w:val="001B6247"/>
    <w:rsid w:val="001C12A3"/>
    <w:rsid w:val="001C139F"/>
    <w:rsid w:val="001C33DF"/>
    <w:rsid w:val="001C5AF7"/>
    <w:rsid w:val="001D381C"/>
    <w:rsid w:val="001D3972"/>
    <w:rsid w:val="001D6561"/>
    <w:rsid w:val="001D702C"/>
    <w:rsid w:val="001E0534"/>
    <w:rsid w:val="001E2087"/>
    <w:rsid w:val="001E2BF8"/>
    <w:rsid w:val="001E4C0B"/>
    <w:rsid w:val="001E5E7E"/>
    <w:rsid w:val="001F4016"/>
    <w:rsid w:val="001F6385"/>
    <w:rsid w:val="001F7CA6"/>
    <w:rsid w:val="001F7F20"/>
    <w:rsid w:val="00203145"/>
    <w:rsid w:val="00203D43"/>
    <w:rsid w:val="00205425"/>
    <w:rsid w:val="00206B00"/>
    <w:rsid w:val="00206B2B"/>
    <w:rsid w:val="0021507A"/>
    <w:rsid w:val="00215661"/>
    <w:rsid w:val="00215B0F"/>
    <w:rsid w:val="0021619B"/>
    <w:rsid w:val="00221ADD"/>
    <w:rsid w:val="00223C4E"/>
    <w:rsid w:val="00223DB5"/>
    <w:rsid w:val="0022467F"/>
    <w:rsid w:val="00225060"/>
    <w:rsid w:val="00230208"/>
    <w:rsid w:val="00233D61"/>
    <w:rsid w:val="00236211"/>
    <w:rsid w:val="0023628C"/>
    <w:rsid w:val="00236E79"/>
    <w:rsid w:val="002414E9"/>
    <w:rsid w:val="0024265D"/>
    <w:rsid w:val="0024593F"/>
    <w:rsid w:val="002464FE"/>
    <w:rsid w:val="00246D82"/>
    <w:rsid w:val="00247993"/>
    <w:rsid w:val="002548FA"/>
    <w:rsid w:val="00255E66"/>
    <w:rsid w:val="0026018F"/>
    <w:rsid w:val="00264B6F"/>
    <w:rsid w:val="002662F9"/>
    <w:rsid w:val="002666F7"/>
    <w:rsid w:val="00266986"/>
    <w:rsid w:val="00266A50"/>
    <w:rsid w:val="002738B9"/>
    <w:rsid w:val="002745C6"/>
    <w:rsid w:val="0027513B"/>
    <w:rsid w:val="002766A0"/>
    <w:rsid w:val="0027698B"/>
    <w:rsid w:val="002810D7"/>
    <w:rsid w:val="00281B8D"/>
    <w:rsid w:val="002820AF"/>
    <w:rsid w:val="00282533"/>
    <w:rsid w:val="00283A09"/>
    <w:rsid w:val="00283F20"/>
    <w:rsid w:val="002862FD"/>
    <w:rsid w:val="002902B1"/>
    <w:rsid w:val="002903F8"/>
    <w:rsid w:val="00291668"/>
    <w:rsid w:val="002917FF"/>
    <w:rsid w:val="0029354A"/>
    <w:rsid w:val="00295B9D"/>
    <w:rsid w:val="002A0432"/>
    <w:rsid w:val="002A1FD4"/>
    <w:rsid w:val="002A2631"/>
    <w:rsid w:val="002A67CA"/>
    <w:rsid w:val="002B16E3"/>
    <w:rsid w:val="002B25CE"/>
    <w:rsid w:val="002B3029"/>
    <w:rsid w:val="002B3E18"/>
    <w:rsid w:val="002B4AD7"/>
    <w:rsid w:val="002B51EF"/>
    <w:rsid w:val="002B5F99"/>
    <w:rsid w:val="002C3756"/>
    <w:rsid w:val="002C4C05"/>
    <w:rsid w:val="002C5990"/>
    <w:rsid w:val="002C64EA"/>
    <w:rsid w:val="002D1B0C"/>
    <w:rsid w:val="002D4DDB"/>
    <w:rsid w:val="002D50B3"/>
    <w:rsid w:val="002D585D"/>
    <w:rsid w:val="002D5D73"/>
    <w:rsid w:val="002E167C"/>
    <w:rsid w:val="002E5F81"/>
    <w:rsid w:val="002E6B7A"/>
    <w:rsid w:val="002E722D"/>
    <w:rsid w:val="002F1FF9"/>
    <w:rsid w:val="002F2C44"/>
    <w:rsid w:val="002F2F90"/>
    <w:rsid w:val="002F34F0"/>
    <w:rsid w:val="002F385E"/>
    <w:rsid w:val="002F56BF"/>
    <w:rsid w:val="002F56D5"/>
    <w:rsid w:val="00307D13"/>
    <w:rsid w:val="003152AC"/>
    <w:rsid w:val="003162DF"/>
    <w:rsid w:val="00321F53"/>
    <w:rsid w:val="0032210F"/>
    <w:rsid w:val="003222F6"/>
    <w:rsid w:val="0032260E"/>
    <w:rsid w:val="003258DE"/>
    <w:rsid w:val="00330E27"/>
    <w:rsid w:val="00331991"/>
    <w:rsid w:val="00332FA5"/>
    <w:rsid w:val="00337DCC"/>
    <w:rsid w:val="00337FF8"/>
    <w:rsid w:val="003411B1"/>
    <w:rsid w:val="003452B3"/>
    <w:rsid w:val="0034538E"/>
    <w:rsid w:val="003465A7"/>
    <w:rsid w:val="00350E4F"/>
    <w:rsid w:val="00351392"/>
    <w:rsid w:val="00355C41"/>
    <w:rsid w:val="003563BB"/>
    <w:rsid w:val="00357AAC"/>
    <w:rsid w:val="00360A08"/>
    <w:rsid w:val="0036128D"/>
    <w:rsid w:val="003626B5"/>
    <w:rsid w:val="00363A01"/>
    <w:rsid w:val="00365081"/>
    <w:rsid w:val="00367981"/>
    <w:rsid w:val="00375B28"/>
    <w:rsid w:val="00375C43"/>
    <w:rsid w:val="00375D70"/>
    <w:rsid w:val="00377F32"/>
    <w:rsid w:val="00385964"/>
    <w:rsid w:val="003903F3"/>
    <w:rsid w:val="00390706"/>
    <w:rsid w:val="003913DE"/>
    <w:rsid w:val="0039584C"/>
    <w:rsid w:val="003960D0"/>
    <w:rsid w:val="003A2923"/>
    <w:rsid w:val="003A3B62"/>
    <w:rsid w:val="003A6688"/>
    <w:rsid w:val="003A6FAE"/>
    <w:rsid w:val="003B0A15"/>
    <w:rsid w:val="003B4134"/>
    <w:rsid w:val="003B79C2"/>
    <w:rsid w:val="003C4F6C"/>
    <w:rsid w:val="003C5617"/>
    <w:rsid w:val="003C5B27"/>
    <w:rsid w:val="003D019D"/>
    <w:rsid w:val="003D01B1"/>
    <w:rsid w:val="003D0597"/>
    <w:rsid w:val="003D1128"/>
    <w:rsid w:val="003D6684"/>
    <w:rsid w:val="003D6BD6"/>
    <w:rsid w:val="003E0D5F"/>
    <w:rsid w:val="003E2D38"/>
    <w:rsid w:val="003E6608"/>
    <w:rsid w:val="003E6CCB"/>
    <w:rsid w:val="003E79FA"/>
    <w:rsid w:val="003F0457"/>
    <w:rsid w:val="003F0E70"/>
    <w:rsid w:val="003F1E0E"/>
    <w:rsid w:val="003F4884"/>
    <w:rsid w:val="004021D7"/>
    <w:rsid w:val="00402D37"/>
    <w:rsid w:val="00403BD1"/>
    <w:rsid w:val="004041FF"/>
    <w:rsid w:val="00413CEB"/>
    <w:rsid w:val="004149C1"/>
    <w:rsid w:val="00415C0B"/>
    <w:rsid w:val="00416887"/>
    <w:rsid w:val="00420CB0"/>
    <w:rsid w:val="00420CCE"/>
    <w:rsid w:val="00421762"/>
    <w:rsid w:val="00425AEB"/>
    <w:rsid w:val="004264CD"/>
    <w:rsid w:val="004270D3"/>
    <w:rsid w:val="00427174"/>
    <w:rsid w:val="0043266F"/>
    <w:rsid w:val="00432CE5"/>
    <w:rsid w:val="004331A5"/>
    <w:rsid w:val="00437597"/>
    <w:rsid w:val="004411DF"/>
    <w:rsid w:val="004443DA"/>
    <w:rsid w:val="00445934"/>
    <w:rsid w:val="004471D8"/>
    <w:rsid w:val="0045002D"/>
    <w:rsid w:val="00450509"/>
    <w:rsid w:val="00451046"/>
    <w:rsid w:val="004530DB"/>
    <w:rsid w:val="00453DEC"/>
    <w:rsid w:val="00455CC7"/>
    <w:rsid w:val="004565B6"/>
    <w:rsid w:val="00456CE7"/>
    <w:rsid w:val="00460044"/>
    <w:rsid w:val="004607D0"/>
    <w:rsid w:val="00460A90"/>
    <w:rsid w:val="00463F66"/>
    <w:rsid w:val="0046451E"/>
    <w:rsid w:val="0046464C"/>
    <w:rsid w:val="00465C93"/>
    <w:rsid w:val="00467313"/>
    <w:rsid w:val="004718F1"/>
    <w:rsid w:val="0047225D"/>
    <w:rsid w:val="00473924"/>
    <w:rsid w:val="004756D0"/>
    <w:rsid w:val="00476E81"/>
    <w:rsid w:val="004815A6"/>
    <w:rsid w:val="004835A8"/>
    <w:rsid w:val="00484749"/>
    <w:rsid w:val="0048758F"/>
    <w:rsid w:val="00490148"/>
    <w:rsid w:val="004909B0"/>
    <w:rsid w:val="00495253"/>
    <w:rsid w:val="004A1894"/>
    <w:rsid w:val="004A439A"/>
    <w:rsid w:val="004A4E2C"/>
    <w:rsid w:val="004A5381"/>
    <w:rsid w:val="004A76A7"/>
    <w:rsid w:val="004B0364"/>
    <w:rsid w:val="004B120A"/>
    <w:rsid w:val="004B635D"/>
    <w:rsid w:val="004C4993"/>
    <w:rsid w:val="004D1BA6"/>
    <w:rsid w:val="004D5458"/>
    <w:rsid w:val="004E0F82"/>
    <w:rsid w:val="004E3E85"/>
    <w:rsid w:val="004E4C03"/>
    <w:rsid w:val="004E7825"/>
    <w:rsid w:val="004F11D7"/>
    <w:rsid w:val="0050030C"/>
    <w:rsid w:val="00502FEB"/>
    <w:rsid w:val="0050569C"/>
    <w:rsid w:val="005078C6"/>
    <w:rsid w:val="0051143A"/>
    <w:rsid w:val="005122BD"/>
    <w:rsid w:val="0051288E"/>
    <w:rsid w:val="005151D3"/>
    <w:rsid w:val="00520CFA"/>
    <w:rsid w:val="00525609"/>
    <w:rsid w:val="005304B5"/>
    <w:rsid w:val="005346DF"/>
    <w:rsid w:val="0054011F"/>
    <w:rsid w:val="005506DE"/>
    <w:rsid w:val="00550842"/>
    <w:rsid w:val="00551094"/>
    <w:rsid w:val="005521CC"/>
    <w:rsid w:val="00553968"/>
    <w:rsid w:val="00553DFA"/>
    <w:rsid w:val="00554A49"/>
    <w:rsid w:val="005600ED"/>
    <w:rsid w:val="00561647"/>
    <w:rsid w:val="00561A4C"/>
    <w:rsid w:val="00562653"/>
    <w:rsid w:val="00566951"/>
    <w:rsid w:val="00567B9C"/>
    <w:rsid w:val="0057221B"/>
    <w:rsid w:val="00573F65"/>
    <w:rsid w:val="00576099"/>
    <w:rsid w:val="00591B62"/>
    <w:rsid w:val="00592242"/>
    <w:rsid w:val="00592C05"/>
    <w:rsid w:val="00593210"/>
    <w:rsid w:val="005947EC"/>
    <w:rsid w:val="00595A33"/>
    <w:rsid w:val="00597D31"/>
    <w:rsid w:val="005A5089"/>
    <w:rsid w:val="005A72E0"/>
    <w:rsid w:val="005B3676"/>
    <w:rsid w:val="005B4BCD"/>
    <w:rsid w:val="005B5707"/>
    <w:rsid w:val="005B6EA0"/>
    <w:rsid w:val="005C06D5"/>
    <w:rsid w:val="005C23B0"/>
    <w:rsid w:val="005C2D7A"/>
    <w:rsid w:val="005C49BB"/>
    <w:rsid w:val="005C6670"/>
    <w:rsid w:val="005D34BC"/>
    <w:rsid w:val="005D5EC6"/>
    <w:rsid w:val="005D6C2D"/>
    <w:rsid w:val="005E1F4F"/>
    <w:rsid w:val="005E2283"/>
    <w:rsid w:val="005E2387"/>
    <w:rsid w:val="005E29D8"/>
    <w:rsid w:val="005E2A2B"/>
    <w:rsid w:val="005E672B"/>
    <w:rsid w:val="005F6371"/>
    <w:rsid w:val="005F6E09"/>
    <w:rsid w:val="005F733C"/>
    <w:rsid w:val="00604B39"/>
    <w:rsid w:val="00604C47"/>
    <w:rsid w:val="00605D89"/>
    <w:rsid w:val="0061152D"/>
    <w:rsid w:val="00613518"/>
    <w:rsid w:val="006156BC"/>
    <w:rsid w:val="00616FA0"/>
    <w:rsid w:val="00617B29"/>
    <w:rsid w:val="00617CA4"/>
    <w:rsid w:val="00623D5B"/>
    <w:rsid w:val="006248A0"/>
    <w:rsid w:val="006266EE"/>
    <w:rsid w:val="006342B1"/>
    <w:rsid w:val="00635808"/>
    <w:rsid w:val="00635C44"/>
    <w:rsid w:val="00642B3A"/>
    <w:rsid w:val="00643421"/>
    <w:rsid w:val="006438E9"/>
    <w:rsid w:val="00655F4B"/>
    <w:rsid w:val="00660568"/>
    <w:rsid w:val="00660F14"/>
    <w:rsid w:val="00663212"/>
    <w:rsid w:val="006634EC"/>
    <w:rsid w:val="0066645C"/>
    <w:rsid w:val="0066699D"/>
    <w:rsid w:val="006677F7"/>
    <w:rsid w:val="006720B5"/>
    <w:rsid w:val="00672AA4"/>
    <w:rsid w:val="006760D0"/>
    <w:rsid w:val="0067627E"/>
    <w:rsid w:val="0067695E"/>
    <w:rsid w:val="00676A3A"/>
    <w:rsid w:val="00676C8E"/>
    <w:rsid w:val="00676D6C"/>
    <w:rsid w:val="00677D15"/>
    <w:rsid w:val="006803D3"/>
    <w:rsid w:val="006815C8"/>
    <w:rsid w:val="00682221"/>
    <w:rsid w:val="00682412"/>
    <w:rsid w:val="006824EB"/>
    <w:rsid w:val="006843DB"/>
    <w:rsid w:val="006866B6"/>
    <w:rsid w:val="00686836"/>
    <w:rsid w:val="006932AD"/>
    <w:rsid w:val="00694458"/>
    <w:rsid w:val="006963F3"/>
    <w:rsid w:val="0069692B"/>
    <w:rsid w:val="00697E67"/>
    <w:rsid w:val="006A0338"/>
    <w:rsid w:val="006A0AC9"/>
    <w:rsid w:val="006A0F3F"/>
    <w:rsid w:val="006A20A7"/>
    <w:rsid w:val="006A292D"/>
    <w:rsid w:val="006B0C37"/>
    <w:rsid w:val="006B176B"/>
    <w:rsid w:val="006B2146"/>
    <w:rsid w:val="006C0831"/>
    <w:rsid w:val="006C0ED5"/>
    <w:rsid w:val="006C1640"/>
    <w:rsid w:val="006C1646"/>
    <w:rsid w:val="006C2BC4"/>
    <w:rsid w:val="006C3CCB"/>
    <w:rsid w:val="006C5432"/>
    <w:rsid w:val="006D05E9"/>
    <w:rsid w:val="006D0D18"/>
    <w:rsid w:val="006D121A"/>
    <w:rsid w:val="006D1AB0"/>
    <w:rsid w:val="006D2E7E"/>
    <w:rsid w:val="006D5ED6"/>
    <w:rsid w:val="006D679D"/>
    <w:rsid w:val="006E0573"/>
    <w:rsid w:val="006E0D4F"/>
    <w:rsid w:val="006E1E60"/>
    <w:rsid w:val="006E2743"/>
    <w:rsid w:val="006E645B"/>
    <w:rsid w:val="006F0CD6"/>
    <w:rsid w:val="006F2442"/>
    <w:rsid w:val="006F7820"/>
    <w:rsid w:val="00704F83"/>
    <w:rsid w:val="00711A13"/>
    <w:rsid w:val="0071207A"/>
    <w:rsid w:val="007125EA"/>
    <w:rsid w:val="00721BFF"/>
    <w:rsid w:val="00722CBB"/>
    <w:rsid w:val="00724363"/>
    <w:rsid w:val="00725C39"/>
    <w:rsid w:val="0072603A"/>
    <w:rsid w:val="00726F6C"/>
    <w:rsid w:val="00727384"/>
    <w:rsid w:val="00727762"/>
    <w:rsid w:val="007328B3"/>
    <w:rsid w:val="00733B77"/>
    <w:rsid w:val="00735F4F"/>
    <w:rsid w:val="00744FAA"/>
    <w:rsid w:val="00746D3F"/>
    <w:rsid w:val="00747BCA"/>
    <w:rsid w:val="00750A2F"/>
    <w:rsid w:val="0075221B"/>
    <w:rsid w:val="00755A6A"/>
    <w:rsid w:val="00760D3B"/>
    <w:rsid w:val="007627BF"/>
    <w:rsid w:val="00766892"/>
    <w:rsid w:val="00767A69"/>
    <w:rsid w:val="00767AEC"/>
    <w:rsid w:val="00767E0C"/>
    <w:rsid w:val="00771DC4"/>
    <w:rsid w:val="007748E6"/>
    <w:rsid w:val="00775624"/>
    <w:rsid w:val="00777171"/>
    <w:rsid w:val="00777312"/>
    <w:rsid w:val="007779AB"/>
    <w:rsid w:val="00777E04"/>
    <w:rsid w:val="00780245"/>
    <w:rsid w:val="0078048F"/>
    <w:rsid w:val="00780E7E"/>
    <w:rsid w:val="007824F9"/>
    <w:rsid w:val="0078464A"/>
    <w:rsid w:val="0079029E"/>
    <w:rsid w:val="00790307"/>
    <w:rsid w:val="00790BC4"/>
    <w:rsid w:val="0079280A"/>
    <w:rsid w:val="00793F99"/>
    <w:rsid w:val="00796574"/>
    <w:rsid w:val="007A546B"/>
    <w:rsid w:val="007A5AF3"/>
    <w:rsid w:val="007A5BC4"/>
    <w:rsid w:val="007A7784"/>
    <w:rsid w:val="007B00E7"/>
    <w:rsid w:val="007B3BC5"/>
    <w:rsid w:val="007B64E0"/>
    <w:rsid w:val="007C517E"/>
    <w:rsid w:val="007C6B9C"/>
    <w:rsid w:val="007C7716"/>
    <w:rsid w:val="007D0C6E"/>
    <w:rsid w:val="007D39D9"/>
    <w:rsid w:val="007D48FD"/>
    <w:rsid w:val="007D53DD"/>
    <w:rsid w:val="007D6D87"/>
    <w:rsid w:val="007E066A"/>
    <w:rsid w:val="007E3623"/>
    <w:rsid w:val="007E4143"/>
    <w:rsid w:val="007E5A0F"/>
    <w:rsid w:val="007E7DC8"/>
    <w:rsid w:val="00803B50"/>
    <w:rsid w:val="00805987"/>
    <w:rsid w:val="00807D9B"/>
    <w:rsid w:val="00816EA3"/>
    <w:rsid w:val="0082074A"/>
    <w:rsid w:val="008230F8"/>
    <w:rsid w:val="0082415D"/>
    <w:rsid w:val="00824338"/>
    <w:rsid w:val="00824651"/>
    <w:rsid w:val="008270C2"/>
    <w:rsid w:val="00830A55"/>
    <w:rsid w:val="00830A79"/>
    <w:rsid w:val="0083259D"/>
    <w:rsid w:val="008349B9"/>
    <w:rsid w:val="00837546"/>
    <w:rsid w:val="00837618"/>
    <w:rsid w:val="00840023"/>
    <w:rsid w:val="00840FDA"/>
    <w:rsid w:val="008447F1"/>
    <w:rsid w:val="00845796"/>
    <w:rsid w:val="0084689F"/>
    <w:rsid w:val="00850335"/>
    <w:rsid w:val="00863991"/>
    <w:rsid w:val="00865F73"/>
    <w:rsid w:val="00866C1D"/>
    <w:rsid w:val="00871088"/>
    <w:rsid w:val="00873CE4"/>
    <w:rsid w:val="00874FAE"/>
    <w:rsid w:val="00877DC8"/>
    <w:rsid w:val="00880486"/>
    <w:rsid w:val="00887C16"/>
    <w:rsid w:val="008904B4"/>
    <w:rsid w:val="00890544"/>
    <w:rsid w:val="00892481"/>
    <w:rsid w:val="00894CCE"/>
    <w:rsid w:val="00895827"/>
    <w:rsid w:val="00895944"/>
    <w:rsid w:val="008971DE"/>
    <w:rsid w:val="008A0061"/>
    <w:rsid w:val="008A2631"/>
    <w:rsid w:val="008A2BA8"/>
    <w:rsid w:val="008B09B7"/>
    <w:rsid w:val="008B322B"/>
    <w:rsid w:val="008B7DD4"/>
    <w:rsid w:val="008C114A"/>
    <w:rsid w:val="008C523F"/>
    <w:rsid w:val="008C65E0"/>
    <w:rsid w:val="008C6DDB"/>
    <w:rsid w:val="008D707C"/>
    <w:rsid w:val="008D760B"/>
    <w:rsid w:val="008D7CAD"/>
    <w:rsid w:val="008E0938"/>
    <w:rsid w:val="008E5BCC"/>
    <w:rsid w:val="008E779A"/>
    <w:rsid w:val="008E7DFF"/>
    <w:rsid w:val="008F2354"/>
    <w:rsid w:val="008F6F9F"/>
    <w:rsid w:val="008F7728"/>
    <w:rsid w:val="008F7FED"/>
    <w:rsid w:val="0090324C"/>
    <w:rsid w:val="009040B6"/>
    <w:rsid w:val="00905167"/>
    <w:rsid w:val="00905486"/>
    <w:rsid w:val="00907B2C"/>
    <w:rsid w:val="00910A3C"/>
    <w:rsid w:val="00916C07"/>
    <w:rsid w:val="00920046"/>
    <w:rsid w:val="00920F10"/>
    <w:rsid w:val="00924549"/>
    <w:rsid w:val="009269BF"/>
    <w:rsid w:val="00926A78"/>
    <w:rsid w:val="009312A8"/>
    <w:rsid w:val="0093261B"/>
    <w:rsid w:val="00932B8B"/>
    <w:rsid w:val="009336CE"/>
    <w:rsid w:val="00934E8C"/>
    <w:rsid w:val="00937E56"/>
    <w:rsid w:val="009400FD"/>
    <w:rsid w:val="009414DE"/>
    <w:rsid w:val="00944A56"/>
    <w:rsid w:val="00947E3F"/>
    <w:rsid w:val="00950989"/>
    <w:rsid w:val="0096114F"/>
    <w:rsid w:val="009615A0"/>
    <w:rsid w:val="009638B1"/>
    <w:rsid w:val="00964AA5"/>
    <w:rsid w:val="00975A1B"/>
    <w:rsid w:val="00980F69"/>
    <w:rsid w:val="00981A48"/>
    <w:rsid w:val="00982A72"/>
    <w:rsid w:val="0098411A"/>
    <w:rsid w:val="00984377"/>
    <w:rsid w:val="00984C6A"/>
    <w:rsid w:val="00984F3D"/>
    <w:rsid w:val="009920D6"/>
    <w:rsid w:val="0099243A"/>
    <w:rsid w:val="00992AC4"/>
    <w:rsid w:val="0099363A"/>
    <w:rsid w:val="009937A3"/>
    <w:rsid w:val="0099389B"/>
    <w:rsid w:val="009A00C1"/>
    <w:rsid w:val="009A0D0B"/>
    <w:rsid w:val="009A37DD"/>
    <w:rsid w:val="009A3822"/>
    <w:rsid w:val="009A63C4"/>
    <w:rsid w:val="009B60C8"/>
    <w:rsid w:val="009B75FA"/>
    <w:rsid w:val="009C0B52"/>
    <w:rsid w:val="009C1E1C"/>
    <w:rsid w:val="009C47A7"/>
    <w:rsid w:val="009C49A5"/>
    <w:rsid w:val="009C49E0"/>
    <w:rsid w:val="009C6215"/>
    <w:rsid w:val="009C6363"/>
    <w:rsid w:val="009D52C2"/>
    <w:rsid w:val="009D5428"/>
    <w:rsid w:val="009D61D5"/>
    <w:rsid w:val="009E030E"/>
    <w:rsid w:val="009E0377"/>
    <w:rsid w:val="009E179B"/>
    <w:rsid w:val="009E6182"/>
    <w:rsid w:val="009F038B"/>
    <w:rsid w:val="009F6185"/>
    <w:rsid w:val="009F748E"/>
    <w:rsid w:val="009F771C"/>
    <w:rsid w:val="00A03180"/>
    <w:rsid w:val="00A035FA"/>
    <w:rsid w:val="00A03B0C"/>
    <w:rsid w:val="00A04688"/>
    <w:rsid w:val="00A12B88"/>
    <w:rsid w:val="00A12F65"/>
    <w:rsid w:val="00A16B53"/>
    <w:rsid w:val="00A17D3D"/>
    <w:rsid w:val="00A21451"/>
    <w:rsid w:val="00A238B6"/>
    <w:rsid w:val="00A23D9C"/>
    <w:rsid w:val="00A24BDF"/>
    <w:rsid w:val="00A3212F"/>
    <w:rsid w:val="00A33141"/>
    <w:rsid w:val="00A3355A"/>
    <w:rsid w:val="00A35F77"/>
    <w:rsid w:val="00A363B1"/>
    <w:rsid w:val="00A36625"/>
    <w:rsid w:val="00A36706"/>
    <w:rsid w:val="00A36F53"/>
    <w:rsid w:val="00A40FEB"/>
    <w:rsid w:val="00A41E68"/>
    <w:rsid w:val="00A42AEB"/>
    <w:rsid w:val="00A42C44"/>
    <w:rsid w:val="00A44656"/>
    <w:rsid w:val="00A44E08"/>
    <w:rsid w:val="00A458CF"/>
    <w:rsid w:val="00A47B17"/>
    <w:rsid w:val="00A51C8F"/>
    <w:rsid w:val="00A54166"/>
    <w:rsid w:val="00A56250"/>
    <w:rsid w:val="00A57E2A"/>
    <w:rsid w:val="00A63A18"/>
    <w:rsid w:val="00A6640B"/>
    <w:rsid w:val="00A70647"/>
    <w:rsid w:val="00A7080C"/>
    <w:rsid w:val="00A73198"/>
    <w:rsid w:val="00A73558"/>
    <w:rsid w:val="00A744EF"/>
    <w:rsid w:val="00A75B93"/>
    <w:rsid w:val="00A76DAE"/>
    <w:rsid w:val="00A81DDD"/>
    <w:rsid w:val="00A84D08"/>
    <w:rsid w:val="00A85C16"/>
    <w:rsid w:val="00A90061"/>
    <w:rsid w:val="00A904F5"/>
    <w:rsid w:val="00A964D2"/>
    <w:rsid w:val="00A964E3"/>
    <w:rsid w:val="00AA2A34"/>
    <w:rsid w:val="00AA4629"/>
    <w:rsid w:val="00AA664A"/>
    <w:rsid w:val="00AA6F0F"/>
    <w:rsid w:val="00AA74EC"/>
    <w:rsid w:val="00AB0C40"/>
    <w:rsid w:val="00AC37EA"/>
    <w:rsid w:val="00AC6356"/>
    <w:rsid w:val="00AD326E"/>
    <w:rsid w:val="00AD590D"/>
    <w:rsid w:val="00AD5E21"/>
    <w:rsid w:val="00AD7672"/>
    <w:rsid w:val="00AE5D20"/>
    <w:rsid w:val="00AE6435"/>
    <w:rsid w:val="00AF6940"/>
    <w:rsid w:val="00B00882"/>
    <w:rsid w:val="00B03142"/>
    <w:rsid w:val="00B10FC2"/>
    <w:rsid w:val="00B14475"/>
    <w:rsid w:val="00B220FF"/>
    <w:rsid w:val="00B22D44"/>
    <w:rsid w:val="00B246AE"/>
    <w:rsid w:val="00B2478A"/>
    <w:rsid w:val="00B252DC"/>
    <w:rsid w:val="00B33EB6"/>
    <w:rsid w:val="00B3612B"/>
    <w:rsid w:val="00B364F5"/>
    <w:rsid w:val="00B40888"/>
    <w:rsid w:val="00B43BB2"/>
    <w:rsid w:val="00B47F37"/>
    <w:rsid w:val="00B51161"/>
    <w:rsid w:val="00B52694"/>
    <w:rsid w:val="00B528ED"/>
    <w:rsid w:val="00B52CD0"/>
    <w:rsid w:val="00B53290"/>
    <w:rsid w:val="00B53A61"/>
    <w:rsid w:val="00B5475F"/>
    <w:rsid w:val="00B54766"/>
    <w:rsid w:val="00B55FA6"/>
    <w:rsid w:val="00B575CE"/>
    <w:rsid w:val="00B62EA7"/>
    <w:rsid w:val="00B659F8"/>
    <w:rsid w:val="00B666C3"/>
    <w:rsid w:val="00B66D07"/>
    <w:rsid w:val="00B66F1E"/>
    <w:rsid w:val="00B707AD"/>
    <w:rsid w:val="00B745E4"/>
    <w:rsid w:val="00B74AB0"/>
    <w:rsid w:val="00B74DB6"/>
    <w:rsid w:val="00B75F0E"/>
    <w:rsid w:val="00B75F5A"/>
    <w:rsid w:val="00B77423"/>
    <w:rsid w:val="00B77589"/>
    <w:rsid w:val="00B77F77"/>
    <w:rsid w:val="00B808E9"/>
    <w:rsid w:val="00B8691B"/>
    <w:rsid w:val="00B93C99"/>
    <w:rsid w:val="00B95EAD"/>
    <w:rsid w:val="00B968A0"/>
    <w:rsid w:val="00BA4552"/>
    <w:rsid w:val="00BA71E5"/>
    <w:rsid w:val="00BB0DF9"/>
    <w:rsid w:val="00BB2F8A"/>
    <w:rsid w:val="00BB6B74"/>
    <w:rsid w:val="00BC1A34"/>
    <w:rsid w:val="00BC23D1"/>
    <w:rsid w:val="00BC34FF"/>
    <w:rsid w:val="00BC3BDE"/>
    <w:rsid w:val="00BC3E24"/>
    <w:rsid w:val="00BC543F"/>
    <w:rsid w:val="00BD4CE3"/>
    <w:rsid w:val="00BE2853"/>
    <w:rsid w:val="00BE2D3B"/>
    <w:rsid w:val="00BE35BA"/>
    <w:rsid w:val="00BF2761"/>
    <w:rsid w:val="00BF2CDB"/>
    <w:rsid w:val="00BF5F2F"/>
    <w:rsid w:val="00C00800"/>
    <w:rsid w:val="00C00ED2"/>
    <w:rsid w:val="00C0239D"/>
    <w:rsid w:val="00C03B43"/>
    <w:rsid w:val="00C075F4"/>
    <w:rsid w:val="00C110E6"/>
    <w:rsid w:val="00C12881"/>
    <w:rsid w:val="00C13A33"/>
    <w:rsid w:val="00C13BDF"/>
    <w:rsid w:val="00C151CE"/>
    <w:rsid w:val="00C1613F"/>
    <w:rsid w:val="00C169D7"/>
    <w:rsid w:val="00C17521"/>
    <w:rsid w:val="00C20186"/>
    <w:rsid w:val="00C2200D"/>
    <w:rsid w:val="00C22156"/>
    <w:rsid w:val="00C23444"/>
    <w:rsid w:val="00C246CC"/>
    <w:rsid w:val="00C260BE"/>
    <w:rsid w:val="00C267A0"/>
    <w:rsid w:val="00C267AA"/>
    <w:rsid w:val="00C3204D"/>
    <w:rsid w:val="00C33D79"/>
    <w:rsid w:val="00C40CB7"/>
    <w:rsid w:val="00C418A0"/>
    <w:rsid w:val="00C42165"/>
    <w:rsid w:val="00C427DA"/>
    <w:rsid w:val="00C43A97"/>
    <w:rsid w:val="00C45A40"/>
    <w:rsid w:val="00C4620E"/>
    <w:rsid w:val="00C47E02"/>
    <w:rsid w:val="00C50DDA"/>
    <w:rsid w:val="00C533C3"/>
    <w:rsid w:val="00C54A7E"/>
    <w:rsid w:val="00C5655D"/>
    <w:rsid w:val="00C56FF7"/>
    <w:rsid w:val="00C61AC6"/>
    <w:rsid w:val="00C63836"/>
    <w:rsid w:val="00C6598C"/>
    <w:rsid w:val="00C72D26"/>
    <w:rsid w:val="00C72E84"/>
    <w:rsid w:val="00C736F1"/>
    <w:rsid w:val="00C74A69"/>
    <w:rsid w:val="00C76776"/>
    <w:rsid w:val="00C84D85"/>
    <w:rsid w:val="00C910F4"/>
    <w:rsid w:val="00C94051"/>
    <w:rsid w:val="00C9499B"/>
    <w:rsid w:val="00C94DDF"/>
    <w:rsid w:val="00C95B02"/>
    <w:rsid w:val="00CA27CA"/>
    <w:rsid w:val="00CA3DD0"/>
    <w:rsid w:val="00CA722A"/>
    <w:rsid w:val="00CB2905"/>
    <w:rsid w:val="00CB7457"/>
    <w:rsid w:val="00CC0655"/>
    <w:rsid w:val="00CC1321"/>
    <w:rsid w:val="00CC1466"/>
    <w:rsid w:val="00CC192F"/>
    <w:rsid w:val="00CC3131"/>
    <w:rsid w:val="00CC4085"/>
    <w:rsid w:val="00CC64C3"/>
    <w:rsid w:val="00CC7704"/>
    <w:rsid w:val="00CD7644"/>
    <w:rsid w:val="00CE0B57"/>
    <w:rsid w:val="00CE6F8C"/>
    <w:rsid w:val="00CE7222"/>
    <w:rsid w:val="00CF0D85"/>
    <w:rsid w:val="00CF24D0"/>
    <w:rsid w:val="00CF54A3"/>
    <w:rsid w:val="00D00426"/>
    <w:rsid w:val="00D00571"/>
    <w:rsid w:val="00D00C3B"/>
    <w:rsid w:val="00D010BE"/>
    <w:rsid w:val="00D01BAD"/>
    <w:rsid w:val="00D04D3C"/>
    <w:rsid w:val="00D0560B"/>
    <w:rsid w:val="00D06E07"/>
    <w:rsid w:val="00D11A75"/>
    <w:rsid w:val="00D140EA"/>
    <w:rsid w:val="00D1708D"/>
    <w:rsid w:val="00D17779"/>
    <w:rsid w:val="00D21AE7"/>
    <w:rsid w:val="00D228BD"/>
    <w:rsid w:val="00D22DF9"/>
    <w:rsid w:val="00D25084"/>
    <w:rsid w:val="00D258EB"/>
    <w:rsid w:val="00D26E10"/>
    <w:rsid w:val="00D30A7F"/>
    <w:rsid w:val="00D33DA7"/>
    <w:rsid w:val="00D402E2"/>
    <w:rsid w:val="00D43193"/>
    <w:rsid w:val="00D4329F"/>
    <w:rsid w:val="00D448A4"/>
    <w:rsid w:val="00D45E3C"/>
    <w:rsid w:val="00D46268"/>
    <w:rsid w:val="00D468F5"/>
    <w:rsid w:val="00D50A26"/>
    <w:rsid w:val="00D50E90"/>
    <w:rsid w:val="00D5180B"/>
    <w:rsid w:val="00D519AC"/>
    <w:rsid w:val="00D52635"/>
    <w:rsid w:val="00D52C68"/>
    <w:rsid w:val="00D57CB0"/>
    <w:rsid w:val="00D60C8B"/>
    <w:rsid w:val="00D620EA"/>
    <w:rsid w:val="00D623D9"/>
    <w:rsid w:val="00D62D4B"/>
    <w:rsid w:val="00D660D2"/>
    <w:rsid w:val="00D666BC"/>
    <w:rsid w:val="00D71759"/>
    <w:rsid w:val="00D74949"/>
    <w:rsid w:val="00D763F8"/>
    <w:rsid w:val="00D801BA"/>
    <w:rsid w:val="00D802B5"/>
    <w:rsid w:val="00D80656"/>
    <w:rsid w:val="00D83E96"/>
    <w:rsid w:val="00D83FEA"/>
    <w:rsid w:val="00D916F4"/>
    <w:rsid w:val="00D94DF1"/>
    <w:rsid w:val="00D95BE2"/>
    <w:rsid w:val="00DA3E73"/>
    <w:rsid w:val="00DA3FE6"/>
    <w:rsid w:val="00DB08D9"/>
    <w:rsid w:val="00DB2DD9"/>
    <w:rsid w:val="00DB3283"/>
    <w:rsid w:val="00DB3B46"/>
    <w:rsid w:val="00DC1971"/>
    <w:rsid w:val="00DC1EFD"/>
    <w:rsid w:val="00DC3125"/>
    <w:rsid w:val="00DC477D"/>
    <w:rsid w:val="00DC6E75"/>
    <w:rsid w:val="00DC796C"/>
    <w:rsid w:val="00DD1F4E"/>
    <w:rsid w:val="00DD3C9E"/>
    <w:rsid w:val="00DE3169"/>
    <w:rsid w:val="00DE6A4F"/>
    <w:rsid w:val="00DE7FCC"/>
    <w:rsid w:val="00DF0335"/>
    <w:rsid w:val="00DF1F0D"/>
    <w:rsid w:val="00DF2DE8"/>
    <w:rsid w:val="00DF490E"/>
    <w:rsid w:val="00E01B81"/>
    <w:rsid w:val="00E03564"/>
    <w:rsid w:val="00E0608D"/>
    <w:rsid w:val="00E0793D"/>
    <w:rsid w:val="00E10611"/>
    <w:rsid w:val="00E1221A"/>
    <w:rsid w:val="00E12618"/>
    <w:rsid w:val="00E13A93"/>
    <w:rsid w:val="00E163EC"/>
    <w:rsid w:val="00E17D6B"/>
    <w:rsid w:val="00E17FF5"/>
    <w:rsid w:val="00E20146"/>
    <w:rsid w:val="00E21141"/>
    <w:rsid w:val="00E227B0"/>
    <w:rsid w:val="00E22BB4"/>
    <w:rsid w:val="00E22D0E"/>
    <w:rsid w:val="00E3253F"/>
    <w:rsid w:val="00E333CD"/>
    <w:rsid w:val="00E4230D"/>
    <w:rsid w:val="00E5343E"/>
    <w:rsid w:val="00E56340"/>
    <w:rsid w:val="00E56B3D"/>
    <w:rsid w:val="00E60D4F"/>
    <w:rsid w:val="00E6238C"/>
    <w:rsid w:val="00E6593E"/>
    <w:rsid w:val="00E66993"/>
    <w:rsid w:val="00E72BBB"/>
    <w:rsid w:val="00E739E5"/>
    <w:rsid w:val="00E73DAF"/>
    <w:rsid w:val="00E8056A"/>
    <w:rsid w:val="00E84666"/>
    <w:rsid w:val="00E86592"/>
    <w:rsid w:val="00E90024"/>
    <w:rsid w:val="00E90D00"/>
    <w:rsid w:val="00E90F3A"/>
    <w:rsid w:val="00E9147D"/>
    <w:rsid w:val="00E93E93"/>
    <w:rsid w:val="00E93EA5"/>
    <w:rsid w:val="00E94229"/>
    <w:rsid w:val="00E94B67"/>
    <w:rsid w:val="00E953A5"/>
    <w:rsid w:val="00E96541"/>
    <w:rsid w:val="00E974C7"/>
    <w:rsid w:val="00EA1137"/>
    <w:rsid w:val="00EA1B91"/>
    <w:rsid w:val="00EA26EF"/>
    <w:rsid w:val="00EA5468"/>
    <w:rsid w:val="00EA5FA6"/>
    <w:rsid w:val="00EA66D6"/>
    <w:rsid w:val="00EA7D91"/>
    <w:rsid w:val="00EB31F7"/>
    <w:rsid w:val="00EB6F5B"/>
    <w:rsid w:val="00EB7A98"/>
    <w:rsid w:val="00EC2ADF"/>
    <w:rsid w:val="00EC572A"/>
    <w:rsid w:val="00EC5EED"/>
    <w:rsid w:val="00EC7C16"/>
    <w:rsid w:val="00EC7E17"/>
    <w:rsid w:val="00ED0805"/>
    <w:rsid w:val="00ED1EFA"/>
    <w:rsid w:val="00ED6400"/>
    <w:rsid w:val="00EE3043"/>
    <w:rsid w:val="00EE6007"/>
    <w:rsid w:val="00EE7754"/>
    <w:rsid w:val="00EF2C4B"/>
    <w:rsid w:val="00EF382F"/>
    <w:rsid w:val="00EF4416"/>
    <w:rsid w:val="00EF4633"/>
    <w:rsid w:val="00EF5AEF"/>
    <w:rsid w:val="00EF68C8"/>
    <w:rsid w:val="00EF7DB1"/>
    <w:rsid w:val="00EF7ED6"/>
    <w:rsid w:val="00F017DA"/>
    <w:rsid w:val="00F02B0F"/>
    <w:rsid w:val="00F04281"/>
    <w:rsid w:val="00F04BE9"/>
    <w:rsid w:val="00F07480"/>
    <w:rsid w:val="00F076EE"/>
    <w:rsid w:val="00F07AF8"/>
    <w:rsid w:val="00F10B14"/>
    <w:rsid w:val="00F115CD"/>
    <w:rsid w:val="00F11655"/>
    <w:rsid w:val="00F1459E"/>
    <w:rsid w:val="00F20D0F"/>
    <w:rsid w:val="00F229FA"/>
    <w:rsid w:val="00F253E2"/>
    <w:rsid w:val="00F25705"/>
    <w:rsid w:val="00F2591A"/>
    <w:rsid w:val="00F25CA7"/>
    <w:rsid w:val="00F334EA"/>
    <w:rsid w:val="00F40B91"/>
    <w:rsid w:val="00F4441D"/>
    <w:rsid w:val="00F46AE0"/>
    <w:rsid w:val="00F514B5"/>
    <w:rsid w:val="00F52A23"/>
    <w:rsid w:val="00F531BD"/>
    <w:rsid w:val="00F61C7F"/>
    <w:rsid w:val="00F6263E"/>
    <w:rsid w:val="00F631E0"/>
    <w:rsid w:val="00F635BD"/>
    <w:rsid w:val="00F63D9F"/>
    <w:rsid w:val="00F64C8C"/>
    <w:rsid w:val="00F7390A"/>
    <w:rsid w:val="00F75C93"/>
    <w:rsid w:val="00F77149"/>
    <w:rsid w:val="00F80880"/>
    <w:rsid w:val="00F80B1F"/>
    <w:rsid w:val="00F80D8E"/>
    <w:rsid w:val="00F81DBD"/>
    <w:rsid w:val="00F835B8"/>
    <w:rsid w:val="00F90F7A"/>
    <w:rsid w:val="00F91B56"/>
    <w:rsid w:val="00F9532E"/>
    <w:rsid w:val="00FA2C39"/>
    <w:rsid w:val="00FA2E6E"/>
    <w:rsid w:val="00FA4F70"/>
    <w:rsid w:val="00FA5EB8"/>
    <w:rsid w:val="00FB2254"/>
    <w:rsid w:val="00FB290C"/>
    <w:rsid w:val="00FB401F"/>
    <w:rsid w:val="00FB44B2"/>
    <w:rsid w:val="00FB48D8"/>
    <w:rsid w:val="00FB4955"/>
    <w:rsid w:val="00FB6115"/>
    <w:rsid w:val="00FB690B"/>
    <w:rsid w:val="00FB6FD3"/>
    <w:rsid w:val="00FC688F"/>
    <w:rsid w:val="00FD1DF2"/>
    <w:rsid w:val="00FD3587"/>
    <w:rsid w:val="00FD6CB8"/>
    <w:rsid w:val="00FE075D"/>
    <w:rsid w:val="00FE0D9D"/>
    <w:rsid w:val="00FE267D"/>
    <w:rsid w:val="00FE36A8"/>
    <w:rsid w:val="00FE373B"/>
    <w:rsid w:val="00FF149A"/>
    <w:rsid w:val="00FF17D1"/>
    <w:rsid w:val="00FF1C84"/>
    <w:rsid w:val="00FF1F06"/>
    <w:rsid w:val="00FF4C04"/>
    <w:rsid w:val="00FF4C61"/>
    <w:rsid w:val="01FD4B32"/>
    <w:rsid w:val="02FDFA6A"/>
    <w:rsid w:val="0396114D"/>
    <w:rsid w:val="068F2B1C"/>
    <w:rsid w:val="09A9AEDA"/>
    <w:rsid w:val="09DA454A"/>
    <w:rsid w:val="0B07DA31"/>
    <w:rsid w:val="0B5DAE9B"/>
    <w:rsid w:val="0FFEA28C"/>
    <w:rsid w:val="108A3FE8"/>
    <w:rsid w:val="13FEBC2F"/>
    <w:rsid w:val="157E96B2"/>
    <w:rsid w:val="1679580D"/>
    <w:rsid w:val="169337E0"/>
    <w:rsid w:val="18C229ED"/>
    <w:rsid w:val="1D8DC995"/>
    <w:rsid w:val="1DCAC369"/>
    <w:rsid w:val="2328E878"/>
    <w:rsid w:val="2371CFFA"/>
    <w:rsid w:val="249E3FDC"/>
    <w:rsid w:val="25A89A7B"/>
    <w:rsid w:val="25D62405"/>
    <w:rsid w:val="26051598"/>
    <w:rsid w:val="27D5E09E"/>
    <w:rsid w:val="282EAA67"/>
    <w:rsid w:val="28912A3A"/>
    <w:rsid w:val="2A586085"/>
    <w:rsid w:val="2AC21D3F"/>
    <w:rsid w:val="2AC56147"/>
    <w:rsid w:val="2EF2C3D2"/>
    <w:rsid w:val="2F0A3694"/>
    <w:rsid w:val="2F2015C5"/>
    <w:rsid w:val="32BA090A"/>
    <w:rsid w:val="345935BD"/>
    <w:rsid w:val="3B9D259C"/>
    <w:rsid w:val="3C718734"/>
    <w:rsid w:val="3C836C5E"/>
    <w:rsid w:val="412EA13F"/>
    <w:rsid w:val="42843959"/>
    <w:rsid w:val="436943B4"/>
    <w:rsid w:val="4385EEAA"/>
    <w:rsid w:val="44A3C5F2"/>
    <w:rsid w:val="44F23272"/>
    <w:rsid w:val="45D3B73C"/>
    <w:rsid w:val="45FE7462"/>
    <w:rsid w:val="46174948"/>
    <w:rsid w:val="4695BB64"/>
    <w:rsid w:val="46EAD26D"/>
    <w:rsid w:val="4CAB3621"/>
    <w:rsid w:val="4FAACF47"/>
    <w:rsid w:val="5255E5BC"/>
    <w:rsid w:val="56CD5379"/>
    <w:rsid w:val="57BCF8C1"/>
    <w:rsid w:val="5815A8D1"/>
    <w:rsid w:val="5B56E0A3"/>
    <w:rsid w:val="5D7EE80C"/>
    <w:rsid w:val="602D1E6D"/>
    <w:rsid w:val="60C45B4A"/>
    <w:rsid w:val="62231D19"/>
    <w:rsid w:val="6291B0EF"/>
    <w:rsid w:val="64BD6671"/>
    <w:rsid w:val="67AA487C"/>
    <w:rsid w:val="6BFA24B5"/>
    <w:rsid w:val="6C207C15"/>
    <w:rsid w:val="6F8D86E3"/>
    <w:rsid w:val="700D2639"/>
    <w:rsid w:val="70D32A2E"/>
    <w:rsid w:val="70FA935A"/>
    <w:rsid w:val="713A79C1"/>
    <w:rsid w:val="7203EFC4"/>
    <w:rsid w:val="736E4417"/>
    <w:rsid w:val="746521CE"/>
    <w:rsid w:val="7512F301"/>
    <w:rsid w:val="75B9B321"/>
    <w:rsid w:val="78FD60E7"/>
    <w:rsid w:val="7924C1E9"/>
    <w:rsid w:val="79AEAFC7"/>
    <w:rsid w:val="7AF2E884"/>
    <w:rsid w:val="7C035998"/>
    <w:rsid w:val="7CEAA377"/>
    <w:rsid w:val="7DDD1253"/>
    <w:rsid w:val="7F08F049"/>
    <w:rsid w:val="7FAFEB9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5CC3B1"/>
  <w15:chartTrackingRefBased/>
  <w15:docId w15:val="{A76864A4-12E6-400A-93CC-8E8C2D835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564"/>
    <w:rPr>
      <w:rFonts w:ascii="Century Gothic" w:hAnsi="Century Gothic"/>
      <w:lang w:val="en-US"/>
    </w:rPr>
  </w:style>
  <w:style w:type="paragraph" w:styleId="Heading1">
    <w:name w:val="heading 1"/>
    <w:basedOn w:val="Normal"/>
    <w:next w:val="Normal"/>
    <w:link w:val="Heading1Char"/>
    <w:uiPriority w:val="9"/>
    <w:qFormat/>
    <w:rsid w:val="00520CFA"/>
    <w:pPr>
      <w:keepNext/>
      <w:ind w:left="-1080" w:right="-1440"/>
      <w:outlineLvl w:val="0"/>
    </w:pPr>
    <w:rPr>
      <w:rFonts w:cs="Times New Roman (Body CS)"/>
      <w:caps/>
      <w:color w:val="595959" w:themeColor="text1" w:themeTint="A6"/>
      <w:sz w:val="28"/>
      <w:szCs w:val="48"/>
    </w:rPr>
  </w:style>
  <w:style w:type="paragraph" w:styleId="Heading2">
    <w:name w:val="heading 2"/>
    <w:basedOn w:val="Normal"/>
    <w:next w:val="Normal"/>
    <w:link w:val="Heading2Char"/>
    <w:uiPriority w:val="9"/>
    <w:unhideWhenUsed/>
    <w:qFormat/>
    <w:rsid w:val="009D52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2E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F638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657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363B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363B1"/>
    <w:rPr>
      <w:rFonts w:eastAsiaTheme="minorEastAsia"/>
      <w:lang w:val="en-US"/>
    </w:rPr>
  </w:style>
  <w:style w:type="character" w:styleId="Hyperlink">
    <w:name w:val="Hyperlink"/>
    <w:basedOn w:val="DefaultParagraphFont"/>
    <w:uiPriority w:val="99"/>
    <w:unhideWhenUsed/>
    <w:rsid w:val="00D43193"/>
    <w:rPr>
      <w:color w:val="0563C1" w:themeColor="hyperlink"/>
      <w:u w:val="single"/>
    </w:rPr>
  </w:style>
  <w:style w:type="character" w:styleId="UnresolvedMention">
    <w:name w:val="Unresolved Mention"/>
    <w:basedOn w:val="DefaultParagraphFont"/>
    <w:uiPriority w:val="99"/>
    <w:semiHidden/>
    <w:unhideWhenUsed/>
    <w:rsid w:val="00D43193"/>
    <w:rPr>
      <w:color w:val="605E5C"/>
      <w:shd w:val="clear" w:color="auto" w:fill="E1DFDD"/>
    </w:rPr>
  </w:style>
  <w:style w:type="character" w:styleId="FollowedHyperlink">
    <w:name w:val="FollowedHyperlink"/>
    <w:basedOn w:val="DefaultParagraphFont"/>
    <w:uiPriority w:val="99"/>
    <w:semiHidden/>
    <w:unhideWhenUsed/>
    <w:rsid w:val="00D43193"/>
    <w:rPr>
      <w:color w:val="954F72" w:themeColor="followedHyperlink"/>
      <w:u w:val="single"/>
    </w:rPr>
  </w:style>
  <w:style w:type="character" w:customStyle="1" w:styleId="Heading1Char">
    <w:name w:val="Heading 1 Char"/>
    <w:basedOn w:val="DefaultParagraphFont"/>
    <w:link w:val="Heading1"/>
    <w:uiPriority w:val="9"/>
    <w:rsid w:val="00520CFA"/>
    <w:rPr>
      <w:rFonts w:ascii="Century Gothic" w:hAnsi="Century Gothic" w:cs="Times New Roman (Body CS)"/>
      <w:caps/>
      <w:color w:val="595959" w:themeColor="text1" w:themeTint="A6"/>
      <w:sz w:val="28"/>
      <w:szCs w:val="48"/>
      <w:lang w:val="en-US"/>
    </w:rPr>
  </w:style>
  <w:style w:type="paragraph" w:customStyle="1" w:styleId="TableHeading">
    <w:name w:val="Table Heading"/>
    <w:rsid w:val="00520CFA"/>
    <w:pPr>
      <w:spacing w:before="60" w:after="60" w:line="240" w:lineRule="auto"/>
    </w:pPr>
    <w:rPr>
      <w:rFonts w:ascii="Arial" w:eastAsia="Times New Roman" w:hAnsi="Arial" w:cs="Arial"/>
      <w:b/>
      <w:lang w:val="en-US"/>
    </w:rPr>
  </w:style>
  <w:style w:type="character" w:customStyle="1" w:styleId="TableTextChar">
    <w:name w:val="Table Text Char"/>
    <w:link w:val="TableText"/>
    <w:locked/>
    <w:rsid w:val="00520CFA"/>
    <w:rPr>
      <w:rFonts w:ascii="Arial" w:hAnsi="Arial" w:cs="Arial"/>
    </w:rPr>
  </w:style>
  <w:style w:type="paragraph" w:customStyle="1" w:styleId="TableText">
    <w:name w:val="Table Text"/>
    <w:link w:val="TableTextChar"/>
    <w:qFormat/>
    <w:rsid w:val="00520CFA"/>
    <w:pPr>
      <w:spacing w:before="60" w:after="60" w:line="240" w:lineRule="auto"/>
    </w:pPr>
    <w:rPr>
      <w:rFonts w:ascii="Arial" w:hAnsi="Arial" w:cs="Arial"/>
    </w:rPr>
  </w:style>
  <w:style w:type="paragraph" w:styleId="Header">
    <w:name w:val="header"/>
    <w:basedOn w:val="Normal"/>
    <w:link w:val="HeaderChar"/>
    <w:uiPriority w:val="99"/>
    <w:unhideWhenUsed/>
    <w:rsid w:val="009414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14DE"/>
    <w:rPr>
      <w:rFonts w:ascii="Century Gothic" w:hAnsi="Century Gothic"/>
      <w:lang w:val="en-US"/>
    </w:rPr>
  </w:style>
  <w:style w:type="paragraph" w:styleId="Footer">
    <w:name w:val="footer"/>
    <w:basedOn w:val="Normal"/>
    <w:link w:val="FooterChar"/>
    <w:uiPriority w:val="99"/>
    <w:unhideWhenUsed/>
    <w:rsid w:val="009414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14DE"/>
    <w:rPr>
      <w:rFonts w:ascii="Century Gothic" w:hAnsi="Century Gothic"/>
      <w:lang w:val="en-US"/>
    </w:rPr>
  </w:style>
  <w:style w:type="character" w:customStyle="1" w:styleId="Heading2Char">
    <w:name w:val="Heading 2 Char"/>
    <w:basedOn w:val="DefaultParagraphFont"/>
    <w:link w:val="Heading2"/>
    <w:uiPriority w:val="9"/>
    <w:rsid w:val="009D52C2"/>
    <w:rPr>
      <w:rFonts w:asciiTheme="majorHAnsi" w:eastAsiaTheme="majorEastAsia" w:hAnsiTheme="majorHAnsi" w:cstheme="majorBidi"/>
      <w:color w:val="2F5496" w:themeColor="accent1" w:themeShade="BF"/>
      <w:sz w:val="26"/>
      <w:szCs w:val="26"/>
      <w:lang w:val="en-US"/>
    </w:rPr>
  </w:style>
  <w:style w:type="paragraph" w:styleId="TOC1">
    <w:name w:val="toc 1"/>
    <w:basedOn w:val="Normal"/>
    <w:next w:val="Normal"/>
    <w:autoRedefine/>
    <w:uiPriority w:val="39"/>
    <w:unhideWhenUsed/>
    <w:rsid w:val="00B66F1E"/>
    <w:pPr>
      <w:spacing w:after="100"/>
    </w:pPr>
  </w:style>
  <w:style w:type="paragraph" w:styleId="TOC2">
    <w:name w:val="toc 2"/>
    <w:basedOn w:val="Normal"/>
    <w:next w:val="Normal"/>
    <w:autoRedefine/>
    <w:uiPriority w:val="39"/>
    <w:unhideWhenUsed/>
    <w:rsid w:val="00B66F1E"/>
    <w:pPr>
      <w:spacing w:after="100"/>
      <w:ind w:left="220"/>
    </w:pPr>
  </w:style>
  <w:style w:type="paragraph" w:styleId="ListParagraph">
    <w:name w:val="List Paragraph"/>
    <w:basedOn w:val="Normal"/>
    <w:uiPriority w:val="34"/>
    <w:qFormat/>
    <w:rsid w:val="00D660D2"/>
    <w:pPr>
      <w:ind w:left="720"/>
      <w:contextualSpacing/>
    </w:pPr>
  </w:style>
  <w:style w:type="character" w:customStyle="1" w:styleId="Heading3Char">
    <w:name w:val="Heading 3 Char"/>
    <w:basedOn w:val="DefaultParagraphFont"/>
    <w:link w:val="Heading3"/>
    <w:uiPriority w:val="9"/>
    <w:rsid w:val="006D2E7E"/>
    <w:rPr>
      <w:rFonts w:asciiTheme="majorHAnsi" w:eastAsiaTheme="majorEastAsia" w:hAnsiTheme="majorHAnsi" w:cstheme="majorBidi"/>
      <w:color w:val="1F3763" w:themeColor="accent1" w:themeShade="7F"/>
      <w:sz w:val="24"/>
      <w:szCs w:val="24"/>
      <w:lang w:val="en-US"/>
    </w:rPr>
  </w:style>
  <w:style w:type="paragraph" w:styleId="TOCHeading">
    <w:name w:val="TOC Heading"/>
    <w:basedOn w:val="Heading1"/>
    <w:next w:val="Normal"/>
    <w:uiPriority w:val="39"/>
    <w:unhideWhenUsed/>
    <w:qFormat/>
    <w:rsid w:val="004411DF"/>
    <w:pPr>
      <w:keepLines/>
      <w:spacing w:before="240" w:after="0"/>
      <w:ind w:left="0" w:right="0"/>
      <w:outlineLvl w:val="9"/>
    </w:pPr>
    <w:rPr>
      <w:rFonts w:asciiTheme="majorHAnsi" w:eastAsiaTheme="majorEastAsia" w:hAnsiTheme="majorHAnsi" w:cstheme="majorBidi"/>
      <w:caps w:val="0"/>
      <w:color w:val="2F5496" w:themeColor="accent1" w:themeShade="BF"/>
      <w:sz w:val="32"/>
      <w:szCs w:val="32"/>
    </w:rPr>
  </w:style>
  <w:style w:type="paragraph" w:styleId="TOC3">
    <w:name w:val="toc 3"/>
    <w:basedOn w:val="Normal"/>
    <w:next w:val="Normal"/>
    <w:autoRedefine/>
    <w:uiPriority w:val="39"/>
    <w:unhideWhenUsed/>
    <w:rsid w:val="004411DF"/>
    <w:pPr>
      <w:spacing w:after="100"/>
      <w:ind w:left="440"/>
    </w:pPr>
  </w:style>
  <w:style w:type="paragraph" w:styleId="Caption">
    <w:name w:val="caption"/>
    <w:basedOn w:val="Normal"/>
    <w:next w:val="Normal"/>
    <w:uiPriority w:val="35"/>
    <w:unhideWhenUsed/>
    <w:qFormat/>
    <w:rsid w:val="00456CE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1F6385"/>
    <w:rPr>
      <w:rFonts w:asciiTheme="majorHAnsi" w:eastAsiaTheme="majorEastAsia" w:hAnsiTheme="majorHAnsi" w:cstheme="majorBidi"/>
      <w:i/>
      <w:iCs/>
      <w:color w:val="2F5496" w:themeColor="accent1" w:themeShade="BF"/>
      <w:lang w:val="en-US"/>
    </w:rPr>
  </w:style>
  <w:style w:type="paragraph" w:styleId="BalloonText">
    <w:name w:val="Balloon Text"/>
    <w:basedOn w:val="Normal"/>
    <w:link w:val="BalloonTextChar"/>
    <w:uiPriority w:val="99"/>
    <w:semiHidden/>
    <w:unhideWhenUsed/>
    <w:rsid w:val="00760D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0D3B"/>
    <w:rPr>
      <w:rFonts w:ascii="Segoe UI" w:hAnsi="Segoe UI" w:cs="Segoe UI"/>
      <w:sz w:val="18"/>
      <w:szCs w:val="18"/>
      <w:lang w:val="en-US"/>
    </w:rPr>
  </w:style>
  <w:style w:type="paragraph" w:styleId="Bibliography">
    <w:name w:val="Bibliography"/>
    <w:basedOn w:val="Normal"/>
    <w:next w:val="Normal"/>
    <w:uiPriority w:val="37"/>
    <w:unhideWhenUsed/>
    <w:rsid w:val="00760D3B"/>
    <w:pPr>
      <w:spacing w:after="240" w:line="240" w:lineRule="auto"/>
    </w:pPr>
    <w:rPr>
      <w:rFonts w:asciiTheme="minorHAnsi" w:hAnsiTheme="minorHAnsi"/>
      <w:lang w:val="en-IE"/>
    </w:rPr>
  </w:style>
  <w:style w:type="character" w:styleId="CommentReference">
    <w:name w:val="annotation reference"/>
    <w:basedOn w:val="DefaultParagraphFont"/>
    <w:uiPriority w:val="99"/>
    <w:semiHidden/>
    <w:unhideWhenUsed/>
    <w:rsid w:val="00760D3B"/>
    <w:rPr>
      <w:sz w:val="16"/>
      <w:szCs w:val="16"/>
    </w:rPr>
  </w:style>
  <w:style w:type="paragraph" w:styleId="CommentText">
    <w:name w:val="annotation text"/>
    <w:basedOn w:val="Normal"/>
    <w:link w:val="CommentTextChar"/>
    <w:uiPriority w:val="99"/>
    <w:semiHidden/>
    <w:unhideWhenUsed/>
    <w:rsid w:val="00760D3B"/>
    <w:pPr>
      <w:spacing w:line="240" w:lineRule="auto"/>
    </w:pPr>
    <w:rPr>
      <w:rFonts w:asciiTheme="minorHAnsi" w:hAnsiTheme="minorHAnsi"/>
      <w:sz w:val="20"/>
      <w:szCs w:val="20"/>
      <w:lang w:val="en-IE"/>
    </w:rPr>
  </w:style>
  <w:style w:type="character" w:customStyle="1" w:styleId="CommentTextChar">
    <w:name w:val="Comment Text Char"/>
    <w:basedOn w:val="DefaultParagraphFont"/>
    <w:link w:val="CommentText"/>
    <w:uiPriority w:val="99"/>
    <w:semiHidden/>
    <w:rsid w:val="00760D3B"/>
    <w:rPr>
      <w:sz w:val="20"/>
      <w:szCs w:val="20"/>
      <w:lang w:val="en-IE"/>
    </w:rPr>
  </w:style>
  <w:style w:type="paragraph" w:styleId="TableofFigures">
    <w:name w:val="table of figures"/>
    <w:basedOn w:val="Normal"/>
    <w:next w:val="Normal"/>
    <w:uiPriority w:val="99"/>
    <w:unhideWhenUsed/>
    <w:rsid w:val="00D763F8"/>
    <w:pPr>
      <w:spacing w:after="0"/>
    </w:pPr>
  </w:style>
  <w:style w:type="paragraph" w:styleId="NormalWeb">
    <w:name w:val="Normal (Web)"/>
    <w:basedOn w:val="Normal"/>
    <w:uiPriority w:val="99"/>
    <w:semiHidden/>
    <w:unhideWhenUsed/>
    <w:rsid w:val="00EA66D6"/>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character" w:customStyle="1" w:styleId="Heading5Char">
    <w:name w:val="Heading 5 Char"/>
    <w:basedOn w:val="DefaultParagraphFont"/>
    <w:link w:val="Heading5"/>
    <w:uiPriority w:val="9"/>
    <w:rsid w:val="00796574"/>
    <w:rPr>
      <w:rFonts w:asciiTheme="majorHAnsi" w:eastAsiaTheme="majorEastAsia" w:hAnsiTheme="majorHAnsi" w:cstheme="majorBidi"/>
      <w:color w:val="2F5496"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111919">
      <w:bodyDiv w:val="1"/>
      <w:marLeft w:val="0"/>
      <w:marRight w:val="0"/>
      <w:marTop w:val="0"/>
      <w:marBottom w:val="0"/>
      <w:divBdr>
        <w:top w:val="none" w:sz="0" w:space="0" w:color="auto"/>
        <w:left w:val="none" w:sz="0" w:space="0" w:color="auto"/>
        <w:bottom w:val="none" w:sz="0" w:space="0" w:color="auto"/>
        <w:right w:val="none" w:sz="0" w:space="0" w:color="auto"/>
      </w:divBdr>
    </w:div>
    <w:div w:id="343285772">
      <w:bodyDiv w:val="1"/>
      <w:marLeft w:val="0"/>
      <w:marRight w:val="0"/>
      <w:marTop w:val="0"/>
      <w:marBottom w:val="0"/>
      <w:divBdr>
        <w:top w:val="none" w:sz="0" w:space="0" w:color="auto"/>
        <w:left w:val="none" w:sz="0" w:space="0" w:color="auto"/>
        <w:bottom w:val="none" w:sz="0" w:space="0" w:color="auto"/>
        <w:right w:val="none" w:sz="0" w:space="0" w:color="auto"/>
      </w:divBdr>
    </w:div>
    <w:div w:id="832257872">
      <w:bodyDiv w:val="1"/>
      <w:marLeft w:val="0"/>
      <w:marRight w:val="0"/>
      <w:marTop w:val="0"/>
      <w:marBottom w:val="0"/>
      <w:divBdr>
        <w:top w:val="none" w:sz="0" w:space="0" w:color="auto"/>
        <w:left w:val="none" w:sz="0" w:space="0" w:color="auto"/>
        <w:bottom w:val="none" w:sz="0" w:space="0" w:color="auto"/>
        <w:right w:val="none" w:sz="0" w:space="0" w:color="auto"/>
      </w:divBdr>
    </w:div>
    <w:div w:id="973212678">
      <w:bodyDiv w:val="1"/>
      <w:marLeft w:val="0"/>
      <w:marRight w:val="0"/>
      <w:marTop w:val="0"/>
      <w:marBottom w:val="0"/>
      <w:divBdr>
        <w:top w:val="none" w:sz="0" w:space="0" w:color="auto"/>
        <w:left w:val="none" w:sz="0" w:space="0" w:color="auto"/>
        <w:bottom w:val="none" w:sz="0" w:space="0" w:color="auto"/>
        <w:right w:val="none" w:sz="0" w:space="0" w:color="auto"/>
      </w:divBdr>
    </w:div>
    <w:div w:id="1019435110">
      <w:bodyDiv w:val="1"/>
      <w:marLeft w:val="0"/>
      <w:marRight w:val="0"/>
      <w:marTop w:val="0"/>
      <w:marBottom w:val="0"/>
      <w:divBdr>
        <w:top w:val="none" w:sz="0" w:space="0" w:color="auto"/>
        <w:left w:val="none" w:sz="0" w:space="0" w:color="auto"/>
        <w:bottom w:val="none" w:sz="0" w:space="0" w:color="auto"/>
        <w:right w:val="none" w:sz="0" w:space="0" w:color="auto"/>
      </w:divBdr>
    </w:div>
    <w:div w:id="1669668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docs.google.com/forms/d/1SgEr8XRSmZtLHh8sDCJoe2gv4oWSCZ6ZpbeG1d4LPZE/edit%23responses" TargetMode="External"/><Relationship Id="rId42" Type="http://schemas.openxmlformats.org/officeDocument/2006/relationships/image" Target="media/image21.png"/><Relationship Id="rId47" Type="http://schemas.openxmlformats.org/officeDocument/2006/relationships/image" Target="media/image26.jpe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57.png"/><Relationship Id="rId89" Type="http://schemas.openxmlformats.org/officeDocument/2006/relationships/hyperlink" Target="https://www.whattoexpect.com/first-year/newborn-sleep.aspx" TargetMode="External"/><Relationship Id="rId16" Type="http://schemas.openxmlformats.org/officeDocument/2006/relationships/hyperlink" Target="https://mailitsligo-my.sharepoint.com/personal/s00183063_mail_itsligo_ie/Documents/Software%20Development/Internet%20of%20Things/projects/minor_project/project_report/report_FinalDraft.docx" TargetMode="External"/><Relationship Id="rId11" Type="http://schemas.openxmlformats.org/officeDocument/2006/relationships/endnotes" Target="endnotes.xml"/><Relationship Id="rId32" Type="http://schemas.openxmlformats.org/officeDocument/2006/relationships/image" Target="media/image11.png"/><Relationship Id="rId37" Type="http://schemas.openxmlformats.org/officeDocument/2006/relationships/image" Target="media/image16.jpe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trello.com/" TargetMode="External"/><Relationship Id="rId79" Type="http://schemas.openxmlformats.org/officeDocument/2006/relationships/image" Target="media/image52.jpeg"/><Relationship Id="rId5" Type="http://schemas.openxmlformats.org/officeDocument/2006/relationships/customXml" Target="../customXml/item5.xml"/><Relationship Id="rId90" Type="http://schemas.openxmlformats.org/officeDocument/2006/relationships/hyperlink" Target="https://www.sleepfoundation.org/baby-sleep/baby-sleep-cycle" TargetMode="External"/><Relationship Id="rId95" Type="http://schemas.openxmlformats.org/officeDocument/2006/relationships/hyperlink" Target="https://iotscoe.att.com/stories/ethics-in-the-world-of-the-internet-of-things/" TargetMode="External"/><Relationship Id="rId22" Type="http://schemas.openxmlformats.org/officeDocument/2006/relationships/hyperlink" Target="https://github.com/LeighMcG83/Arduino-IoT-projectBabyMonitor/tree/main/research" TargetMode="Externa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jpe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image" Target="media/image1.gif"/><Relationship Id="rId17" Type="http://schemas.openxmlformats.org/officeDocument/2006/relationships/hyperlink" Target="https://mailitsligo-my.sharepoint.com/personal/s00183063_mail_itsligo_ie/Documents/Software%20Development/Internet%20of%20Things/projects/minor_project/project_report/report_FinalDraft.docx" TargetMode="External"/><Relationship Id="rId25" Type="http://schemas.openxmlformats.org/officeDocument/2006/relationships/hyperlink" Target="https://docs.google.com/document/d/1X5mCKldsCBvVHQidKqP2ac1tUgatLovcxw8Flll2gJQ/edit?ts=60310f9e" TargetMode="External"/><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trello.com/b/WPP4Ebdd/iot-project"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gif"/><Relationship Id="rId75" Type="http://schemas.openxmlformats.org/officeDocument/2006/relationships/hyperlink" Target="https://fritzing.org/" TargetMode="External"/><Relationship Id="rId83" Type="http://schemas.openxmlformats.org/officeDocument/2006/relationships/image" Target="media/image56.jpeg"/><Relationship Id="rId88" Type="http://schemas.openxmlformats.org/officeDocument/2006/relationships/image" Target="media/image61.png"/><Relationship Id="rId91" Type="http://schemas.openxmlformats.org/officeDocument/2006/relationships/hyperlink" Target="https://www.motherandbaby.co.uk/first-year/baby/sleep/white-noise-baby"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mailitsligo-my.sharepoint.com/personal/s00183063_mail_itsligo_ie/Documents/Software%20Development/Internet%20of%20Things/projects/minor_project/project_report/report_FinalDraft.docx" TargetMode="External"/><Relationship Id="rId23" Type="http://schemas.openxmlformats.org/officeDocument/2006/relationships/image" Target="media/image3.jpeg"/><Relationship Id="rId28" Type="http://schemas.openxmlformats.org/officeDocument/2006/relationships/image" Target="media/image7.png"/><Relationship Id="rId36" Type="http://schemas.openxmlformats.org/officeDocument/2006/relationships/image" Target="media/image15.jpe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notes" Target="foot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hyperlink" Target="https://github.com/" TargetMode="External"/><Relationship Id="rId78" Type="http://schemas.openxmlformats.org/officeDocument/2006/relationships/hyperlink" Target="https://www.bonitasoft.com/" TargetMode="External"/><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hyperlink" Target="https://media.kasperskycontenthub.com/wp-content/uploads/sites/63/2015/11/21031739/Hacking-IoT-A-Case-Study-on-Baby-Monitor-Exposures-and-Vulnerabilities.pdf" TargetMode="Externa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hyperlink" Target="https://mailitsligo-my.sharepoint.com/personal/s00183063_mail_itsligo_ie/Documents/Software%20Development/Internet%20of%20Things/projects/minor_project/project_report/report_FinalDraft.docx"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hyperlink" Target="http://www.store.arduino.cc/digital/create" TargetMode="External"/><Relationship Id="rId97"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hyperlink" Target="https://mailitsligo-my.sharepoint.com/personal/s00183063_mail_itsligo_ie/Documents/Software%20Development/Internet%20of%20Things/projects/minor_project/project_report/,%20https:/techbeacon.com/security/iot-devices-are-hard-patch-heres-why-how-deal-security" TargetMode="External"/><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4.jpeg"/><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45.png"/><Relationship Id="rId87" Type="http://schemas.openxmlformats.org/officeDocument/2006/relationships/image" Target="media/image60.png"/><Relationship Id="rId61" Type="http://schemas.openxmlformats.org/officeDocument/2006/relationships/image" Target="media/image40.png"/><Relationship Id="rId82" Type="http://schemas.openxmlformats.org/officeDocument/2006/relationships/image" Target="media/image55.PNG"/><Relationship Id="rId19" Type="http://schemas.openxmlformats.org/officeDocument/2006/relationships/hyperlink" Target="https://github.com/LeighMcG83/Arduino-IoT-projectBabyMonitor" TargetMode="External"/><Relationship Id="rId14" Type="http://schemas.openxmlformats.org/officeDocument/2006/relationships/hyperlink" Target="https://mailitsligo-my.sharepoint.com/personal/s00183063_mail_itsligo_ie/Documents/Software%20Development/Internet%20of%20Things/projects/minor_project/project_report/report_FinalDraft.docx"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hyperlink" Target="https://www.pushingbox.com/index.php" TargetMode="External"/><Relationship Id="rId8" Type="http://schemas.openxmlformats.org/officeDocument/2006/relationships/settings" Target="settings.xml"/><Relationship Id="rId51" Type="http://schemas.openxmlformats.org/officeDocument/2006/relationships/image" Target="media/image30.jpeg"/><Relationship Id="rId72" Type="http://schemas.openxmlformats.org/officeDocument/2006/relationships/image" Target="media/image51.png"/><Relationship Id="rId93" Type="http://schemas.openxmlformats.org/officeDocument/2006/relationships/hyperlink" Target="https://www.iotforall.com/what-is-the-internet-of-things"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2021-03-25T00:00:00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3Dp21</b:Tag>
    <b:SourceType>InternetSite</b:SourceType>
    <b:Guid>{05717156-20B2-4214-BF38-040A6DD8DD1F}</b:Guid>
    <b:Title>3D printing</b:Title>
    <b:InternetSiteTitle>Wikipedia: The Free Encyclopedia</b:InternetSiteTitle>
    <b:ProductionCompany/>
    <b:Year/>
    <b:Month/>
    <b:Day/>
    <b:YearAccessed>2021</b:YearAccessed>
    <b:MonthAccessed>4</b:MonthAccessed>
    <b:DayAccessed>27</b:DayAccessed>
    <b:URL>http://en.wikipedia.org/wiki/3D_printing</b:URL>
    <b:Version/>
    <b:ShortTitle/>
    <b:StandardNumber/>
    <b:Comments/>
    <b:Medium/>
    <b:DOI/>
    <b:RefOrder>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1215FCA73FD45349AC6028CA5136A323" ma:contentTypeVersion="13" ma:contentTypeDescription="Create a new document." ma:contentTypeScope="" ma:versionID="36561f5169c23419a8bfd1c87d8084ea">
  <xsd:schema xmlns:xsd="http://www.w3.org/2001/XMLSchema" xmlns:xs="http://www.w3.org/2001/XMLSchema" xmlns:p="http://schemas.microsoft.com/office/2006/metadata/properties" xmlns:ns3="d8ce5654-aed7-444b-b121-e042946fc2f3" xmlns:ns4="732ea007-2cfd-413d-b0f3-2ba3b3c671f2" targetNamespace="http://schemas.microsoft.com/office/2006/metadata/properties" ma:root="true" ma:fieldsID="3e9b4b83ec425a3b22ed609232f60e0e" ns3:_="" ns4:_="">
    <xsd:import namespace="d8ce5654-aed7-444b-b121-e042946fc2f3"/>
    <xsd:import namespace="732ea007-2cfd-413d-b0f3-2ba3b3c671f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ce5654-aed7-444b-b121-e042946fc2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32ea007-2cfd-413d-b0f3-2ba3b3c671f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3838A2-AC5D-4625-9474-BC32BAA24CF4}">
  <ds:schemaRefs>
    <ds:schemaRef ds:uri="http://schemas.microsoft.com/sharepoint/v3/contenttype/forms"/>
  </ds:schemaRefs>
</ds:datastoreItem>
</file>

<file path=customXml/itemProps3.xml><?xml version="1.0" encoding="utf-8"?>
<ds:datastoreItem xmlns:ds="http://schemas.openxmlformats.org/officeDocument/2006/customXml" ds:itemID="{44DC8DD4-2824-41CE-8BBD-9FA891F74707}">
  <ds:schemaRefs>
    <ds:schemaRef ds:uri="http://schemas.openxmlformats.org/officeDocument/2006/bibliography"/>
  </ds:schemaRefs>
</ds:datastoreItem>
</file>

<file path=customXml/itemProps4.xml><?xml version="1.0" encoding="utf-8"?>
<ds:datastoreItem xmlns:ds="http://schemas.openxmlformats.org/officeDocument/2006/customXml" ds:itemID="{E0C419EA-7C0B-4BBD-A64F-D77EF5F4261E}">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7D2D18EB-BA77-4AA6-B2CB-87E093F926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ce5654-aed7-444b-b121-e042946fc2f3"/>
    <ds:schemaRef ds:uri="732ea007-2cfd-413d-b0f3-2ba3b3c671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1</Pages>
  <Words>17035</Words>
  <Characters>97106</Characters>
  <Application>Microsoft Office Word</Application>
  <DocSecurity>4</DocSecurity>
  <Lines>809</Lines>
  <Paragraphs>227</Paragraphs>
  <ScaleCrop>false</ScaleCrop>
  <HeadingPairs>
    <vt:vector size="2" baseType="variant">
      <vt:variant>
        <vt:lpstr>Title</vt:lpstr>
      </vt:variant>
      <vt:variant>
        <vt:i4>1</vt:i4>
      </vt:variant>
    </vt:vector>
  </HeadingPairs>
  <TitlesOfParts>
    <vt:vector size="1" baseType="lpstr">
      <vt:lpstr>Cradle-Care                                  Baby Monitor</vt:lpstr>
    </vt:vector>
  </TitlesOfParts>
  <Company/>
  <LinksUpToDate>false</LinksUpToDate>
  <CharactersWithSpaces>113914</CharactersWithSpaces>
  <SharedDoc>false</SharedDoc>
  <HLinks>
    <vt:vector size="384" baseType="variant">
      <vt:variant>
        <vt:i4>2359335</vt:i4>
      </vt:variant>
      <vt:variant>
        <vt:i4>714</vt:i4>
      </vt:variant>
      <vt:variant>
        <vt:i4>0</vt:i4>
      </vt:variant>
      <vt:variant>
        <vt:i4>5</vt:i4>
      </vt:variant>
      <vt:variant>
        <vt:lpwstr>https://openclassrooms.com/en/courses/6121936-build-your-web-projects-with-rest-apis/6268221-identify-the-advantages-of-a-rest-api</vt:lpwstr>
      </vt:variant>
      <vt:variant>
        <vt:lpwstr/>
      </vt:variant>
      <vt:variant>
        <vt:i4>7733280</vt:i4>
      </vt:variant>
      <vt:variant>
        <vt:i4>711</vt:i4>
      </vt:variant>
      <vt:variant>
        <vt:i4>0</vt:i4>
      </vt:variant>
      <vt:variant>
        <vt:i4>5</vt:i4>
      </vt:variant>
      <vt:variant>
        <vt:lpwstr>https://revolution11blog.com/2016/06/10/pushingbox-api-real-time-notifications-for-iot-devices-part-2/</vt:lpwstr>
      </vt:variant>
      <vt:variant>
        <vt:lpwstr/>
      </vt:variant>
      <vt:variant>
        <vt:i4>3670074</vt:i4>
      </vt:variant>
      <vt:variant>
        <vt:i4>708</vt:i4>
      </vt:variant>
      <vt:variant>
        <vt:i4>0</vt:i4>
      </vt:variant>
      <vt:variant>
        <vt:i4>5</vt:i4>
      </vt:variant>
      <vt:variant>
        <vt:lpwstr>https://iotscoe.att.com/stories/ethics-in-the-world-of-the-internet-of-things/</vt:lpwstr>
      </vt:variant>
      <vt:variant>
        <vt:lpwstr/>
      </vt:variant>
      <vt:variant>
        <vt:i4>655436</vt:i4>
      </vt:variant>
      <vt:variant>
        <vt:i4>705</vt:i4>
      </vt:variant>
      <vt:variant>
        <vt:i4>0</vt:i4>
      </vt:variant>
      <vt:variant>
        <vt:i4>5</vt:i4>
      </vt:variant>
      <vt:variant>
        <vt:lpwstr>https://media.kasperskycontenthub.com/wp-content/uploads/sites/63/2015/11/21031739/Hacking-IoT-A-Case-Study-on-Baby-Monitor-Exposures-and-Vulnerabilities.pdf</vt:lpwstr>
      </vt:variant>
      <vt:variant>
        <vt:lpwstr/>
      </vt:variant>
      <vt:variant>
        <vt:i4>655443</vt:i4>
      </vt:variant>
      <vt:variant>
        <vt:i4>702</vt:i4>
      </vt:variant>
      <vt:variant>
        <vt:i4>0</vt:i4>
      </vt:variant>
      <vt:variant>
        <vt:i4>5</vt:i4>
      </vt:variant>
      <vt:variant>
        <vt:lpwstr>https://www.iotforall.com/what-is-the-internet-of-things</vt:lpwstr>
      </vt:variant>
      <vt:variant>
        <vt:lpwstr/>
      </vt:variant>
      <vt:variant>
        <vt:i4>5898347</vt:i4>
      </vt:variant>
      <vt:variant>
        <vt:i4>699</vt:i4>
      </vt:variant>
      <vt:variant>
        <vt:i4>0</vt:i4>
      </vt:variant>
      <vt:variant>
        <vt:i4>5</vt:i4>
      </vt:variant>
      <vt:variant>
        <vt:lpwstr>https://mailitsligo-my.sharepoint.com/personal/s00183063_mail_itsligo_ie/Documents/Software Development/Internet of Things/projects/minor_project/project_report/, https:/techbeacon.com/security/iot-devices-are-hard-patch-heres-why-how-deal-security</vt:lpwstr>
      </vt:variant>
      <vt:variant>
        <vt:lpwstr/>
      </vt:variant>
      <vt:variant>
        <vt:i4>7929911</vt:i4>
      </vt:variant>
      <vt:variant>
        <vt:i4>696</vt:i4>
      </vt:variant>
      <vt:variant>
        <vt:i4>0</vt:i4>
      </vt:variant>
      <vt:variant>
        <vt:i4>5</vt:i4>
      </vt:variant>
      <vt:variant>
        <vt:lpwstr>https://www.motherandbaby.co.uk/first-year/baby/sleep/white-noise-baby</vt:lpwstr>
      </vt:variant>
      <vt:variant>
        <vt:lpwstr/>
      </vt:variant>
      <vt:variant>
        <vt:i4>3932220</vt:i4>
      </vt:variant>
      <vt:variant>
        <vt:i4>693</vt:i4>
      </vt:variant>
      <vt:variant>
        <vt:i4>0</vt:i4>
      </vt:variant>
      <vt:variant>
        <vt:i4>5</vt:i4>
      </vt:variant>
      <vt:variant>
        <vt:lpwstr>https://www.sleepfoundation.org/baby-sleep/baby-sleep-cycle</vt:lpwstr>
      </vt:variant>
      <vt:variant>
        <vt:lpwstr/>
      </vt:variant>
      <vt:variant>
        <vt:i4>8323189</vt:i4>
      </vt:variant>
      <vt:variant>
        <vt:i4>690</vt:i4>
      </vt:variant>
      <vt:variant>
        <vt:i4>0</vt:i4>
      </vt:variant>
      <vt:variant>
        <vt:i4>5</vt:i4>
      </vt:variant>
      <vt:variant>
        <vt:lpwstr>https://www.whattoexpect.com/first-year/newborn-sleep.aspx</vt:lpwstr>
      </vt:variant>
      <vt:variant>
        <vt:lpwstr/>
      </vt:variant>
      <vt:variant>
        <vt:i4>3801196</vt:i4>
      </vt:variant>
      <vt:variant>
        <vt:i4>684</vt:i4>
      </vt:variant>
      <vt:variant>
        <vt:i4>0</vt:i4>
      </vt:variant>
      <vt:variant>
        <vt:i4>5</vt:i4>
      </vt:variant>
      <vt:variant>
        <vt:lpwstr>https://www.bonitasoft.com/</vt:lpwstr>
      </vt:variant>
      <vt:variant>
        <vt:lpwstr/>
      </vt:variant>
      <vt:variant>
        <vt:i4>5898241</vt:i4>
      </vt:variant>
      <vt:variant>
        <vt:i4>681</vt:i4>
      </vt:variant>
      <vt:variant>
        <vt:i4>0</vt:i4>
      </vt:variant>
      <vt:variant>
        <vt:i4>5</vt:i4>
      </vt:variant>
      <vt:variant>
        <vt:lpwstr>https://www.pushingbox.com/index.php</vt:lpwstr>
      </vt:variant>
      <vt:variant>
        <vt:lpwstr/>
      </vt:variant>
      <vt:variant>
        <vt:i4>2424885</vt:i4>
      </vt:variant>
      <vt:variant>
        <vt:i4>678</vt:i4>
      </vt:variant>
      <vt:variant>
        <vt:i4>0</vt:i4>
      </vt:variant>
      <vt:variant>
        <vt:i4>5</vt:i4>
      </vt:variant>
      <vt:variant>
        <vt:lpwstr>http://www.store.arduino.cc/digital/create</vt:lpwstr>
      </vt:variant>
      <vt:variant>
        <vt:lpwstr/>
      </vt:variant>
      <vt:variant>
        <vt:i4>1114119</vt:i4>
      </vt:variant>
      <vt:variant>
        <vt:i4>675</vt:i4>
      </vt:variant>
      <vt:variant>
        <vt:i4>0</vt:i4>
      </vt:variant>
      <vt:variant>
        <vt:i4>5</vt:i4>
      </vt:variant>
      <vt:variant>
        <vt:lpwstr>https://fritzing.org/</vt:lpwstr>
      </vt:variant>
      <vt:variant>
        <vt:lpwstr/>
      </vt:variant>
      <vt:variant>
        <vt:i4>7209084</vt:i4>
      </vt:variant>
      <vt:variant>
        <vt:i4>672</vt:i4>
      </vt:variant>
      <vt:variant>
        <vt:i4>0</vt:i4>
      </vt:variant>
      <vt:variant>
        <vt:i4>5</vt:i4>
      </vt:variant>
      <vt:variant>
        <vt:lpwstr>https://trello.com/</vt:lpwstr>
      </vt:variant>
      <vt:variant>
        <vt:lpwstr/>
      </vt:variant>
      <vt:variant>
        <vt:i4>8126567</vt:i4>
      </vt:variant>
      <vt:variant>
        <vt:i4>669</vt:i4>
      </vt:variant>
      <vt:variant>
        <vt:i4>0</vt:i4>
      </vt:variant>
      <vt:variant>
        <vt:i4>5</vt:i4>
      </vt:variant>
      <vt:variant>
        <vt:lpwstr>https://github.com/</vt:lpwstr>
      </vt:variant>
      <vt:variant>
        <vt:lpwstr/>
      </vt:variant>
      <vt:variant>
        <vt:i4>6881390</vt:i4>
      </vt:variant>
      <vt:variant>
        <vt:i4>630</vt:i4>
      </vt:variant>
      <vt:variant>
        <vt:i4>0</vt:i4>
      </vt:variant>
      <vt:variant>
        <vt:i4>5</vt:i4>
      </vt:variant>
      <vt:variant>
        <vt:lpwstr>https://3dinsider.com/3d-printers-for-sale/</vt:lpwstr>
      </vt:variant>
      <vt:variant>
        <vt:lpwstr/>
      </vt:variant>
      <vt:variant>
        <vt:i4>5308491</vt:i4>
      </vt:variant>
      <vt:variant>
        <vt:i4>627</vt:i4>
      </vt:variant>
      <vt:variant>
        <vt:i4>0</vt:i4>
      </vt:variant>
      <vt:variant>
        <vt:i4>5</vt:i4>
      </vt:variant>
      <vt:variant>
        <vt:lpwstr>https://www.forbes.com/sites/tjmccue/2016/04/25/wohlers-report-2016-3d-printer-industry-surpassed-5-1-billion/2/</vt:lpwstr>
      </vt:variant>
      <vt:variant>
        <vt:lpwstr>35016a0e3287</vt:lpwstr>
      </vt:variant>
      <vt:variant>
        <vt:i4>3145737</vt:i4>
      </vt:variant>
      <vt:variant>
        <vt:i4>624</vt:i4>
      </vt:variant>
      <vt:variant>
        <vt:i4>0</vt:i4>
      </vt:variant>
      <vt:variant>
        <vt:i4>5</vt:i4>
      </vt:variant>
      <vt:variant>
        <vt:lpwstr>https://en.wikipedia.org/wiki/Three-dimensional_space</vt:lpwstr>
      </vt:variant>
      <vt:variant>
        <vt:lpwstr/>
      </vt:variant>
      <vt:variant>
        <vt:i4>5832710</vt:i4>
      </vt:variant>
      <vt:variant>
        <vt:i4>621</vt:i4>
      </vt:variant>
      <vt:variant>
        <vt:i4>0</vt:i4>
      </vt:variant>
      <vt:variant>
        <vt:i4>5</vt:i4>
      </vt:variant>
      <vt:variant>
        <vt:lpwstr>https://en.wikipedia.org/wiki/Computer_Numerical_Control</vt:lpwstr>
      </vt:variant>
      <vt:variant>
        <vt:lpwstr/>
      </vt:variant>
      <vt:variant>
        <vt:i4>4325499</vt:i4>
      </vt:variant>
      <vt:variant>
        <vt:i4>618</vt:i4>
      </vt:variant>
      <vt:variant>
        <vt:i4>0</vt:i4>
      </vt:variant>
      <vt:variant>
        <vt:i4>5</vt:i4>
      </vt:variant>
      <vt:variant>
        <vt:lpwstr>https://en.wikipedia.org/wiki/3D_modeling</vt:lpwstr>
      </vt:variant>
      <vt:variant>
        <vt:lpwstr/>
      </vt:variant>
      <vt:variant>
        <vt:i4>2424856</vt:i4>
      </vt:variant>
      <vt:variant>
        <vt:i4>615</vt:i4>
      </vt:variant>
      <vt:variant>
        <vt:i4>0</vt:i4>
      </vt:variant>
      <vt:variant>
        <vt:i4>5</vt:i4>
      </vt:variant>
      <vt:variant>
        <vt:lpwstr>https://en.wikipedia.org/wiki/Computer-aided_design</vt:lpwstr>
      </vt:variant>
      <vt:variant>
        <vt:lpwstr/>
      </vt:variant>
      <vt:variant>
        <vt:i4>720991</vt:i4>
      </vt:variant>
      <vt:variant>
        <vt:i4>528</vt:i4>
      </vt:variant>
      <vt:variant>
        <vt:i4>0</vt:i4>
      </vt:variant>
      <vt:variant>
        <vt:i4>5</vt:i4>
      </vt:variant>
      <vt:variant>
        <vt:lpwstr>https://docs.google.com/document/d/1X5mCKldsCBvVHQidKqP2ac1tUgatLovcxw8Flll2gJQ/edit?ts=60310f9e</vt:lpwstr>
      </vt:variant>
      <vt:variant>
        <vt:lpwstr/>
      </vt:variant>
      <vt:variant>
        <vt:i4>3080307</vt:i4>
      </vt:variant>
      <vt:variant>
        <vt:i4>513</vt:i4>
      </vt:variant>
      <vt:variant>
        <vt:i4>0</vt:i4>
      </vt:variant>
      <vt:variant>
        <vt:i4>5</vt:i4>
      </vt:variant>
      <vt:variant>
        <vt:lpwstr>https://github.com/LeighMcG83/Arduino-IoT-projectBabyMonitor/tree/main/research</vt:lpwstr>
      </vt:variant>
      <vt:variant>
        <vt:lpwstr/>
      </vt:variant>
      <vt:variant>
        <vt:i4>720920</vt:i4>
      </vt:variant>
      <vt:variant>
        <vt:i4>510</vt:i4>
      </vt:variant>
      <vt:variant>
        <vt:i4>0</vt:i4>
      </vt:variant>
      <vt:variant>
        <vt:i4>5</vt:i4>
      </vt:variant>
      <vt:variant>
        <vt:lpwstr>https://docs.google.com/forms/d/1SgEr8XRSmZtLHh8sDCJoe2gv4oWSCZ6ZpbeG1d4LPZE/edit%23responses</vt:lpwstr>
      </vt:variant>
      <vt:variant>
        <vt:lpwstr/>
      </vt:variant>
      <vt:variant>
        <vt:i4>1835097</vt:i4>
      </vt:variant>
      <vt:variant>
        <vt:i4>507</vt:i4>
      </vt:variant>
      <vt:variant>
        <vt:i4>0</vt:i4>
      </vt:variant>
      <vt:variant>
        <vt:i4>5</vt:i4>
      </vt:variant>
      <vt:variant>
        <vt:lpwstr>https://trello.com/b/WPP4Ebdd/iot-project</vt:lpwstr>
      </vt:variant>
      <vt:variant>
        <vt:lpwstr/>
      </vt:variant>
      <vt:variant>
        <vt:i4>1900562</vt:i4>
      </vt:variant>
      <vt:variant>
        <vt:i4>504</vt:i4>
      </vt:variant>
      <vt:variant>
        <vt:i4>0</vt:i4>
      </vt:variant>
      <vt:variant>
        <vt:i4>5</vt:i4>
      </vt:variant>
      <vt:variant>
        <vt:lpwstr>https://github.com/LeighMcG83/Arduino-IoT-projectBabyMonitor</vt:lpwstr>
      </vt:variant>
      <vt:variant>
        <vt:lpwstr/>
      </vt:variant>
      <vt:variant>
        <vt:i4>1966130</vt:i4>
      </vt:variant>
      <vt:variant>
        <vt:i4>497</vt:i4>
      </vt:variant>
      <vt:variant>
        <vt:i4>0</vt:i4>
      </vt:variant>
      <vt:variant>
        <vt:i4>5</vt:i4>
      </vt:variant>
      <vt:variant>
        <vt:lpwstr/>
      </vt:variant>
      <vt:variant>
        <vt:lpwstr>_Toc67645973</vt:lpwstr>
      </vt:variant>
      <vt:variant>
        <vt:i4>2031666</vt:i4>
      </vt:variant>
      <vt:variant>
        <vt:i4>491</vt:i4>
      </vt:variant>
      <vt:variant>
        <vt:i4>0</vt:i4>
      </vt:variant>
      <vt:variant>
        <vt:i4>5</vt:i4>
      </vt:variant>
      <vt:variant>
        <vt:lpwstr/>
      </vt:variant>
      <vt:variant>
        <vt:lpwstr>_Toc67645972</vt:lpwstr>
      </vt:variant>
      <vt:variant>
        <vt:i4>1835058</vt:i4>
      </vt:variant>
      <vt:variant>
        <vt:i4>485</vt:i4>
      </vt:variant>
      <vt:variant>
        <vt:i4>0</vt:i4>
      </vt:variant>
      <vt:variant>
        <vt:i4>5</vt:i4>
      </vt:variant>
      <vt:variant>
        <vt:lpwstr/>
      </vt:variant>
      <vt:variant>
        <vt:lpwstr>_Toc67645971</vt:lpwstr>
      </vt:variant>
      <vt:variant>
        <vt:i4>1900594</vt:i4>
      </vt:variant>
      <vt:variant>
        <vt:i4>479</vt:i4>
      </vt:variant>
      <vt:variant>
        <vt:i4>0</vt:i4>
      </vt:variant>
      <vt:variant>
        <vt:i4>5</vt:i4>
      </vt:variant>
      <vt:variant>
        <vt:lpwstr/>
      </vt:variant>
      <vt:variant>
        <vt:lpwstr>_Toc67645970</vt:lpwstr>
      </vt:variant>
      <vt:variant>
        <vt:i4>1310771</vt:i4>
      </vt:variant>
      <vt:variant>
        <vt:i4>473</vt:i4>
      </vt:variant>
      <vt:variant>
        <vt:i4>0</vt:i4>
      </vt:variant>
      <vt:variant>
        <vt:i4>5</vt:i4>
      </vt:variant>
      <vt:variant>
        <vt:lpwstr/>
      </vt:variant>
      <vt:variant>
        <vt:lpwstr>_Toc67645969</vt:lpwstr>
      </vt:variant>
      <vt:variant>
        <vt:i4>4194346</vt:i4>
      </vt:variant>
      <vt:variant>
        <vt:i4>467</vt:i4>
      </vt:variant>
      <vt:variant>
        <vt:i4>0</vt:i4>
      </vt:variant>
      <vt:variant>
        <vt:i4>5</vt:i4>
      </vt:variant>
      <vt:variant>
        <vt:lpwstr>https://mailitsligo-my.sharepoint.com/personal/s00183063_mail_itsligo_ie/Documents/Software Development/Internet of Things/projects/minor_project/project_report/report_FinalDraft.docx</vt:lpwstr>
      </vt:variant>
      <vt:variant>
        <vt:lpwstr>_Toc67645968</vt:lpwstr>
      </vt:variant>
      <vt:variant>
        <vt:i4>1703987</vt:i4>
      </vt:variant>
      <vt:variant>
        <vt:i4>461</vt:i4>
      </vt:variant>
      <vt:variant>
        <vt:i4>0</vt:i4>
      </vt:variant>
      <vt:variant>
        <vt:i4>5</vt:i4>
      </vt:variant>
      <vt:variant>
        <vt:lpwstr/>
      </vt:variant>
      <vt:variant>
        <vt:lpwstr>_Toc67645967</vt:lpwstr>
      </vt:variant>
      <vt:variant>
        <vt:i4>1769523</vt:i4>
      </vt:variant>
      <vt:variant>
        <vt:i4>455</vt:i4>
      </vt:variant>
      <vt:variant>
        <vt:i4>0</vt:i4>
      </vt:variant>
      <vt:variant>
        <vt:i4>5</vt:i4>
      </vt:variant>
      <vt:variant>
        <vt:lpwstr/>
      </vt:variant>
      <vt:variant>
        <vt:lpwstr>_Toc67645966</vt:lpwstr>
      </vt:variant>
      <vt:variant>
        <vt:i4>5046314</vt:i4>
      </vt:variant>
      <vt:variant>
        <vt:i4>449</vt:i4>
      </vt:variant>
      <vt:variant>
        <vt:i4>0</vt:i4>
      </vt:variant>
      <vt:variant>
        <vt:i4>5</vt:i4>
      </vt:variant>
      <vt:variant>
        <vt:lpwstr>https://mailitsligo-my.sharepoint.com/personal/s00183063_mail_itsligo_ie/Documents/Software Development/Internet of Things/projects/minor_project/project_report/report_FinalDraft.docx</vt:lpwstr>
      </vt:variant>
      <vt:variant>
        <vt:lpwstr>_Toc67645965</vt:lpwstr>
      </vt:variant>
      <vt:variant>
        <vt:i4>1638451</vt:i4>
      </vt:variant>
      <vt:variant>
        <vt:i4>443</vt:i4>
      </vt:variant>
      <vt:variant>
        <vt:i4>0</vt:i4>
      </vt:variant>
      <vt:variant>
        <vt:i4>5</vt:i4>
      </vt:variant>
      <vt:variant>
        <vt:lpwstr/>
      </vt:variant>
      <vt:variant>
        <vt:lpwstr>_Toc67645964</vt:lpwstr>
      </vt:variant>
      <vt:variant>
        <vt:i4>4915242</vt:i4>
      </vt:variant>
      <vt:variant>
        <vt:i4>437</vt:i4>
      </vt:variant>
      <vt:variant>
        <vt:i4>0</vt:i4>
      </vt:variant>
      <vt:variant>
        <vt:i4>5</vt:i4>
      </vt:variant>
      <vt:variant>
        <vt:lpwstr>https://mailitsligo-my.sharepoint.com/personal/s00183063_mail_itsligo_ie/Documents/Software Development/Internet of Things/projects/minor_project/project_report/report_FinalDraft.docx</vt:lpwstr>
      </vt:variant>
      <vt:variant>
        <vt:lpwstr>_Toc67645963</vt:lpwstr>
      </vt:variant>
      <vt:variant>
        <vt:i4>4849706</vt:i4>
      </vt:variant>
      <vt:variant>
        <vt:i4>431</vt:i4>
      </vt:variant>
      <vt:variant>
        <vt:i4>0</vt:i4>
      </vt:variant>
      <vt:variant>
        <vt:i4>5</vt:i4>
      </vt:variant>
      <vt:variant>
        <vt:lpwstr>https://mailitsligo-my.sharepoint.com/personal/s00183063_mail_itsligo_ie/Documents/Software Development/Internet of Things/projects/minor_project/project_report/report_FinalDraft.docx</vt:lpwstr>
      </vt:variant>
      <vt:variant>
        <vt:lpwstr>_Toc67645962</vt:lpwstr>
      </vt:variant>
      <vt:variant>
        <vt:i4>1835059</vt:i4>
      </vt:variant>
      <vt:variant>
        <vt:i4>425</vt:i4>
      </vt:variant>
      <vt:variant>
        <vt:i4>0</vt:i4>
      </vt:variant>
      <vt:variant>
        <vt:i4>5</vt:i4>
      </vt:variant>
      <vt:variant>
        <vt:lpwstr/>
      </vt:variant>
      <vt:variant>
        <vt:lpwstr>_Toc67645961</vt:lpwstr>
      </vt:variant>
      <vt:variant>
        <vt:i4>1900595</vt:i4>
      </vt:variant>
      <vt:variant>
        <vt:i4>419</vt:i4>
      </vt:variant>
      <vt:variant>
        <vt:i4>0</vt:i4>
      </vt:variant>
      <vt:variant>
        <vt:i4>5</vt:i4>
      </vt:variant>
      <vt:variant>
        <vt:lpwstr/>
      </vt:variant>
      <vt:variant>
        <vt:lpwstr>_Toc67645960</vt:lpwstr>
      </vt:variant>
      <vt:variant>
        <vt:i4>4259881</vt:i4>
      </vt:variant>
      <vt:variant>
        <vt:i4>413</vt:i4>
      </vt:variant>
      <vt:variant>
        <vt:i4>0</vt:i4>
      </vt:variant>
      <vt:variant>
        <vt:i4>5</vt:i4>
      </vt:variant>
      <vt:variant>
        <vt:lpwstr>https://mailitsligo-my.sharepoint.com/personal/s00183063_mail_itsligo_ie/Documents/Software Development/Internet of Things/projects/minor_project/project_report/report_FinalDraft.docx</vt:lpwstr>
      </vt:variant>
      <vt:variant>
        <vt:lpwstr>_Toc67645959</vt:lpwstr>
      </vt:variant>
      <vt:variant>
        <vt:i4>1376304</vt:i4>
      </vt:variant>
      <vt:variant>
        <vt:i4>407</vt:i4>
      </vt:variant>
      <vt:variant>
        <vt:i4>0</vt:i4>
      </vt:variant>
      <vt:variant>
        <vt:i4>5</vt:i4>
      </vt:variant>
      <vt:variant>
        <vt:lpwstr/>
      </vt:variant>
      <vt:variant>
        <vt:lpwstr>_Toc67645958</vt:lpwstr>
      </vt:variant>
      <vt:variant>
        <vt:i4>1703984</vt:i4>
      </vt:variant>
      <vt:variant>
        <vt:i4>401</vt:i4>
      </vt:variant>
      <vt:variant>
        <vt:i4>0</vt:i4>
      </vt:variant>
      <vt:variant>
        <vt:i4>5</vt:i4>
      </vt:variant>
      <vt:variant>
        <vt:lpwstr/>
      </vt:variant>
      <vt:variant>
        <vt:lpwstr>_Toc67645957</vt:lpwstr>
      </vt:variant>
      <vt:variant>
        <vt:i4>1769520</vt:i4>
      </vt:variant>
      <vt:variant>
        <vt:i4>395</vt:i4>
      </vt:variant>
      <vt:variant>
        <vt:i4>0</vt:i4>
      </vt:variant>
      <vt:variant>
        <vt:i4>5</vt:i4>
      </vt:variant>
      <vt:variant>
        <vt:lpwstr/>
      </vt:variant>
      <vt:variant>
        <vt:lpwstr>_Toc67645956</vt:lpwstr>
      </vt:variant>
      <vt:variant>
        <vt:i4>1572912</vt:i4>
      </vt:variant>
      <vt:variant>
        <vt:i4>389</vt:i4>
      </vt:variant>
      <vt:variant>
        <vt:i4>0</vt:i4>
      </vt:variant>
      <vt:variant>
        <vt:i4>5</vt:i4>
      </vt:variant>
      <vt:variant>
        <vt:lpwstr/>
      </vt:variant>
      <vt:variant>
        <vt:lpwstr>_Toc67645955</vt:lpwstr>
      </vt:variant>
      <vt:variant>
        <vt:i4>1638448</vt:i4>
      </vt:variant>
      <vt:variant>
        <vt:i4>383</vt:i4>
      </vt:variant>
      <vt:variant>
        <vt:i4>0</vt:i4>
      </vt:variant>
      <vt:variant>
        <vt:i4>5</vt:i4>
      </vt:variant>
      <vt:variant>
        <vt:lpwstr/>
      </vt:variant>
      <vt:variant>
        <vt:lpwstr>_Toc67645954</vt:lpwstr>
      </vt:variant>
      <vt:variant>
        <vt:i4>1966128</vt:i4>
      </vt:variant>
      <vt:variant>
        <vt:i4>377</vt:i4>
      </vt:variant>
      <vt:variant>
        <vt:i4>0</vt:i4>
      </vt:variant>
      <vt:variant>
        <vt:i4>5</vt:i4>
      </vt:variant>
      <vt:variant>
        <vt:lpwstr/>
      </vt:variant>
      <vt:variant>
        <vt:lpwstr>_Toc67645953</vt:lpwstr>
      </vt:variant>
      <vt:variant>
        <vt:i4>2031664</vt:i4>
      </vt:variant>
      <vt:variant>
        <vt:i4>371</vt:i4>
      </vt:variant>
      <vt:variant>
        <vt:i4>0</vt:i4>
      </vt:variant>
      <vt:variant>
        <vt:i4>5</vt:i4>
      </vt:variant>
      <vt:variant>
        <vt:lpwstr/>
      </vt:variant>
      <vt:variant>
        <vt:lpwstr>_Toc67645952</vt:lpwstr>
      </vt:variant>
      <vt:variant>
        <vt:i4>1835056</vt:i4>
      </vt:variant>
      <vt:variant>
        <vt:i4>365</vt:i4>
      </vt:variant>
      <vt:variant>
        <vt:i4>0</vt:i4>
      </vt:variant>
      <vt:variant>
        <vt:i4>5</vt:i4>
      </vt:variant>
      <vt:variant>
        <vt:lpwstr/>
      </vt:variant>
      <vt:variant>
        <vt:lpwstr>_Toc67645951</vt:lpwstr>
      </vt:variant>
      <vt:variant>
        <vt:i4>1900592</vt:i4>
      </vt:variant>
      <vt:variant>
        <vt:i4>359</vt:i4>
      </vt:variant>
      <vt:variant>
        <vt:i4>0</vt:i4>
      </vt:variant>
      <vt:variant>
        <vt:i4>5</vt:i4>
      </vt:variant>
      <vt:variant>
        <vt:lpwstr/>
      </vt:variant>
      <vt:variant>
        <vt:lpwstr>_Toc67645950</vt:lpwstr>
      </vt:variant>
      <vt:variant>
        <vt:i4>1310769</vt:i4>
      </vt:variant>
      <vt:variant>
        <vt:i4>353</vt:i4>
      </vt:variant>
      <vt:variant>
        <vt:i4>0</vt:i4>
      </vt:variant>
      <vt:variant>
        <vt:i4>5</vt:i4>
      </vt:variant>
      <vt:variant>
        <vt:lpwstr/>
      </vt:variant>
      <vt:variant>
        <vt:lpwstr>_Toc67645949</vt:lpwstr>
      </vt:variant>
      <vt:variant>
        <vt:i4>1376305</vt:i4>
      </vt:variant>
      <vt:variant>
        <vt:i4>347</vt:i4>
      </vt:variant>
      <vt:variant>
        <vt:i4>0</vt:i4>
      </vt:variant>
      <vt:variant>
        <vt:i4>5</vt:i4>
      </vt:variant>
      <vt:variant>
        <vt:lpwstr/>
      </vt:variant>
      <vt:variant>
        <vt:lpwstr>_Toc67645948</vt:lpwstr>
      </vt:variant>
      <vt:variant>
        <vt:i4>1703985</vt:i4>
      </vt:variant>
      <vt:variant>
        <vt:i4>341</vt:i4>
      </vt:variant>
      <vt:variant>
        <vt:i4>0</vt:i4>
      </vt:variant>
      <vt:variant>
        <vt:i4>5</vt:i4>
      </vt:variant>
      <vt:variant>
        <vt:lpwstr/>
      </vt:variant>
      <vt:variant>
        <vt:lpwstr>_Toc67645947</vt:lpwstr>
      </vt:variant>
      <vt:variant>
        <vt:i4>1769521</vt:i4>
      </vt:variant>
      <vt:variant>
        <vt:i4>335</vt:i4>
      </vt:variant>
      <vt:variant>
        <vt:i4>0</vt:i4>
      </vt:variant>
      <vt:variant>
        <vt:i4>5</vt:i4>
      </vt:variant>
      <vt:variant>
        <vt:lpwstr/>
      </vt:variant>
      <vt:variant>
        <vt:lpwstr>_Toc67645946</vt:lpwstr>
      </vt:variant>
      <vt:variant>
        <vt:i4>1572913</vt:i4>
      </vt:variant>
      <vt:variant>
        <vt:i4>329</vt:i4>
      </vt:variant>
      <vt:variant>
        <vt:i4>0</vt:i4>
      </vt:variant>
      <vt:variant>
        <vt:i4>5</vt:i4>
      </vt:variant>
      <vt:variant>
        <vt:lpwstr/>
      </vt:variant>
      <vt:variant>
        <vt:lpwstr>_Toc67645945</vt:lpwstr>
      </vt:variant>
      <vt:variant>
        <vt:i4>1638449</vt:i4>
      </vt:variant>
      <vt:variant>
        <vt:i4>323</vt:i4>
      </vt:variant>
      <vt:variant>
        <vt:i4>0</vt:i4>
      </vt:variant>
      <vt:variant>
        <vt:i4>5</vt:i4>
      </vt:variant>
      <vt:variant>
        <vt:lpwstr/>
      </vt:variant>
      <vt:variant>
        <vt:lpwstr>_Toc67645944</vt:lpwstr>
      </vt:variant>
      <vt:variant>
        <vt:i4>1966129</vt:i4>
      </vt:variant>
      <vt:variant>
        <vt:i4>317</vt:i4>
      </vt:variant>
      <vt:variant>
        <vt:i4>0</vt:i4>
      </vt:variant>
      <vt:variant>
        <vt:i4>5</vt:i4>
      </vt:variant>
      <vt:variant>
        <vt:lpwstr/>
      </vt:variant>
      <vt:variant>
        <vt:lpwstr>_Toc67645943</vt:lpwstr>
      </vt:variant>
      <vt:variant>
        <vt:i4>2031665</vt:i4>
      </vt:variant>
      <vt:variant>
        <vt:i4>311</vt:i4>
      </vt:variant>
      <vt:variant>
        <vt:i4>0</vt:i4>
      </vt:variant>
      <vt:variant>
        <vt:i4>5</vt:i4>
      </vt:variant>
      <vt:variant>
        <vt:lpwstr/>
      </vt:variant>
      <vt:variant>
        <vt:lpwstr>_Toc67645942</vt:lpwstr>
      </vt:variant>
      <vt:variant>
        <vt:i4>1835057</vt:i4>
      </vt:variant>
      <vt:variant>
        <vt:i4>305</vt:i4>
      </vt:variant>
      <vt:variant>
        <vt:i4>0</vt:i4>
      </vt:variant>
      <vt:variant>
        <vt:i4>5</vt:i4>
      </vt:variant>
      <vt:variant>
        <vt:lpwstr/>
      </vt:variant>
      <vt:variant>
        <vt:lpwstr>_Toc67645941</vt:lpwstr>
      </vt:variant>
      <vt:variant>
        <vt:i4>1900593</vt:i4>
      </vt:variant>
      <vt:variant>
        <vt:i4>299</vt:i4>
      </vt:variant>
      <vt:variant>
        <vt:i4>0</vt:i4>
      </vt:variant>
      <vt:variant>
        <vt:i4>5</vt:i4>
      </vt:variant>
      <vt:variant>
        <vt:lpwstr/>
      </vt:variant>
      <vt:variant>
        <vt:lpwstr>_Toc67645940</vt:lpwstr>
      </vt:variant>
      <vt:variant>
        <vt:i4>1310774</vt:i4>
      </vt:variant>
      <vt:variant>
        <vt:i4>293</vt:i4>
      </vt:variant>
      <vt:variant>
        <vt:i4>0</vt:i4>
      </vt:variant>
      <vt:variant>
        <vt:i4>5</vt:i4>
      </vt:variant>
      <vt:variant>
        <vt:lpwstr/>
      </vt:variant>
      <vt:variant>
        <vt:lpwstr>_Toc67645939</vt:lpwstr>
      </vt:variant>
      <vt:variant>
        <vt:i4>1376310</vt:i4>
      </vt:variant>
      <vt:variant>
        <vt:i4>287</vt:i4>
      </vt:variant>
      <vt:variant>
        <vt:i4>0</vt:i4>
      </vt:variant>
      <vt:variant>
        <vt:i4>5</vt:i4>
      </vt:variant>
      <vt:variant>
        <vt:lpwstr/>
      </vt:variant>
      <vt:variant>
        <vt:lpwstr>_Toc67645938</vt:lpwstr>
      </vt:variant>
      <vt:variant>
        <vt:i4>1703990</vt:i4>
      </vt:variant>
      <vt:variant>
        <vt:i4>281</vt:i4>
      </vt:variant>
      <vt:variant>
        <vt:i4>0</vt:i4>
      </vt:variant>
      <vt:variant>
        <vt:i4>5</vt:i4>
      </vt:variant>
      <vt:variant>
        <vt:lpwstr/>
      </vt:variant>
      <vt:variant>
        <vt:lpwstr>_Toc67645937</vt:lpwstr>
      </vt:variant>
      <vt:variant>
        <vt:i4>1769526</vt:i4>
      </vt:variant>
      <vt:variant>
        <vt:i4>275</vt:i4>
      </vt:variant>
      <vt:variant>
        <vt:i4>0</vt:i4>
      </vt:variant>
      <vt:variant>
        <vt:i4>5</vt:i4>
      </vt:variant>
      <vt:variant>
        <vt:lpwstr/>
      </vt:variant>
      <vt:variant>
        <vt:lpwstr>_Toc67645936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Cradle-Care                                  Baby Monitor</dc:title>
  <dc:subject>IoT Year 1 Minor Project</dc:subject>
  <dc:creator>Rhys Gilmartin                                   Leigh McGuinness                                     Stephen Meehan                                 Abdul Rahman Saif Al Adhubi</dc:creator>
  <cp:keywords/>
  <dc:description/>
  <cp:lastModifiedBy>Stephen Meehan</cp:lastModifiedBy>
  <cp:revision>142</cp:revision>
  <dcterms:created xsi:type="dcterms:W3CDTF">2021-03-27T13:52:00Z</dcterms:created>
  <dcterms:modified xsi:type="dcterms:W3CDTF">2021-05-07T22:16:00Z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id="t1VQkZSw"/&gt;&lt;style id="http://www.zotero.org/styles/harvard-cite-them-right" hasBibliography="1" bibliographyStyleHasBeenSet="1"/&gt;&lt;prefs&gt;&lt;pref name="fieldType" value="Field"/&gt;&lt;pref name="automat</vt:lpwstr>
  </property>
  <property fmtid="{D5CDD505-2E9C-101B-9397-08002B2CF9AE}" pid="3" name="ZOTERO_PREF_2">
    <vt:lpwstr>icJournalAbbreviations" value="true"/&gt;&lt;/prefs&gt;&lt;/data&gt;</vt:lpwstr>
  </property>
  <property fmtid="{D5CDD505-2E9C-101B-9397-08002B2CF9AE}" pid="4" name="ContentTypeId">
    <vt:lpwstr>0x0101001215FCA73FD45349AC6028CA5136A323</vt:lpwstr>
  </property>
</Properties>
</file>